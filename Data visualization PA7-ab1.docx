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70132" w14:textId="77777777" w:rsidR="00001083" w:rsidRPr="009D6FDD" w:rsidRDefault="00001083" w:rsidP="00001083">
      <w:pPr>
        <w:jc w:val="center"/>
        <w:rPr>
          <w:rFonts w:cs="Times New Roman"/>
          <w:b/>
          <w:bCs/>
          <w:sz w:val="36"/>
          <w:szCs w:val="36"/>
          <w:lang w:val="en-US" w:eastAsia="zh-CN"/>
        </w:rPr>
      </w:pPr>
    </w:p>
    <w:p w14:paraId="62C5C543" w14:textId="77777777" w:rsidR="00001083" w:rsidRPr="009D6FDD" w:rsidRDefault="00001083" w:rsidP="00001083">
      <w:pPr>
        <w:jc w:val="center"/>
        <w:rPr>
          <w:rFonts w:cs="Times New Roman"/>
          <w:b/>
          <w:bCs/>
          <w:sz w:val="36"/>
          <w:szCs w:val="36"/>
        </w:rPr>
      </w:pPr>
    </w:p>
    <w:p w14:paraId="582D7CF8" w14:textId="77777777" w:rsidR="00001083" w:rsidRPr="009D6FDD" w:rsidRDefault="00001083" w:rsidP="00001083">
      <w:pPr>
        <w:jc w:val="center"/>
        <w:rPr>
          <w:rFonts w:cs="Times New Roman"/>
          <w:b/>
          <w:bCs/>
          <w:sz w:val="36"/>
          <w:szCs w:val="36"/>
        </w:rPr>
      </w:pPr>
    </w:p>
    <w:p w14:paraId="2F1A2E32" w14:textId="1FCDF9DA" w:rsidR="005D5585" w:rsidRPr="009D6FDD" w:rsidRDefault="001D7B53" w:rsidP="004D6F32">
      <w:pPr>
        <w:jc w:val="center"/>
        <w:rPr>
          <w:rFonts w:cs="Times New Roman"/>
          <w:b/>
          <w:bCs/>
          <w:sz w:val="40"/>
          <w:szCs w:val="40"/>
        </w:rPr>
      </w:pPr>
      <w:r w:rsidRPr="009D6FDD">
        <w:rPr>
          <w:rFonts w:cs="Times New Roman"/>
          <w:noProof/>
        </w:rPr>
        <w:drawing>
          <wp:inline distT="0" distB="0" distL="0" distR="0" wp14:anchorId="7AC6B859" wp14:editId="6E03C260">
            <wp:extent cx="5332730" cy="1686499"/>
            <wp:effectExtent l="0" t="0" r="127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8">
                      <a:extLst>
                        <a:ext uri="{28A0092B-C50C-407E-A947-70E740481C1C}">
                          <a14:useLocalDpi xmlns:a14="http://schemas.microsoft.com/office/drawing/2010/main" val="0"/>
                        </a:ext>
                      </a:extLst>
                    </a:blip>
                    <a:stretch>
                      <a:fillRect/>
                    </a:stretch>
                  </pic:blipFill>
                  <pic:spPr>
                    <a:xfrm>
                      <a:off x="0" y="0"/>
                      <a:ext cx="5332730" cy="1686499"/>
                    </a:xfrm>
                    <a:prstGeom prst="rect">
                      <a:avLst/>
                    </a:prstGeom>
                  </pic:spPr>
                </pic:pic>
              </a:graphicData>
            </a:graphic>
          </wp:inline>
        </w:drawing>
      </w:r>
    </w:p>
    <w:p w14:paraId="38E40E6A" w14:textId="583ABE8A" w:rsidR="00FC67BD" w:rsidRPr="009D6FDD" w:rsidRDefault="00C85299" w:rsidP="00C85299">
      <w:pPr>
        <w:jc w:val="center"/>
        <w:rPr>
          <w:rFonts w:cs="Times New Roman"/>
          <w:b/>
          <w:bCs/>
          <w:sz w:val="40"/>
          <w:szCs w:val="32"/>
        </w:rPr>
      </w:pPr>
      <w:r w:rsidRPr="009D6FDD">
        <w:rPr>
          <w:rFonts w:cs="Times New Roman"/>
          <w:b/>
          <w:bCs/>
          <w:sz w:val="48"/>
          <w:szCs w:val="40"/>
        </w:rPr>
        <w:t xml:space="preserve">Autonomous Analytics Health Dashboard </w:t>
      </w:r>
    </w:p>
    <w:p w14:paraId="612095C5" w14:textId="3A1E9A2E" w:rsidR="00AF6371" w:rsidRPr="009D6FDD" w:rsidRDefault="00AF6371" w:rsidP="00C85299">
      <w:pPr>
        <w:jc w:val="center"/>
        <w:rPr>
          <w:rFonts w:cs="Times New Roman"/>
          <w:b/>
          <w:bCs/>
          <w:sz w:val="40"/>
          <w:szCs w:val="32"/>
        </w:rPr>
      </w:pPr>
    </w:p>
    <w:p w14:paraId="715AC361" w14:textId="6DC3176A" w:rsidR="00AF6371" w:rsidRPr="009D6FDD" w:rsidRDefault="00AF6371" w:rsidP="00867112">
      <w:pPr>
        <w:rPr>
          <w:rFonts w:cs="Times New Roman"/>
          <w:b/>
          <w:bCs/>
          <w:sz w:val="40"/>
          <w:szCs w:val="32"/>
        </w:rPr>
      </w:pPr>
    </w:p>
    <w:p w14:paraId="70663C35" w14:textId="1D20C374" w:rsidR="00145039" w:rsidRPr="009D6FDD" w:rsidRDefault="00145039" w:rsidP="00867112">
      <w:pPr>
        <w:rPr>
          <w:rFonts w:cs="Times New Roman"/>
          <w:b/>
          <w:bCs/>
          <w:sz w:val="40"/>
          <w:szCs w:val="32"/>
        </w:rPr>
      </w:pPr>
    </w:p>
    <w:p w14:paraId="0CF6F8E8" w14:textId="77777777" w:rsidR="00145039" w:rsidRPr="009D6FDD" w:rsidRDefault="00145039" w:rsidP="00867112">
      <w:pPr>
        <w:rPr>
          <w:rFonts w:cs="Times New Roman"/>
          <w:b/>
          <w:bCs/>
          <w:sz w:val="40"/>
          <w:szCs w:val="32"/>
        </w:rPr>
      </w:pPr>
    </w:p>
    <w:p w14:paraId="5B337076" w14:textId="6978E742" w:rsidR="00F46ABF" w:rsidRPr="009D6FDD" w:rsidRDefault="002D440C" w:rsidP="005B6DE6">
      <w:pPr>
        <w:jc w:val="center"/>
        <w:rPr>
          <w:rFonts w:cs="Times New Roman"/>
          <w:sz w:val="40"/>
          <w:szCs w:val="32"/>
        </w:rPr>
      </w:pPr>
      <w:r w:rsidRPr="009D6FDD">
        <w:rPr>
          <w:rFonts w:cs="Times New Roman"/>
          <w:sz w:val="40"/>
          <w:szCs w:val="32"/>
        </w:rPr>
        <w:t xml:space="preserve"> Lu Wang</w:t>
      </w:r>
    </w:p>
    <w:p w14:paraId="08B4483C" w14:textId="2E6CFFCC" w:rsidR="00D47BE2" w:rsidRPr="009D6FDD" w:rsidRDefault="00D47BE2" w:rsidP="00061538">
      <w:pPr>
        <w:jc w:val="center"/>
        <w:rPr>
          <w:rFonts w:cs="Times New Roman"/>
          <w:sz w:val="40"/>
          <w:szCs w:val="32"/>
        </w:rPr>
      </w:pPr>
      <w:r w:rsidRPr="009D6FDD">
        <w:rPr>
          <w:rFonts w:cs="Times New Roman"/>
          <w:sz w:val="40"/>
          <w:szCs w:val="32"/>
        </w:rPr>
        <w:t>Supervisor: Attracta Brennan</w:t>
      </w:r>
    </w:p>
    <w:p w14:paraId="03C9DD42" w14:textId="0E39B299" w:rsidR="005D5585" w:rsidRPr="009D6FDD" w:rsidRDefault="00F054AD" w:rsidP="00145039">
      <w:pPr>
        <w:jc w:val="center"/>
        <w:rPr>
          <w:rFonts w:cs="Times New Roman"/>
          <w:sz w:val="40"/>
          <w:szCs w:val="32"/>
        </w:rPr>
      </w:pPr>
      <w:r w:rsidRPr="009D6FDD">
        <w:rPr>
          <w:rFonts w:cs="Times New Roman"/>
          <w:sz w:val="40"/>
          <w:szCs w:val="32"/>
        </w:rPr>
        <w:t>November 2020</w:t>
      </w:r>
    </w:p>
    <w:p w14:paraId="568555D9" w14:textId="15B58818" w:rsidR="009F7C74" w:rsidRPr="009D6FDD" w:rsidRDefault="009F7C74" w:rsidP="00145039">
      <w:pPr>
        <w:jc w:val="center"/>
        <w:rPr>
          <w:rFonts w:cs="Times New Roman"/>
          <w:sz w:val="40"/>
          <w:szCs w:val="32"/>
        </w:rPr>
      </w:pPr>
    </w:p>
    <w:p w14:paraId="6699186B" w14:textId="77777777" w:rsidR="009F7C74" w:rsidRPr="009D6FDD" w:rsidRDefault="009F7C74" w:rsidP="009F7C74">
      <w:pPr>
        <w:pStyle w:val="Heading1"/>
        <w:rPr>
          <w:bCs/>
          <w:sz w:val="32"/>
          <w:szCs w:val="32"/>
        </w:rPr>
      </w:pPr>
      <w:bookmarkStart w:id="0" w:name="_Toc73385364"/>
      <w:r w:rsidRPr="009D6FDD">
        <w:lastRenderedPageBreak/>
        <w:t>Declaration</w:t>
      </w:r>
      <w:bookmarkEnd w:id="0"/>
    </w:p>
    <w:p w14:paraId="1A4AA31B" w14:textId="77777777" w:rsidR="009F7C74" w:rsidRPr="009D6FDD" w:rsidRDefault="009F7C74" w:rsidP="009F7C74">
      <w:pPr>
        <w:pStyle w:val="Heading1"/>
      </w:pPr>
      <w:bookmarkStart w:id="1" w:name="_Toc73385365"/>
      <w:r w:rsidRPr="009D6FDD">
        <w:t>Abstract</w:t>
      </w:r>
      <w:bookmarkEnd w:id="1"/>
    </w:p>
    <w:p w14:paraId="3C5FFB4E" w14:textId="3BA17C85" w:rsidR="009F7C74" w:rsidRPr="009D6FDD" w:rsidRDefault="009F7C74" w:rsidP="009F7C74">
      <w:pPr>
        <w:rPr>
          <w:rFonts w:cs="Times New Roman"/>
          <w:lang w:val="en-US"/>
        </w:rPr>
      </w:pPr>
      <w:r w:rsidRPr="009D6FDD">
        <w:rPr>
          <w:rFonts w:cs="Times New Roman"/>
          <w:lang w:val="en-US"/>
        </w:rPr>
        <w:t xml:space="preserve">The purpose of this study </w:t>
      </w:r>
      <w:r w:rsidR="00304D57" w:rsidRPr="009D6FDD">
        <w:rPr>
          <w:rFonts w:cs="Times New Roman"/>
          <w:lang w:val="en-US"/>
        </w:rPr>
        <w:t xml:space="preserve">is </w:t>
      </w:r>
      <w:r w:rsidRPr="009D6FDD">
        <w:rPr>
          <w:rFonts w:cs="Times New Roman"/>
          <w:lang w:val="en-US"/>
        </w:rPr>
        <w:t>to showcase the importance of data visualization and how it can be useful in the healthcare domain.</w:t>
      </w:r>
      <w:r w:rsidR="0008170C" w:rsidRPr="009D6FDD">
        <w:rPr>
          <w:rFonts w:cs="Times New Roman"/>
          <w:lang w:val="en-US"/>
        </w:rPr>
        <w:t xml:space="preserve"> </w:t>
      </w:r>
      <w:r w:rsidR="000B1137" w:rsidRPr="009D6FDD">
        <w:rPr>
          <w:rFonts w:cs="Times New Roman"/>
          <w:lang w:val="en-US"/>
        </w:rPr>
        <w:t xml:space="preserve">This </w:t>
      </w:r>
      <w:r w:rsidRPr="009D6FDD">
        <w:rPr>
          <w:rFonts w:cs="Times New Roman"/>
          <w:lang w:val="en-US"/>
        </w:rPr>
        <w:t xml:space="preserve">study the applications of data visualization in </w:t>
      </w:r>
      <w:r w:rsidR="00BF43E9" w:rsidRPr="009D6FDD">
        <w:rPr>
          <w:rFonts w:cs="Times New Roman"/>
          <w:lang w:val="en-US"/>
        </w:rPr>
        <w:t xml:space="preserve">supporting </w:t>
      </w:r>
      <w:r w:rsidRPr="009D6FDD">
        <w:rPr>
          <w:rFonts w:cs="Times New Roman"/>
          <w:lang w:val="en-US"/>
        </w:rPr>
        <w:t>healthcare policy decisions as well as</w:t>
      </w:r>
      <w:r w:rsidR="006B4D97" w:rsidRPr="009D6FDD">
        <w:rPr>
          <w:rFonts w:cs="Times New Roman"/>
          <w:lang w:val="en-US"/>
        </w:rPr>
        <w:t xml:space="preserve"> the development </w:t>
      </w:r>
      <w:r w:rsidR="007E507E" w:rsidRPr="009D6FDD">
        <w:rPr>
          <w:rFonts w:cs="Times New Roman"/>
          <w:lang w:val="en-US"/>
        </w:rPr>
        <w:t>of</w:t>
      </w:r>
      <w:r w:rsidR="002B4517" w:rsidRPr="009D6FDD">
        <w:rPr>
          <w:rFonts w:cs="Times New Roman"/>
          <w:lang w:val="en-US"/>
        </w:rPr>
        <w:t xml:space="preserve"> </w:t>
      </w:r>
      <w:r w:rsidRPr="009D6FDD">
        <w:rPr>
          <w:rFonts w:cs="Times New Roman"/>
          <w:lang w:val="en-US"/>
        </w:rPr>
        <w:t>personalized treatment plans. The initial sections of the study focus on the background of data visualization and going through available literature on this topic</w:t>
      </w:r>
      <w:r w:rsidR="00DD4162" w:rsidRPr="009D6FDD">
        <w:rPr>
          <w:rFonts w:cs="Times New Roman"/>
          <w:lang w:val="en-US"/>
        </w:rPr>
        <w:t>, the and the use of</w:t>
      </w:r>
      <w:r w:rsidR="00E92E17" w:rsidRPr="009D6FDD">
        <w:rPr>
          <w:rFonts w:cs="Times New Roman"/>
          <w:lang w:val="en-US"/>
        </w:rPr>
        <w:t xml:space="preserve"> </w:t>
      </w:r>
      <w:r w:rsidRPr="009D6FDD">
        <w:rPr>
          <w:rFonts w:cs="Times New Roman"/>
          <w:lang w:val="en-US"/>
        </w:rPr>
        <w:t>interactive visual analysis tools to help clinicians and medical managers gain insights from historical data to understand better which treatments have the best results.</w:t>
      </w:r>
    </w:p>
    <w:p w14:paraId="3D32CEE9" w14:textId="77777777" w:rsidR="00983F01" w:rsidRPr="009D6FDD" w:rsidRDefault="00983F01" w:rsidP="009F7C74">
      <w:pPr>
        <w:rPr>
          <w:ins w:id="2" w:author="attracta brennan" w:date="2021-06-03T22:25:00Z"/>
          <w:rFonts w:cs="Times New Roman"/>
          <w:lang w:val="en-US"/>
        </w:rPr>
      </w:pPr>
    </w:p>
    <w:p w14:paraId="073B57AE" w14:textId="4EB986CB" w:rsidR="00B86787" w:rsidRPr="009D6FDD" w:rsidRDefault="00B86787" w:rsidP="009F7C74">
      <w:pPr>
        <w:rPr>
          <w:rFonts w:cs="Times New Roman"/>
          <w:lang w:val="en-US"/>
        </w:rPr>
      </w:pPr>
      <w:ins w:id="3" w:author="attracta brennan" w:date="2021-06-03T22:25:00Z">
        <w:r w:rsidRPr="009D6FDD">
          <w:rPr>
            <w:rFonts w:cs="Times New Roman"/>
            <w:lang w:val="en-US"/>
          </w:rPr>
          <w:t>&lt;you will need to discuss more the gap – the application and the results also&gt;</w:t>
        </w:r>
      </w:ins>
    </w:p>
    <w:p w14:paraId="4938B787" w14:textId="77777777" w:rsidR="009F7C74" w:rsidRPr="009D6FDD" w:rsidRDefault="009F7C74" w:rsidP="009F7C74">
      <w:pPr>
        <w:rPr>
          <w:rFonts w:cs="Times New Roman"/>
          <w:lang w:val="en-US"/>
        </w:rPr>
      </w:pPr>
    </w:p>
    <w:p w14:paraId="1FE587DE" w14:textId="77777777" w:rsidR="009F7C74" w:rsidRPr="009D6FDD" w:rsidRDefault="009F7C74" w:rsidP="009F7C74">
      <w:pPr>
        <w:pStyle w:val="Heading1"/>
      </w:pPr>
      <w:bookmarkStart w:id="4" w:name="_Toc73385366"/>
      <w:r w:rsidRPr="009D6FDD">
        <w:t>Acknowledgements</w:t>
      </w:r>
      <w:bookmarkEnd w:id="4"/>
    </w:p>
    <w:p w14:paraId="7032C414" w14:textId="5C734D25" w:rsidR="009F7C74" w:rsidRPr="009D6FDD" w:rsidRDefault="009F7C74" w:rsidP="00145039">
      <w:pPr>
        <w:jc w:val="center"/>
        <w:rPr>
          <w:rFonts w:cs="Times New Roman"/>
          <w:sz w:val="40"/>
          <w:szCs w:val="32"/>
        </w:rPr>
      </w:pPr>
    </w:p>
    <w:p w14:paraId="4E637F06" w14:textId="77777777" w:rsidR="00812998" w:rsidRPr="009D6FDD" w:rsidRDefault="00812998" w:rsidP="009E193A">
      <w:pPr>
        <w:rPr>
          <w:rFonts w:cs="Times New Roman"/>
          <w:sz w:val="40"/>
          <w:szCs w:val="32"/>
        </w:rPr>
      </w:pPr>
    </w:p>
    <w:p w14:paraId="405F7D6F" w14:textId="3B7C2048" w:rsidR="00725D91" w:rsidRPr="009D6FDD" w:rsidRDefault="00725D91" w:rsidP="005D5585">
      <w:pPr>
        <w:jc w:val="center"/>
        <w:rPr>
          <w:rFonts w:cs="Times New Roman"/>
          <w:b/>
          <w:bCs/>
        </w:rPr>
      </w:pPr>
      <w:r w:rsidRPr="009D6FDD">
        <w:rPr>
          <w:rFonts w:cs="Times New Roman"/>
          <w:b/>
          <w:bCs/>
        </w:rPr>
        <w:br w:type="page"/>
      </w:r>
    </w:p>
    <w:p w14:paraId="4E49043E" w14:textId="3F5954E2" w:rsidR="00156021" w:rsidRPr="009D6FDD" w:rsidRDefault="00156021" w:rsidP="002939FA">
      <w:pPr>
        <w:rPr>
          <w:rFonts w:cs="Times New Roman"/>
        </w:rPr>
      </w:pPr>
      <w:bookmarkStart w:id="5" w:name="_Toc49935854"/>
    </w:p>
    <w:sdt>
      <w:sdtPr>
        <w:rPr>
          <w:rFonts w:ascii="Times New Roman" w:eastAsia="宋体" w:hAnsi="Times New Roman" w:cs="Calibri"/>
          <w:b w:val="0"/>
          <w:bCs w:val="0"/>
          <w:color w:val="auto"/>
          <w:sz w:val="24"/>
          <w:szCs w:val="24"/>
          <w:lang w:val="en-GB"/>
        </w:rPr>
        <w:id w:val="-1218198608"/>
        <w:docPartObj>
          <w:docPartGallery w:val="Table of Contents"/>
          <w:docPartUnique/>
        </w:docPartObj>
      </w:sdtPr>
      <w:sdtEndPr>
        <w:rPr>
          <w:noProof/>
        </w:rPr>
      </w:sdtEndPr>
      <w:sdtContent>
        <w:p w14:paraId="5E7DCF62" w14:textId="0C52B339" w:rsidR="00C702AE" w:rsidRPr="009D6FDD" w:rsidRDefault="00C702AE">
          <w:pPr>
            <w:pStyle w:val="TOCHeading"/>
            <w:rPr>
              <w:rFonts w:ascii="Times New Roman" w:hAnsi="Times New Roman"/>
            </w:rPr>
          </w:pPr>
          <w:r w:rsidRPr="009D6FDD">
            <w:rPr>
              <w:rFonts w:ascii="Times New Roman" w:hAnsi="Times New Roman"/>
            </w:rPr>
            <w:t>Table of Contents</w:t>
          </w:r>
        </w:p>
        <w:p w14:paraId="1C30E107" w14:textId="2DFE8010" w:rsidR="00D03AB1" w:rsidRPr="009D6FDD" w:rsidRDefault="00C702AE">
          <w:pPr>
            <w:pStyle w:val="TOC1"/>
            <w:tabs>
              <w:tab w:val="right" w:leader="dot" w:pos="9016"/>
            </w:tabs>
            <w:rPr>
              <w:rFonts w:eastAsiaTheme="minorEastAsia" w:cs="Times New Roman"/>
              <w:noProof/>
              <w:sz w:val="22"/>
              <w:szCs w:val="22"/>
              <w:lang w:val="en-US" w:eastAsia="zh-CN"/>
            </w:rPr>
          </w:pPr>
          <w:r w:rsidRPr="009D6FDD">
            <w:rPr>
              <w:rFonts w:cs="Times New Roman"/>
            </w:rPr>
            <w:fldChar w:fldCharType="begin"/>
          </w:r>
          <w:r w:rsidRPr="009D6FDD">
            <w:rPr>
              <w:rFonts w:cs="Times New Roman"/>
            </w:rPr>
            <w:instrText xml:space="preserve"> TOC \o "1-3" \h \z \u </w:instrText>
          </w:r>
          <w:r w:rsidRPr="009D6FDD">
            <w:rPr>
              <w:rFonts w:cs="Times New Roman"/>
            </w:rPr>
            <w:fldChar w:fldCharType="separate"/>
          </w:r>
          <w:hyperlink w:anchor="_Toc73385364" w:history="1">
            <w:r w:rsidR="00D03AB1" w:rsidRPr="009D6FDD">
              <w:rPr>
                <w:rStyle w:val="Hyperlink"/>
                <w:rFonts w:cs="Times New Roman"/>
                <w:noProof/>
              </w:rPr>
              <w:t>Declaration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_Toc73385364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2</w:t>
            </w:r>
            <w:r w:rsidR="00D03AB1" w:rsidRPr="009D6FDD">
              <w:rPr>
                <w:rFonts w:cs="Times New Roman"/>
                <w:noProof/>
                <w:webHidden/>
              </w:rPr>
              <w:fldChar w:fldCharType="end"/>
            </w:r>
          </w:hyperlink>
        </w:p>
        <w:p w14:paraId="1A358D22" w14:textId="1C48889F"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365" w:history="1">
            <w:r w:rsidR="00D03AB1" w:rsidRPr="009D6FDD">
              <w:rPr>
                <w:rStyle w:val="Hyperlink"/>
                <w:rFonts w:cs="Times New Roman"/>
                <w:noProof/>
              </w:rPr>
              <w:t>Abstract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_Toc73385365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2</w:t>
            </w:r>
            <w:r w:rsidR="00D03AB1" w:rsidRPr="009D6FDD">
              <w:rPr>
                <w:rFonts w:cs="Times New Roman"/>
                <w:noProof/>
                <w:webHidden/>
              </w:rPr>
              <w:fldChar w:fldCharType="end"/>
            </w:r>
          </w:hyperlink>
        </w:p>
        <w:p w14:paraId="1373FEB0" w14:textId="551F4BA5"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366" w:history="1">
            <w:r w:rsidR="00D03AB1" w:rsidRPr="009D6FDD">
              <w:rPr>
                <w:rStyle w:val="Hyperlink"/>
                <w:rFonts w:cs="Times New Roman"/>
                <w:noProof/>
              </w:rPr>
              <w:t>Acknowledgements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_Toc73385366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2</w:t>
            </w:r>
            <w:r w:rsidR="00D03AB1" w:rsidRPr="009D6FDD">
              <w:rPr>
                <w:rFonts w:cs="Times New Roman"/>
                <w:noProof/>
                <w:webHidden/>
              </w:rPr>
              <w:fldChar w:fldCharType="end"/>
            </w:r>
          </w:hyperlink>
        </w:p>
        <w:p w14:paraId="63FE554A" w14:textId="796D6ED2"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367" w:history="1">
            <w:r w:rsidR="00D03AB1" w:rsidRPr="009D6FDD">
              <w:rPr>
                <w:rStyle w:val="Hyperlink"/>
                <w:rFonts w:cs="Times New Roman"/>
                <w:noProof/>
              </w:rPr>
              <w:t>List of Figures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_Toc73385367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7</w:t>
            </w:r>
            <w:r w:rsidR="00D03AB1" w:rsidRPr="009D6FDD">
              <w:rPr>
                <w:rFonts w:cs="Times New Roman"/>
                <w:noProof/>
                <w:webHidden/>
              </w:rPr>
              <w:fldChar w:fldCharType="end"/>
            </w:r>
          </w:hyperlink>
        </w:p>
        <w:p w14:paraId="2F1AF04B" w14:textId="083CE757"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368" w:history="1">
            <w:r w:rsidR="00D03AB1" w:rsidRPr="009D6FDD">
              <w:rPr>
                <w:rStyle w:val="Hyperlink"/>
                <w:rFonts w:cs="Times New Roman"/>
                <w:noProof/>
              </w:rPr>
              <w:t>List of Tables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_Toc73385368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w:t>
            </w:r>
            <w:r w:rsidR="00D03AB1" w:rsidRPr="009D6FDD">
              <w:rPr>
                <w:rFonts w:cs="Times New Roman"/>
                <w:noProof/>
                <w:webHidden/>
              </w:rPr>
              <w:fldChar w:fldCharType="end"/>
            </w:r>
          </w:hyperlink>
        </w:p>
        <w:p w14:paraId="3781431D" w14:textId="1240E6E6"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369" w:history="1">
            <w:r w:rsidR="00D03AB1" w:rsidRPr="009D6FDD">
              <w:rPr>
                <w:rStyle w:val="Hyperlink"/>
                <w:rFonts w:cs="Times New Roman"/>
                <w:noProof/>
              </w:rPr>
              <w:t>Glossary</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_Toc73385369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w:t>
            </w:r>
            <w:r w:rsidR="00D03AB1" w:rsidRPr="009D6FDD">
              <w:rPr>
                <w:rFonts w:cs="Times New Roman"/>
                <w:noProof/>
                <w:webHidden/>
              </w:rPr>
              <w:fldChar w:fldCharType="end"/>
            </w:r>
          </w:hyperlink>
        </w:p>
        <w:p w14:paraId="74F88F84" w14:textId="756BC017"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370" w:history="1">
            <w:r w:rsidR="00D03AB1" w:rsidRPr="009D6FDD">
              <w:rPr>
                <w:rStyle w:val="Hyperlink"/>
                <w:rFonts w:cs="Times New Roman"/>
                <w:noProof/>
              </w:rPr>
              <w:t>Chapter 1: Introduction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_Toc73385370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10</w:t>
            </w:r>
            <w:r w:rsidR="00D03AB1" w:rsidRPr="009D6FDD">
              <w:rPr>
                <w:rFonts w:cs="Times New Roman"/>
                <w:noProof/>
                <w:webHidden/>
              </w:rPr>
              <w:fldChar w:fldCharType="end"/>
            </w:r>
          </w:hyperlink>
        </w:p>
        <w:p w14:paraId="7EA6AEF0" w14:textId="7F943ADB"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71" w:history="1">
            <w:r w:rsidR="00D03AB1" w:rsidRPr="009D6FDD">
              <w:rPr>
                <w:rStyle w:val="Hyperlink"/>
                <w:rFonts w:cs="Times New Roman"/>
                <w:noProof/>
              </w:rPr>
              <w:t>1.1 Primary Research Question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_Toc73385371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11</w:t>
            </w:r>
            <w:r w:rsidR="00D03AB1" w:rsidRPr="009D6FDD">
              <w:rPr>
                <w:rFonts w:cs="Times New Roman"/>
                <w:noProof/>
                <w:webHidden/>
              </w:rPr>
              <w:fldChar w:fldCharType="end"/>
            </w:r>
          </w:hyperlink>
        </w:p>
        <w:p w14:paraId="5B923448" w14:textId="3E920F44"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72" w:history="1">
            <w:r w:rsidR="00D03AB1" w:rsidRPr="009D6FDD">
              <w:rPr>
                <w:rStyle w:val="Hyperlink"/>
                <w:rFonts w:cs="Times New Roman"/>
                <w:noProof/>
              </w:rPr>
              <w:t>1.2 Research Motivation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_Toc73385372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11</w:t>
            </w:r>
            <w:r w:rsidR="00D03AB1" w:rsidRPr="009D6FDD">
              <w:rPr>
                <w:rFonts w:cs="Times New Roman"/>
                <w:noProof/>
                <w:webHidden/>
              </w:rPr>
              <w:fldChar w:fldCharType="end"/>
            </w:r>
          </w:hyperlink>
        </w:p>
        <w:p w14:paraId="12EC9B2E" w14:textId="5617D698"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73" w:history="1">
            <w:r w:rsidR="00D03AB1" w:rsidRPr="009D6FDD">
              <w:rPr>
                <w:rStyle w:val="Hyperlink"/>
                <w:rFonts w:cs="Times New Roman"/>
                <w:noProof/>
              </w:rPr>
              <w:t>1.3 Secondary Research Question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_Toc73385373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12</w:t>
            </w:r>
            <w:r w:rsidR="00D03AB1" w:rsidRPr="009D6FDD">
              <w:rPr>
                <w:rFonts w:cs="Times New Roman"/>
                <w:noProof/>
                <w:webHidden/>
              </w:rPr>
              <w:fldChar w:fldCharType="end"/>
            </w:r>
          </w:hyperlink>
        </w:p>
        <w:p w14:paraId="1A09F234" w14:textId="7D896626"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74" w:history="1">
            <w:r w:rsidR="00D03AB1" w:rsidRPr="009D6FDD">
              <w:rPr>
                <w:rStyle w:val="Hyperlink"/>
                <w:rFonts w:cs="Times New Roman"/>
                <w:noProof/>
              </w:rPr>
              <w:t>1.4 Thesis Structure</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_Toc73385374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13</w:t>
            </w:r>
            <w:r w:rsidR="00D03AB1" w:rsidRPr="009D6FDD">
              <w:rPr>
                <w:rFonts w:cs="Times New Roman"/>
                <w:noProof/>
                <w:webHidden/>
              </w:rPr>
              <w:fldChar w:fldCharType="end"/>
            </w:r>
          </w:hyperlink>
        </w:p>
        <w:p w14:paraId="0A9D7B1A" w14:textId="649E180C"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375" w:history="1">
            <w:r w:rsidR="00D03AB1" w:rsidRPr="009D6FDD">
              <w:rPr>
                <w:rStyle w:val="Hyperlink"/>
                <w:rFonts w:cs="Times New Roman"/>
                <w:noProof/>
              </w:rPr>
              <w:t>Chapter 2: Data Visualization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_Toc73385375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13</w:t>
            </w:r>
            <w:r w:rsidR="00D03AB1" w:rsidRPr="009D6FDD">
              <w:rPr>
                <w:rFonts w:cs="Times New Roman"/>
                <w:noProof/>
                <w:webHidden/>
              </w:rPr>
              <w:fldChar w:fldCharType="end"/>
            </w:r>
          </w:hyperlink>
        </w:p>
        <w:p w14:paraId="56884F7D" w14:textId="67299FA8"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76" w:history="1">
            <w:r w:rsidR="00D03AB1" w:rsidRPr="009D6FDD">
              <w:rPr>
                <w:rStyle w:val="Hyperlink"/>
                <w:rFonts w:cs="Times New Roman"/>
                <w:noProof/>
              </w:rPr>
              <w:t>2.1 Introduction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_Toc73385376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13</w:t>
            </w:r>
            <w:r w:rsidR="00D03AB1" w:rsidRPr="009D6FDD">
              <w:rPr>
                <w:rFonts w:cs="Times New Roman"/>
                <w:noProof/>
                <w:webHidden/>
              </w:rPr>
              <w:fldChar w:fldCharType="end"/>
            </w:r>
          </w:hyperlink>
        </w:p>
        <w:p w14:paraId="465E4D58" w14:textId="4CF0DFFF"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77" w:history="1">
            <w:r w:rsidR="00D03AB1" w:rsidRPr="009D6FDD">
              <w:rPr>
                <w:rStyle w:val="Hyperlink"/>
                <w:rFonts w:cs="Times New Roman"/>
                <w:noProof/>
              </w:rPr>
              <w:t>2.2: History of Data Visualization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14</w:t>
            </w:r>
            <w:r w:rsidR="00D03AB1" w:rsidRPr="009D6FDD">
              <w:rPr>
                <w:rFonts w:cs="Times New Roman"/>
                <w:noProof/>
                <w:webHidden/>
              </w:rPr>
              <w:fldChar w:fldCharType="end"/>
            </w:r>
          </w:hyperlink>
        </w:p>
        <w:p w14:paraId="2ACA0821" w14:textId="28173819"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78" w:history="1">
            <w:r w:rsidR="00D03AB1" w:rsidRPr="009D6FDD">
              <w:rPr>
                <w:rStyle w:val="Hyperlink"/>
                <w:rFonts w:cs="Times New Roman"/>
                <w:noProof/>
              </w:rPr>
              <w:t>2.3 The Importance of Data Visualization in Medical Field</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_Toc73385378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16</w:t>
            </w:r>
            <w:r w:rsidR="00D03AB1" w:rsidRPr="009D6FDD">
              <w:rPr>
                <w:rFonts w:cs="Times New Roman"/>
                <w:noProof/>
                <w:webHidden/>
              </w:rPr>
              <w:fldChar w:fldCharType="end"/>
            </w:r>
          </w:hyperlink>
        </w:p>
        <w:p w14:paraId="23A6A7B1" w14:textId="64E31E43"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79" w:history="1">
            <w:r w:rsidR="00D03AB1" w:rsidRPr="009D6FDD">
              <w:rPr>
                <w:rStyle w:val="Hyperlink"/>
                <w:rFonts w:cs="Times New Roman"/>
                <w:noProof/>
              </w:rPr>
              <w:t>2.4 The Psychology of Data Visualization and Communication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_Toc73385379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17</w:t>
            </w:r>
            <w:r w:rsidR="00D03AB1" w:rsidRPr="009D6FDD">
              <w:rPr>
                <w:rFonts w:cs="Times New Roman"/>
                <w:noProof/>
                <w:webHidden/>
              </w:rPr>
              <w:fldChar w:fldCharType="end"/>
            </w:r>
          </w:hyperlink>
        </w:p>
        <w:p w14:paraId="4B7BF2A3" w14:textId="3807E0BF"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80" w:history="1">
            <w:r w:rsidR="00D03AB1" w:rsidRPr="009D6FDD">
              <w:rPr>
                <w:rStyle w:val="Hyperlink"/>
                <w:noProof/>
              </w:rPr>
              <w:t>2.4.1 Cognitive Data Visualization in decision making</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_Toc73385380 \h </w:instrText>
            </w:r>
            <w:r w:rsidR="00D03AB1" w:rsidRPr="009D6FDD">
              <w:rPr>
                <w:noProof/>
                <w:webHidden/>
              </w:rPr>
            </w:r>
            <w:r w:rsidR="00D03AB1" w:rsidRPr="009D6FDD">
              <w:rPr>
                <w:noProof/>
                <w:webHidden/>
              </w:rPr>
              <w:fldChar w:fldCharType="separate"/>
            </w:r>
            <w:r w:rsidR="00D03AB1" w:rsidRPr="009D6FDD">
              <w:rPr>
                <w:noProof/>
                <w:webHidden/>
              </w:rPr>
              <w:t>18</w:t>
            </w:r>
            <w:r w:rsidR="00D03AB1" w:rsidRPr="009D6FDD">
              <w:rPr>
                <w:noProof/>
                <w:webHidden/>
              </w:rPr>
              <w:fldChar w:fldCharType="end"/>
            </w:r>
          </w:hyperlink>
        </w:p>
        <w:p w14:paraId="6D184009" w14:textId="1B11010B"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81" w:history="1">
            <w:r w:rsidR="00D03AB1" w:rsidRPr="009D6FDD">
              <w:rPr>
                <w:rStyle w:val="Hyperlink"/>
                <w:noProof/>
              </w:rPr>
              <w:t>2.4.2 Bias and Traits</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_Toc73385381 \h </w:instrText>
            </w:r>
            <w:r w:rsidR="00D03AB1" w:rsidRPr="009D6FDD">
              <w:rPr>
                <w:noProof/>
                <w:webHidden/>
              </w:rPr>
            </w:r>
            <w:r w:rsidR="00D03AB1" w:rsidRPr="009D6FDD">
              <w:rPr>
                <w:noProof/>
                <w:webHidden/>
              </w:rPr>
              <w:fldChar w:fldCharType="separate"/>
            </w:r>
            <w:r w:rsidR="00D03AB1" w:rsidRPr="009D6FDD">
              <w:rPr>
                <w:noProof/>
                <w:webHidden/>
              </w:rPr>
              <w:t>19</w:t>
            </w:r>
            <w:r w:rsidR="00D03AB1" w:rsidRPr="009D6FDD">
              <w:rPr>
                <w:noProof/>
                <w:webHidden/>
              </w:rPr>
              <w:fldChar w:fldCharType="end"/>
            </w:r>
          </w:hyperlink>
        </w:p>
        <w:p w14:paraId="565D9DE4" w14:textId="446E7CE5"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82" w:history="1">
            <w:r w:rsidR="00D03AB1" w:rsidRPr="009D6FDD">
              <w:rPr>
                <w:rStyle w:val="Hyperlink"/>
                <w:rFonts w:cs="Times New Roman"/>
                <w:noProof/>
              </w:rPr>
              <w:t>2.5 Data visualization Approaches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_Toc73385382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20</w:t>
            </w:r>
            <w:r w:rsidR="00D03AB1" w:rsidRPr="009D6FDD">
              <w:rPr>
                <w:rFonts w:cs="Times New Roman"/>
                <w:noProof/>
                <w:webHidden/>
              </w:rPr>
              <w:fldChar w:fldCharType="end"/>
            </w:r>
          </w:hyperlink>
        </w:p>
        <w:p w14:paraId="607F2126" w14:textId="155B3F76"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83" w:history="1">
            <w:r w:rsidR="00D03AB1" w:rsidRPr="009D6FDD">
              <w:rPr>
                <w:rStyle w:val="Hyperlink"/>
                <w:noProof/>
              </w:rPr>
              <w:t>2.5.1 Visualization of Numerical Data</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_Toc73385383 \h </w:instrText>
            </w:r>
            <w:r w:rsidR="00D03AB1" w:rsidRPr="009D6FDD">
              <w:rPr>
                <w:noProof/>
                <w:webHidden/>
              </w:rPr>
            </w:r>
            <w:r w:rsidR="00D03AB1" w:rsidRPr="009D6FDD">
              <w:rPr>
                <w:noProof/>
                <w:webHidden/>
              </w:rPr>
              <w:fldChar w:fldCharType="separate"/>
            </w:r>
            <w:r w:rsidR="00D03AB1" w:rsidRPr="009D6FDD">
              <w:rPr>
                <w:noProof/>
                <w:webHidden/>
              </w:rPr>
              <w:t>20</w:t>
            </w:r>
            <w:r w:rsidR="00D03AB1" w:rsidRPr="009D6FDD">
              <w:rPr>
                <w:noProof/>
                <w:webHidden/>
              </w:rPr>
              <w:fldChar w:fldCharType="end"/>
            </w:r>
          </w:hyperlink>
        </w:p>
        <w:p w14:paraId="0827892C" w14:textId="032B381E"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84" w:history="1">
            <w:r w:rsidR="00D03AB1" w:rsidRPr="009D6FDD">
              <w:rPr>
                <w:rStyle w:val="Hyperlink"/>
                <w:noProof/>
              </w:rPr>
              <w:t>2.5.2 Visualization of Non-numerical Data</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_Toc73385384 \h </w:instrText>
            </w:r>
            <w:r w:rsidR="00D03AB1" w:rsidRPr="009D6FDD">
              <w:rPr>
                <w:noProof/>
                <w:webHidden/>
              </w:rPr>
            </w:r>
            <w:r w:rsidR="00D03AB1" w:rsidRPr="009D6FDD">
              <w:rPr>
                <w:noProof/>
                <w:webHidden/>
              </w:rPr>
              <w:fldChar w:fldCharType="separate"/>
            </w:r>
            <w:r w:rsidR="00D03AB1" w:rsidRPr="009D6FDD">
              <w:rPr>
                <w:noProof/>
                <w:webHidden/>
              </w:rPr>
              <w:t>24</w:t>
            </w:r>
            <w:r w:rsidR="00D03AB1" w:rsidRPr="009D6FDD">
              <w:rPr>
                <w:noProof/>
                <w:webHidden/>
              </w:rPr>
              <w:fldChar w:fldCharType="end"/>
            </w:r>
          </w:hyperlink>
        </w:p>
        <w:p w14:paraId="6FC612B5" w14:textId="572B4C49"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85" w:history="1">
            <w:r w:rsidR="00D03AB1" w:rsidRPr="009D6FDD">
              <w:rPr>
                <w:rStyle w:val="Hyperlink"/>
                <w:noProof/>
              </w:rPr>
              <w:t>2.5.3 Labeled vs Unlabeled data:</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_Toc73385385 \h </w:instrText>
            </w:r>
            <w:r w:rsidR="00D03AB1" w:rsidRPr="009D6FDD">
              <w:rPr>
                <w:noProof/>
                <w:webHidden/>
              </w:rPr>
            </w:r>
            <w:r w:rsidR="00D03AB1" w:rsidRPr="009D6FDD">
              <w:rPr>
                <w:noProof/>
                <w:webHidden/>
              </w:rPr>
              <w:fldChar w:fldCharType="separate"/>
            </w:r>
            <w:r w:rsidR="00D03AB1" w:rsidRPr="009D6FDD">
              <w:rPr>
                <w:noProof/>
                <w:webHidden/>
              </w:rPr>
              <w:t>24</w:t>
            </w:r>
            <w:r w:rsidR="00D03AB1" w:rsidRPr="009D6FDD">
              <w:rPr>
                <w:noProof/>
                <w:webHidden/>
              </w:rPr>
              <w:fldChar w:fldCharType="end"/>
            </w:r>
          </w:hyperlink>
        </w:p>
        <w:p w14:paraId="1CC88CA9" w14:textId="66DA3CCC"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86" w:history="1">
            <w:r w:rsidR="00D03AB1" w:rsidRPr="009D6FDD">
              <w:rPr>
                <w:rStyle w:val="Hyperlink"/>
                <w:noProof/>
              </w:rPr>
              <w:t>2.5.4 numerical and categorical data</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_Toc73385386 \h </w:instrText>
            </w:r>
            <w:r w:rsidR="00D03AB1" w:rsidRPr="009D6FDD">
              <w:rPr>
                <w:noProof/>
                <w:webHidden/>
              </w:rPr>
            </w:r>
            <w:r w:rsidR="00D03AB1" w:rsidRPr="009D6FDD">
              <w:rPr>
                <w:noProof/>
                <w:webHidden/>
              </w:rPr>
              <w:fldChar w:fldCharType="separate"/>
            </w:r>
            <w:r w:rsidR="00D03AB1" w:rsidRPr="009D6FDD">
              <w:rPr>
                <w:noProof/>
                <w:webHidden/>
              </w:rPr>
              <w:t>26</w:t>
            </w:r>
            <w:r w:rsidR="00D03AB1" w:rsidRPr="009D6FDD">
              <w:rPr>
                <w:noProof/>
                <w:webHidden/>
              </w:rPr>
              <w:fldChar w:fldCharType="end"/>
            </w:r>
          </w:hyperlink>
        </w:p>
        <w:p w14:paraId="54C9003E" w14:textId="084DAAA2"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87" w:history="1">
            <w:r w:rsidR="00D03AB1" w:rsidRPr="009D6FDD">
              <w:rPr>
                <w:rStyle w:val="Hyperlink"/>
                <w:rFonts w:cs="Times New Roman"/>
                <w:noProof/>
              </w:rPr>
              <w:t>2.6 Machine Learning in Data Visualization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_Toc73385387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28</w:t>
            </w:r>
            <w:r w:rsidR="00D03AB1" w:rsidRPr="009D6FDD">
              <w:rPr>
                <w:rFonts w:cs="Times New Roman"/>
                <w:noProof/>
                <w:webHidden/>
              </w:rPr>
              <w:fldChar w:fldCharType="end"/>
            </w:r>
          </w:hyperlink>
        </w:p>
        <w:p w14:paraId="3E1B23FD" w14:textId="4FFEE83B"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88" w:history="1">
            <w:r w:rsidR="00D03AB1" w:rsidRPr="009D6FDD">
              <w:rPr>
                <w:rStyle w:val="Hyperlink"/>
                <w:noProof/>
              </w:rPr>
              <w:t>2.6.1 Machine Learning: Supervised Learning and Unsupervised Learning</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_Toc73385388 \h </w:instrText>
            </w:r>
            <w:r w:rsidR="00D03AB1" w:rsidRPr="009D6FDD">
              <w:rPr>
                <w:noProof/>
                <w:webHidden/>
              </w:rPr>
            </w:r>
            <w:r w:rsidR="00D03AB1" w:rsidRPr="009D6FDD">
              <w:rPr>
                <w:noProof/>
                <w:webHidden/>
              </w:rPr>
              <w:fldChar w:fldCharType="separate"/>
            </w:r>
            <w:r w:rsidR="00D03AB1" w:rsidRPr="009D6FDD">
              <w:rPr>
                <w:noProof/>
                <w:webHidden/>
              </w:rPr>
              <w:t>28</w:t>
            </w:r>
            <w:r w:rsidR="00D03AB1" w:rsidRPr="009D6FDD">
              <w:rPr>
                <w:noProof/>
                <w:webHidden/>
              </w:rPr>
              <w:fldChar w:fldCharType="end"/>
            </w:r>
          </w:hyperlink>
        </w:p>
        <w:p w14:paraId="3240761B" w14:textId="7AC7B69B"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89" w:history="1">
            <w:r w:rsidR="00D03AB1" w:rsidRPr="009D6FDD">
              <w:rPr>
                <w:rStyle w:val="Hyperlink"/>
                <w:noProof/>
              </w:rPr>
              <w:t>2.6.2 Machine learning models: Classification, Regression and Clustering</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_Toc73385389 \h </w:instrText>
            </w:r>
            <w:r w:rsidR="00D03AB1" w:rsidRPr="009D6FDD">
              <w:rPr>
                <w:noProof/>
                <w:webHidden/>
              </w:rPr>
            </w:r>
            <w:r w:rsidR="00D03AB1" w:rsidRPr="009D6FDD">
              <w:rPr>
                <w:noProof/>
                <w:webHidden/>
              </w:rPr>
              <w:fldChar w:fldCharType="separate"/>
            </w:r>
            <w:r w:rsidR="00D03AB1" w:rsidRPr="009D6FDD">
              <w:rPr>
                <w:noProof/>
                <w:webHidden/>
              </w:rPr>
              <w:t>32</w:t>
            </w:r>
            <w:r w:rsidR="00D03AB1" w:rsidRPr="009D6FDD">
              <w:rPr>
                <w:noProof/>
                <w:webHidden/>
              </w:rPr>
              <w:fldChar w:fldCharType="end"/>
            </w:r>
          </w:hyperlink>
        </w:p>
        <w:p w14:paraId="6DFFB170" w14:textId="164B4267"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90" w:history="1">
            <w:r w:rsidR="00D03AB1" w:rsidRPr="009D6FDD">
              <w:rPr>
                <w:rStyle w:val="Hyperlink"/>
                <w:noProof/>
              </w:rPr>
              <w:t>2.6.3 The workflow of Machine Learning</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_Toc73385390 \h </w:instrText>
            </w:r>
            <w:r w:rsidR="00D03AB1" w:rsidRPr="009D6FDD">
              <w:rPr>
                <w:noProof/>
                <w:webHidden/>
              </w:rPr>
            </w:r>
            <w:r w:rsidR="00D03AB1" w:rsidRPr="009D6FDD">
              <w:rPr>
                <w:noProof/>
                <w:webHidden/>
              </w:rPr>
              <w:fldChar w:fldCharType="separate"/>
            </w:r>
            <w:r w:rsidR="00D03AB1" w:rsidRPr="009D6FDD">
              <w:rPr>
                <w:noProof/>
                <w:webHidden/>
              </w:rPr>
              <w:t>41</w:t>
            </w:r>
            <w:r w:rsidR="00D03AB1" w:rsidRPr="009D6FDD">
              <w:rPr>
                <w:noProof/>
                <w:webHidden/>
              </w:rPr>
              <w:fldChar w:fldCharType="end"/>
            </w:r>
          </w:hyperlink>
        </w:p>
        <w:p w14:paraId="05470868" w14:textId="0A1C29D6"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91" w:history="1">
            <w:r w:rsidR="00D03AB1" w:rsidRPr="009D6FDD">
              <w:rPr>
                <w:rStyle w:val="Hyperlink"/>
                <w:noProof/>
              </w:rPr>
              <w:t>2.6.4 ETL Process</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_Toc73385391 \h </w:instrText>
            </w:r>
            <w:r w:rsidR="00D03AB1" w:rsidRPr="009D6FDD">
              <w:rPr>
                <w:noProof/>
                <w:webHidden/>
              </w:rPr>
            </w:r>
            <w:r w:rsidR="00D03AB1" w:rsidRPr="009D6FDD">
              <w:rPr>
                <w:noProof/>
                <w:webHidden/>
              </w:rPr>
              <w:fldChar w:fldCharType="separate"/>
            </w:r>
            <w:r w:rsidR="00D03AB1" w:rsidRPr="009D6FDD">
              <w:rPr>
                <w:noProof/>
                <w:webHidden/>
              </w:rPr>
              <w:t>42</w:t>
            </w:r>
            <w:r w:rsidR="00D03AB1" w:rsidRPr="009D6FDD">
              <w:rPr>
                <w:noProof/>
                <w:webHidden/>
              </w:rPr>
              <w:fldChar w:fldCharType="end"/>
            </w:r>
          </w:hyperlink>
        </w:p>
        <w:p w14:paraId="111A34DB" w14:textId="654F23B2"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92" w:history="1">
            <w:r w:rsidR="00D03AB1" w:rsidRPr="009D6FDD">
              <w:rPr>
                <w:rStyle w:val="Hyperlink"/>
                <w:rFonts w:cs="Times New Roman"/>
                <w:noProof/>
              </w:rPr>
              <w:t>2.7 Statistical Application in Data Visualization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_Toc73385392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43</w:t>
            </w:r>
            <w:r w:rsidR="00D03AB1" w:rsidRPr="009D6FDD">
              <w:rPr>
                <w:rFonts w:cs="Times New Roman"/>
                <w:noProof/>
                <w:webHidden/>
              </w:rPr>
              <w:fldChar w:fldCharType="end"/>
            </w:r>
          </w:hyperlink>
        </w:p>
        <w:p w14:paraId="356A7C71" w14:textId="2E9975C0"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93" w:history="1">
            <w:r w:rsidR="00D03AB1" w:rsidRPr="009D6FDD">
              <w:rPr>
                <w:rStyle w:val="Hyperlink"/>
                <w:noProof/>
              </w:rPr>
              <w:t>2.7.1 Introduction</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_Toc73385393 \h </w:instrText>
            </w:r>
            <w:r w:rsidR="00D03AB1" w:rsidRPr="009D6FDD">
              <w:rPr>
                <w:noProof/>
                <w:webHidden/>
              </w:rPr>
            </w:r>
            <w:r w:rsidR="00D03AB1" w:rsidRPr="009D6FDD">
              <w:rPr>
                <w:noProof/>
                <w:webHidden/>
              </w:rPr>
              <w:fldChar w:fldCharType="separate"/>
            </w:r>
            <w:r w:rsidR="00D03AB1" w:rsidRPr="009D6FDD">
              <w:rPr>
                <w:noProof/>
                <w:webHidden/>
              </w:rPr>
              <w:t>43</w:t>
            </w:r>
            <w:r w:rsidR="00D03AB1" w:rsidRPr="009D6FDD">
              <w:rPr>
                <w:noProof/>
                <w:webHidden/>
              </w:rPr>
              <w:fldChar w:fldCharType="end"/>
            </w:r>
          </w:hyperlink>
        </w:p>
        <w:p w14:paraId="5134CE72" w14:textId="33EE8240"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94" w:history="1">
            <w:r w:rsidR="00D03AB1" w:rsidRPr="009D6FDD">
              <w:rPr>
                <w:rStyle w:val="Hyperlink"/>
                <w:noProof/>
              </w:rPr>
              <w:t>2.7.2 Statistical Concepts</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_Toc73385394 \h </w:instrText>
            </w:r>
            <w:r w:rsidR="00D03AB1" w:rsidRPr="009D6FDD">
              <w:rPr>
                <w:noProof/>
                <w:webHidden/>
              </w:rPr>
            </w:r>
            <w:r w:rsidR="00D03AB1" w:rsidRPr="009D6FDD">
              <w:rPr>
                <w:noProof/>
                <w:webHidden/>
              </w:rPr>
              <w:fldChar w:fldCharType="separate"/>
            </w:r>
            <w:r w:rsidR="00D03AB1" w:rsidRPr="009D6FDD">
              <w:rPr>
                <w:noProof/>
                <w:webHidden/>
              </w:rPr>
              <w:t>43</w:t>
            </w:r>
            <w:r w:rsidR="00D03AB1" w:rsidRPr="009D6FDD">
              <w:rPr>
                <w:noProof/>
                <w:webHidden/>
              </w:rPr>
              <w:fldChar w:fldCharType="end"/>
            </w:r>
          </w:hyperlink>
        </w:p>
        <w:p w14:paraId="71E0CB9F" w14:textId="7480E6BE"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95" w:history="1">
            <w:r w:rsidR="00D03AB1" w:rsidRPr="009D6FDD">
              <w:rPr>
                <w:rStyle w:val="Hyperlink"/>
                <w:noProof/>
              </w:rPr>
              <w:t>2.7.3 Testing method</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_Toc73385395 \h </w:instrText>
            </w:r>
            <w:r w:rsidR="00D03AB1" w:rsidRPr="009D6FDD">
              <w:rPr>
                <w:noProof/>
                <w:webHidden/>
              </w:rPr>
            </w:r>
            <w:r w:rsidR="00D03AB1" w:rsidRPr="009D6FDD">
              <w:rPr>
                <w:noProof/>
                <w:webHidden/>
              </w:rPr>
              <w:fldChar w:fldCharType="separate"/>
            </w:r>
            <w:r w:rsidR="00D03AB1" w:rsidRPr="009D6FDD">
              <w:rPr>
                <w:noProof/>
                <w:webHidden/>
              </w:rPr>
              <w:t>46</w:t>
            </w:r>
            <w:r w:rsidR="00D03AB1" w:rsidRPr="009D6FDD">
              <w:rPr>
                <w:noProof/>
                <w:webHidden/>
              </w:rPr>
              <w:fldChar w:fldCharType="end"/>
            </w:r>
          </w:hyperlink>
        </w:p>
        <w:p w14:paraId="57F0754B" w14:textId="6B77B163" w:rsidR="00D03AB1" w:rsidRPr="009D6FDD" w:rsidRDefault="00073B5C">
          <w:pPr>
            <w:pStyle w:val="TOC3"/>
            <w:tabs>
              <w:tab w:val="right" w:leader="dot" w:pos="9016"/>
            </w:tabs>
            <w:rPr>
              <w:rFonts w:eastAsiaTheme="minorEastAsia"/>
              <w:b w:val="0"/>
              <w:bCs w:val="0"/>
              <w:noProof/>
              <w:sz w:val="22"/>
              <w:szCs w:val="22"/>
              <w:lang w:val="en-US" w:eastAsia="zh-CN"/>
            </w:rPr>
          </w:pPr>
          <w:hyperlink w:anchor="_Toc73385396" w:history="1">
            <w:r w:rsidR="00D03AB1" w:rsidRPr="009D6FDD">
              <w:rPr>
                <w:rStyle w:val="Hyperlink"/>
                <w:noProof/>
              </w:rPr>
              <w:t>2.7.4 Summary</w:t>
            </w:r>
            <w:r w:rsidR="00D03AB1" w:rsidRPr="009D6FDD">
              <w:rPr>
                <w:noProof/>
                <w:webHidden/>
              </w:rPr>
              <w:tab/>
            </w:r>
            <w:r w:rsidR="00D03AB1" w:rsidRPr="009D6FDD">
              <w:rPr>
                <w:noProof/>
                <w:webHidden/>
              </w:rPr>
              <w:fldChar w:fldCharType="begin"/>
            </w:r>
            <w:r w:rsidR="00D03AB1" w:rsidRPr="009D6FDD">
              <w:rPr>
                <w:noProof/>
                <w:webHidden/>
              </w:rPr>
              <w:instrText xml:space="preserve"> PAGEREF _Toc73385396 \h </w:instrText>
            </w:r>
            <w:r w:rsidR="00D03AB1" w:rsidRPr="009D6FDD">
              <w:rPr>
                <w:noProof/>
                <w:webHidden/>
              </w:rPr>
            </w:r>
            <w:r w:rsidR="00D03AB1" w:rsidRPr="009D6FDD">
              <w:rPr>
                <w:noProof/>
                <w:webHidden/>
              </w:rPr>
              <w:fldChar w:fldCharType="separate"/>
            </w:r>
            <w:r w:rsidR="00D03AB1" w:rsidRPr="009D6FDD">
              <w:rPr>
                <w:noProof/>
                <w:webHidden/>
              </w:rPr>
              <w:t>49</w:t>
            </w:r>
            <w:r w:rsidR="00D03AB1" w:rsidRPr="009D6FDD">
              <w:rPr>
                <w:noProof/>
                <w:webHidden/>
              </w:rPr>
              <w:fldChar w:fldCharType="end"/>
            </w:r>
          </w:hyperlink>
        </w:p>
        <w:p w14:paraId="3ED092B1" w14:textId="6F97B4B7"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397" w:history="1">
            <w:r w:rsidR="00D03AB1" w:rsidRPr="009D6FDD">
              <w:rPr>
                <w:rStyle w:val="Hyperlink"/>
                <w:rFonts w:cs="Times New Roman"/>
                <w:noProof/>
              </w:rPr>
              <w:t>Chapter 3. Research Methodology</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_Toc73385397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50</w:t>
            </w:r>
            <w:r w:rsidR="00D03AB1" w:rsidRPr="009D6FDD">
              <w:rPr>
                <w:rFonts w:cs="Times New Roman"/>
                <w:noProof/>
                <w:webHidden/>
              </w:rPr>
              <w:fldChar w:fldCharType="end"/>
            </w:r>
          </w:hyperlink>
        </w:p>
        <w:p w14:paraId="62985EF9" w14:textId="4FB6C3C1"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98" w:history="1">
            <w:r w:rsidR="00D03AB1" w:rsidRPr="009D6FDD">
              <w:rPr>
                <w:rStyle w:val="Hyperlink"/>
                <w:rFonts w:cs="Times New Roman"/>
                <w:noProof/>
              </w:rPr>
              <w:t>3.1 Introduction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_Toc73385398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50</w:t>
            </w:r>
            <w:r w:rsidR="00D03AB1" w:rsidRPr="009D6FDD">
              <w:rPr>
                <w:rFonts w:cs="Times New Roman"/>
                <w:noProof/>
                <w:webHidden/>
              </w:rPr>
              <w:fldChar w:fldCharType="end"/>
            </w:r>
          </w:hyperlink>
        </w:p>
        <w:p w14:paraId="0A806C06" w14:textId="3DDA95EC"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399" w:history="1">
            <w:r w:rsidR="00D03AB1" w:rsidRPr="009D6FDD">
              <w:rPr>
                <w:rStyle w:val="Hyperlink"/>
                <w:rFonts w:cs="Times New Roman"/>
                <w:noProof/>
              </w:rPr>
              <w:t>3.2 Current Research Gaps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_Toc73385399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50</w:t>
            </w:r>
            <w:r w:rsidR="00D03AB1" w:rsidRPr="009D6FDD">
              <w:rPr>
                <w:rFonts w:cs="Times New Roman"/>
                <w:noProof/>
                <w:webHidden/>
              </w:rPr>
              <w:fldChar w:fldCharType="end"/>
            </w:r>
          </w:hyperlink>
        </w:p>
        <w:p w14:paraId="7BBCD56D" w14:textId="533831E2"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00" w:history="1">
            <w:r w:rsidR="00D03AB1" w:rsidRPr="009D6FDD">
              <w:rPr>
                <w:rStyle w:val="Hyperlink"/>
                <w:rFonts w:cs="Times New Roman"/>
                <w:noProof/>
              </w:rPr>
              <w:t>3.3 Research Questions and Objectives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_Toc73385400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52</w:t>
            </w:r>
            <w:r w:rsidR="00D03AB1" w:rsidRPr="009D6FDD">
              <w:rPr>
                <w:rFonts w:cs="Times New Roman"/>
                <w:noProof/>
                <w:webHidden/>
              </w:rPr>
              <w:fldChar w:fldCharType="end"/>
            </w:r>
          </w:hyperlink>
        </w:p>
        <w:p w14:paraId="1654C018" w14:textId="17C45014"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01" w:history="1">
            <w:r w:rsidR="00D03AB1" w:rsidRPr="009D6FDD">
              <w:rPr>
                <w:rStyle w:val="Hyperlink"/>
                <w:rFonts w:cs="Times New Roman"/>
                <w:noProof/>
              </w:rPr>
              <w:t>3.4 Sample Selection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_Toc73385401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53</w:t>
            </w:r>
            <w:r w:rsidR="00D03AB1" w:rsidRPr="009D6FDD">
              <w:rPr>
                <w:rFonts w:cs="Times New Roman"/>
                <w:noProof/>
                <w:webHidden/>
              </w:rPr>
              <w:fldChar w:fldCharType="end"/>
            </w:r>
          </w:hyperlink>
        </w:p>
        <w:p w14:paraId="4C5A182F" w14:textId="358444E9"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02" w:history="1">
            <w:r w:rsidR="00D03AB1" w:rsidRPr="009D6FDD">
              <w:rPr>
                <w:rStyle w:val="Hyperlink"/>
                <w:rFonts w:cs="Times New Roman"/>
                <w:noProof/>
              </w:rPr>
              <w:t>3.5 Research Methodology</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_Toc73385402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54</w:t>
            </w:r>
            <w:r w:rsidR="00D03AB1" w:rsidRPr="009D6FDD">
              <w:rPr>
                <w:rFonts w:cs="Times New Roman"/>
                <w:noProof/>
                <w:webHidden/>
              </w:rPr>
              <w:fldChar w:fldCharType="end"/>
            </w:r>
          </w:hyperlink>
        </w:p>
        <w:p w14:paraId="375E9725" w14:textId="10FBC88E"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03" w:history="1">
            <w:r w:rsidR="00D03AB1" w:rsidRPr="009D6FDD">
              <w:rPr>
                <w:rStyle w:val="Hyperlink"/>
                <w:rFonts w:cs="Times New Roman"/>
                <w:noProof/>
              </w:rPr>
              <w:t>3.6 Limitations of the Study</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_Toc73385403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57</w:t>
            </w:r>
            <w:r w:rsidR="00D03AB1" w:rsidRPr="009D6FDD">
              <w:rPr>
                <w:rFonts w:cs="Times New Roman"/>
                <w:noProof/>
                <w:webHidden/>
              </w:rPr>
              <w:fldChar w:fldCharType="end"/>
            </w:r>
          </w:hyperlink>
        </w:p>
        <w:p w14:paraId="42D938A3" w14:textId="55CBD254"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04" w:history="1">
            <w:r w:rsidR="00D03AB1" w:rsidRPr="009D6FDD">
              <w:rPr>
                <w:rStyle w:val="Hyperlink"/>
                <w:rFonts w:cs="Times New Roman"/>
                <w:noProof/>
              </w:rPr>
              <w:t>3.7 Conclusions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_Toc73385404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58</w:t>
            </w:r>
            <w:r w:rsidR="00D03AB1" w:rsidRPr="009D6FDD">
              <w:rPr>
                <w:rFonts w:cs="Times New Roman"/>
                <w:noProof/>
                <w:webHidden/>
              </w:rPr>
              <w:fldChar w:fldCharType="end"/>
            </w:r>
          </w:hyperlink>
        </w:p>
        <w:p w14:paraId="225EA905" w14:textId="50010088"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405" w:history="1">
            <w:r w:rsidR="00D03AB1" w:rsidRPr="009D6FDD">
              <w:rPr>
                <w:rStyle w:val="Hyperlink"/>
                <w:rFonts w:cs="Times New Roman"/>
                <w:noProof/>
              </w:rPr>
              <w:t>Chapter 4. Design and Architecture</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_Toc73385405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59</w:t>
            </w:r>
            <w:r w:rsidR="00D03AB1" w:rsidRPr="009D6FDD">
              <w:rPr>
                <w:rFonts w:cs="Times New Roman"/>
                <w:noProof/>
                <w:webHidden/>
              </w:rPr>
              <w:fldChar w:fldCharType="end"/>
            </w:r>
          </w:hyperlink>
        </w:p>
        <w:p w14:paraId="2486FC8F" w14:textId="249C204D"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06" w:history="1">
            <w:r w:rsidR="00D03AB1" w:rsidRPr="009D6FDD">
              <w:rPr>
                <w:rStyle w:val="Hyperlink"/>
                <w:rFonts w:cs="Times New Roman"/>
                <w:noProof/>
              </w:rPr>
              <w:t>4.1 Introduction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_Toc73385406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59</w:t>
            </w:r>
            <w:r w:rsidR="00D03AB1" w:rsidRPr="009D6FDD">
              <w:rPr>
                <w:rFonts w:cs="Times New Roman"/>
                <w:noProof/>
                <w:webHidden/>
              </w:rPr>
              <w:fldChar w:fldCharType="end"/>
            </w:r>
          </w:hyperlink>
        </w:p>
        <w:p w14:paraId="6993C852" w14:textId="0E078BFA"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07" w:history="1">
            <w:r w:rsidR="00D03AB1" w:rsidRPr="009D6FDD">
              <w:rPr>
                <w:rStyle w:val="Hyperlink"/>
                <w:rFonts w:cs="Times New Roman"/>
                <w:noProof/>
              </w:rPr>
              <w:t>4.2 Design thinking</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60</w:t>
            </w:r>
            <w:r w:rsidR="00D03AB1" w:rsidRPr="009D6FDD">
              <w:rPr>
                <w:rFonts w:cs="Times New Roman"/>
                <w:noProof/>
                <w:webHidden/>
              </w:rPr>
              <w:fldChar w:fldCharType="end"/>
            </w:r>
          </w:hyperlink>
        </w:p>
        <w:p w14:paraId="6578F1D7" w14:textId="08CF6405"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08" w:history="1">
            <w:r w:rsidR="00D03AB1" w:rsidRPr="009D6FDD">
              <w:rPr>
                <w:rStyle w:val="Hyperlink"/>
                <w:rFonts w:cs="Times New Roman"/>
                <w:noProof/>
              </w:rPr>
              <w:t>4.3 Requirements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_Toc73385408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64</w:t>
            </w:r>
            <w:r w:rsidR="00D03AB1" w:rsidRPr="009D6FDD">
              <w:rPr>
                <w:rFonts w:cs="Times New Roman"/>
                <w:noProof/>
                <w:webHidden/>
              </w:rPr>
              <w:fldChar w:fldCharType="end"/>
            </w:r>
          </w:hyperlink>
        </w:p>
        <w:p w14:paraId="6BE2AF34" w14:textId="7E4D27B3"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09" w:history="1">
            <w:r w:rsidR="00D03AB1" w:rsidRPr="009D6FDD">
              <w:rPr>
                <w:rStyle w:val="Hyperlink"/>
                <w:rFonts w:cs="Times New Roman"/>
                <w:noProof/>
              </w:rPr>
              <w:t>4.3.1 Functional Requirements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_Toc73385409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64</w:t>
            </w:r>
            <w:r w:rsidR="00D03AB1" w:rsidRPr="009D6FDD">
              <w:rPr>
                <w:rFonts w:cs="Times New Roman"/>
                <w:noProof/>
                <w:webHidden/>
              </w:rPr>
              <w:fldChar w:fldCharType="end"/>
            </w:r>
          </w:hyperlink>
        </w:p>
        <w:p w14:paraId="72683F85" w14:textId="49B4EE81"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0" w:history="1">
            <w:r w:rsidR="00D03AB1" w:rsidRPr="009D6FDD">
              <w:rPr>
                <w:rStyle w:val="Hyperlink"/>
                <w:rFonts w:cs="Times New Roman"/>
                <w:noProof/>
              </w:rPr>
              <w:t>4.3.2 Non-Functional Requirements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_Toc73385410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65</w:t>
            </w:r>
            <w:r w:rsidR="00D03AB1" w:rsidRPr="009D6FDD">
              <w:rPr>
                <w:rFonts w:cs="Times New Roman"/>
                <w:noProof/>
                <w:webHidden/>
              </w:rPr>
              <w:fldChar w:fldCharType="end"/>
            </w:r>
          </w:hyperlink>
        </w:p>
        <w:p w14:paraId="2459C53C" w14:textId="110C3A5F"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1" w:history="1">
            <w:r w:rsidR="00D03AB1" w:rsidRPr="009D6FDD">
              <w:rPr>
                <w:rStyle w:val="Hyperlink"/>
                <w:rFonts w:cs="Times New Roman"/>
                <w:noProof/>
              </w:rPr>
              <w:t>4.4 Use Case and Activity Diagram</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_Toc73385411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65</w:t>
            </w:r>
            <w:r w:rsidR="00D03AB1" w:rsidRPr="009D6FDD">
              <w:rPr>
                <w:rFonts w:cs="Times New Roman"/>
                <w:noProof/>
                <w:webHidden/>
              </w:rPr>
              <w:fldChar w:fldCharType="end"/>
            </w:r>
          </w:hyperlink>
        </w:p>
        <w:p w14:paraId="22F04246" w14:textId="15113C5B"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2" w:history="1">
            <w:r w:rsidR="00D03AB1" w:rsidRPr="009D6FDD">
              <w:rPr>
                <w:rStyle w:val="Hyperlink"/>
                <w:rFonts w:cs="Times New Roman"/>
                <w:noProof/>
              </w:rPr>
              <w:t>4.5 System’s Logic</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_Toc73385412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65</w:t>
            </w:r>
            <w:r w:rsidR="00D03AB1" w:rsidRPr="009D6FDD">
              <w:rPr>
                <w:rFonts w:cs="Times New Roman"/>
                <w:noProof/>
                <w:webHidden/>
              </w:rPr>
              <w:fldChar w:fldCharType="end"/>
            </w:r>
          </w:hyperlink>
        </w:p>
        <w:p w14:paraId="762B4919" w14:textId="75B55F8C"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3" w:history="1">
            <w:r w:rsidR="00D03AB1" w:rsidRPr="009D6FDD">
              <w:rPr>
                <w:rStyle w:val="Hyperlink"/>
                <w:rFonts w:cs="Times New Roman"/>
                <w:noProof/>
              </w:rPr>
              <w:t>4.6 System’s Architecture and Tools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_Toc73385413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66</w:t>
            </w:r>
            <w:r w:rsidR="00D03AB1" w:rsidRPr="009D6FDD">
              <w:rPr>
                <w:rFonts w:cs="Times New Roman"/>
                <w:noProof/>
                <w:webHidden/>
              </w:rPr>
              <w:fldChar w:fldCharType="end"/>
            </w:r>
          </w:hyperlink>
        </w:p>
        <w:p w14:paraId="75A043D5" w14:textId="6143729F"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4" w:history="1">
            <w:r w:rsidR="00D03AB1" w:rsidRPr="009D6FDD">
              <w:rPr>
                <w:rStyle w:val="Hyperlink"/>
                <w:rFonts w:cs="Times New Roman"/>
                <w:noProof/>
              </w:rPr>
              <w:t>4.6.1 Language,Tool and Frame</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_Toc73385414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66</w:t>
            </w:r>
            <w:r w:rsidR="00D03AB1" w:rsidRPr="009D6FDD">
              <w:rPr>
                <w:rFonts w:cs="Times New Roman"/>
                <w:noProof/>
                <w:webHidden/>
              </w:rPr>
              <w:fldChar w:fldCharType="end"/>
            </w:r>
          </w:hyperlink>
        </w:p>
        <w:p w14:paraId="2057370B" w14:textId="265D4942"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5" w:history="1">
            <w:r w:rsidR="00D03AB1" w:rsidRPr="009D6FDD">
              <w:rPr>
                <w:rStyle w:val="Hyperlink"/>
                <w:rFonts w:cs="Times New Roman"/>
                <w:noProof/>
              </w:rPr>
              <w:t>4.6.2 ETL Process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_Toc73385415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67</w:t>
            </w:r>
            <w:r w:rsidR="00D03AB1" w:rsidRPr="009D6FDD">
              <w:rPr>
                <w:rFonts w:cs="Times New Roman"/>
                <w:noProof/>
                <w:webHidden/>
              </w:rPr>
              <w:fldChar w:fldCharType="end"/>
            </w:r>
          </w:hyperlink>
        </w:p>
        <w:p w14:paraId="4CE773CB" w14:textId="42B8FD4F"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6" w:history="1">
            <w:r w:rsidR="00D03AB1" w:rsidRPr="009D6FDD">
              <w:rPr>
                <w:rStyle w:val="Hyperlink"/>
                <w:rFonts w:cs="Times New Roman"/>
                <w:noProof/>
              </w:rPr>
              <w:t>4.6.3 Scene1: Graph Selection for Statistical approach.</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_Toc73385416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68</w:t>
            </w:r>
            <w:r w:rsidR="00D03AB1" w:rsidRPr="009D6FDD">
              <w:rPr>
                <w:rFonts w:cs="Times New Roman"/>
                <w:noProof/>
                <w:webHidden/>
              </w:rPr>
              <w:fldChar w:fldCharType="end"/>
            </w:r>
          </w:hyperlink>
        </w:p>
        <w:p w14:paraId="66520192" w14:textId="4EE83DD3"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7" w:history="1">
            <w:r w:rsidR="00D03AB1" w:rsidRPr="009D6FDD">
              <w:rPr>
                <w:rStyle w:val="Hyperlink"/>
                <w:rFonts w:cs="Times New Roman"/>
                <w:noProof/>
              </w:rPr>
              <w:t>4.6.4 Scene2: Graph Selection for ML models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74</w:t>
            </w:r>
            <w:r w:rsidR="00D03AB1" w:rsidRPr="009D6FDD">
              <w:rPr>
                <w:rFonts w:cs="Times New Roman"/>
                <w:noProof/>
                <w:webHidden/>
              </w:rPr>
              <w:fldChar w:fldCharType="end"/>
            </w:r>
          </w:hyperlink>
        </w:p>
        <w:p w14:paraId="73131B2C" w14:textId="2C03F07E"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8" w:history="1">
            <w:r w:rsidR="00D03AB1" w:rsidRPr="009D6FDD">
              <w:rPr>
                <w:rStyle w:val="Hyperlink"/>
                <w:rFonts w:eastAsiaTheme="majorEastAsia" w:cs="Times New Roman"/>
                <w:b/>
                <w:bCs/>
                <w:noProof/>
                <w:lang w:eastAsia="zh-CN"/>
              </w:rPr>
              <w:t>4.7 Conclusions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_Toc73385418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80</w:t>
            </w:r>
            <w:r w:rsidR="00D03AB1" w:rsidRPr="009D6FDD">
              <w:rPr>
                <w:rFonts w:cs="Times New Roman"/>
                <w:noProof/>
                <w:webHidden/>
              </w:rPr>
              <w:fldChar w:fldCharType="end"/>
            </w:r>
          </w:hyperlink>
        </w:p>
        <w:p w14:paraId="3F065EB8" w14:textId="6ACE18B0"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19" w:history="1">
            <w:r w:rsidR="00D03AB1" w:rsidRPr="009D6FDD">
              <w:rPr>
                <w:rStyle w:val="Hyperlink"/>
                <w:rFonts w:cs="Times New Roman"/>
                <w:noProof/>
              </w:rPr>
              <w:t>Chapter 5 The Application of the dashboard</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_Toc73385419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81</w:t>
            </w:r>
            <w:r w:rsidR="00D03AB1" w:rsidRPr="009D6FDD">
              <w:rPr>
                <w:rFonts w:cs="Times New Roman"/>
                <w:noProof/>
                <w:webHidden/>
              </w:rPr>
              <w:fldChar w:fldCharType="end"/>
            </w:r>
          </w:hyperlink>
        </w:p>
        <w:p w14:paraId="726C9CDF" w14:textId="6D6632EA"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0" w:history="1">
            <w:r w:rsidR="00D03AB1" w:rsidRPr="009D6FDD">
              <w:rPr>
                <w:rStyle w:val="Hyperlink"/>
                <w:rFonts w:cs="Times New Roman"/>
                <w:noProof/>
              </w:rPr>
              <w:t>5.1 Introduction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_Toc73385420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81</w:t>
            </w:r>
            <w:r w:rsidR="00D03AB1" w:rsidRPr="009D6FDD">
              <w:rPr>
                <w:rFonts w:cs="Times New Roman"/>
                <w:noProof/>
                <w:webHidden/>
              </w:rPr>
              <w:fldChar w:fldCharType="end"/>
            </w:r>
          </w:hyperlink>
        </w:p>
        <w:p w14:paraId="4BCB03A8" w14:textId="09B38A9C"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1" w:history="1">
            <w:r w:rsidR="00D03AB1" w:rsidRPr="009D6FDD">
              <w:rPr>
                <w:rStyle w:val="Hyperlink"/>
                <w:rFonts w:cs="Times New Roman"/>
                <w:noProof/>
              </w:rPr>
              <w:t>5.2 Design principles for dashboard</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_Toc73385421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81</w:t>
            </w:r>
            <w:r w:rsidR="00D03AB1" w:rsidRPr="009D6FDD">
              <w:rPr>
                <w:rFonts w:cs="Times New Roman"/>
                <w:noProof/>
                <w:webHidden/>
              </w:rPr>
              <w:fldChar w:fldCharType="end"/>
            </w:r>
          </w:hyperlink>
        </w:p>
        <w:p w14:paraId="46582C8E" w14:textId="4981A6A1"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2" w:history="1">
            <w:r w:rsidR="00D03AB1" w:rsidRPr="009D6FDD">
              <w:rPr>
                <w:rStyle w:val="Hyperlink"/>
                <w:rFonts w:cs="Times New Roman"/>
                <w:noProof/>
              </w:rPr>
              <w:t>5.2.1 Determine user’s requirement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_Toc73385422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81</w:t>
            </w:r>
            <w:r w:rsidR="00D03AB1" w:rsidRPr="009D6FDD">
              <w:rPr>
                <w:rFonts w:cs="Times New Roman"/>
                <w:noProof/>
                <w:webHidden/>
              </w:rPr>
              <w:fldChar w:fldCharType="end"/>
            </w:r>
          </w:hyperlink>
        </w:p>
        <w:p w14:paraId="3FB22C56" w14:textId="4C750FD6"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3" w:history="1">
            <w:r w:rsidR="00D03AB1" w:rsidRPr="009D6FDD">
              <w:rPr>
                <w:rStyle w:val="Hyperlink"/>
                <w:rFonts w:cs="Times New Roman"/>
                <w:noProof/>
              </w:rPr>
              <w:t>5.2.2 Select the right dashboard type and element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_Toc73385423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82</w:t>
            </w:r>
            <w:r w:rsidR="00D03AB1" w:rsidRPr="009D6FDD">
              <w:rPr>
                <w:rFonts w:cs="Times New Roman"/>
                <w:noProof/>
                <w:webHidden/>
              </w:rPr>
              <w:fldChar w:fldCharType="end"/>
            </w:r>
          </w:hyperlink>
        </w:p>
        <w:p w14:paraId="315BB689" w14:textId="7D3937C9"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4" w:history="1">
            <w:r w:rsidR="00D03AB1" w:rsidRPr="009D6FDD">
              <w:rPr>
                <w:rStyle w:val="Hyperlink"/>
                <w:rFonts w:cs="Times New Roman"/>
                <w:noProof/>
              </w:rPr>
              <w:t>5.2.3 Keep the layout simple</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_Toc73385424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83</w:t>
            </w:r>
            <w:r w:rsidR="00D03AB1" w:rsidRPr="009D6FDD">
              <w:rPr>
                <w:rFonts w:cs="Times New Roman"/>
                <w:noProof/>
                <w:webHidden/>
              </w:rPr>
              <w:fldChar w:fldCharType="end"/>
            </w:r>
          </w:hyperlink>
        </w:p>
        <w:p w14:paraId="267670B3" w14:textId="4F00DE93"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5" w:history="1">
            <w:r w:rsidR="00D03AB1" w:rsidRPr="009D6FDD">
              <w:rPr>
                <w:rStyle w:val="Hyperlink"/>
                <w:rFonts w:cs="Times New Roman"/>
                <w:noProof/>
              </w:rPr>
              <w:t>5.3 A Walk through the health analytic dashboard</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_Toc73385425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83</w:t>
            </w:r>
            <w:r w:rsidR="00D03AB1" w:rsidRPr="009D6FDD">
              <w:rPr>
                <w:rFonts w:cs="Times New Roman"/>
                <w:noProof/>
                <w:webHidden/>
              </w:rPr>
              <w:fldChar w:fldCharType="end"/>
            </w:r>
          </w:hyperlink>
        </w:p>
        <w:p w14:paraId="28CE4F15" w14:textId="0F6ABC6F"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6" w:history="1">
            <w:r w:rsidR="00D03AB1" w:rsidRPr="009D6FDD">
              <w:rPr>
                <w:rStyle w:val="Hyperlink"/>
                <w:rFonts w:cs="Times New Roman"/>
                <w:noProof/>
              </w:rPr>
              <w:t>5.3.1</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_Toc73385426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83</w:t>
            </w:r>
            <w:r w:rsidR="00D03AB1" w:rsidRPr="009D6FDD">
              <w:rPr>
                <w:rFonts w:cs="Times New Roman"/>
                <w:noProof/>
                <w:webHidden/>
              </w:rPr>
              <w:fldChar w:fldCharType="end"/>
            </w:r>
          </w:hyperlink>
        </w:p>
        <w:p w14:paraId="0DBC9A1F" w14:textId="0525A188"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7" w:history="1">
            <w:r w:rsidR="00D03AB1" w:rsidRPr="009D6FDD">
              <w:rPr>
                <w:rStyle w:val="Hyperlink"/>
                <w:rFonts w:cs="Times New Roman"/>
                <w:noProof/>
              </w:rPr>
              <w:t>5.3.2</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84</w:t>
            </w:r>
            <w:r w:rsidR="00D03AB1" w:rsidRPr="009D6FDD">
              <w:rPr>
                <w:rFonts w:cs="Times New Roman"/>
                <w:noProof/>
                <w:webHidden/>
              </w:rPr>
              <w:fldChar w:fldCharType="end"/>
            </w:r>
          </w:hyperlink>
        </w:p>
        <w:p w14:paraId="1771414D" w14:textId="74D64106"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8" w:history="1">
            <w:r w:rsidR="00D03AB1" w:rsidRPr="009D6FDD">
              <w:rPr>
                <w:rStyle w:val="Hyperlink"/>
                <w:rFonts w:cs="Times New Roman"/>
                <w:noProof/>
              </w:rPr>
              <w:t>5.3.3 Personalized dashboard Applications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_Toc73385428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84</w:t>
            </w:r>
            <w:r w:rsidR="00D03AB1" w:rsidRPr="009D6FDD">
              <w:rPr>
                <w:rFonts w:cs="Times New Roman"/>
                <w:noProof/>
                <w:webHidden/>
              </w:rPr>
              <w:fldChar w:fldCharType="end"/>
            </w:r>
          </w:hyperlink>
        </w:p>
        <w:p w14:paraId="6EE2D6A0" w14:textId="14D8A7D8"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29" w:history="1">
            <w:r w:rsidR="00D03AB1" w:rsidRPr="009D6FDD">
              <w:rPr>
                <w:rStyle w:val="Hyperlink"/>
                <w:rFonts w:cs="Times New Roman"/>
                <w:noProof/>
              </w:rPr>
              <w:t>5.4 Conclusions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_Toc73385429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84</w:t>
            </w:r>
            <w:r w:rsidR="00D03AB1" w:rsidRPr="009D6FDD">
              <w:rPr>
                <w:rFonts w:cs="Times New Roman"/>
                <w:noProof/>
                <w:webHidden/>
              </w:rPr>
              <w:fldChar w:fldCharType="end"/>
            </w:r>
          </w:hyperlink>
        </w:p>
        <w:p w14:paraId="0F50A60C" w14:textId="14FDCB1C"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0" w:history="1">
            <w:r w:rsidR="00D03AB1" w:rsidRPr="009D6FDD">
              <w:rPr>
                <w:rStyle w:val="Hyperlink"/>
                <w:rFonts w:cs="Times New Roman"/>
                <w:noProof/>
              </w:rPr>
              <w:t>Chapter 6. Case study, Results and Discussion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_Toc73385430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84</w:t>
            </w:r>
            <w:r w:rsidR="00D03AB1" w:rsidRPr="009D6FDD">
              <w:rPr>
                <w:rFonts w:cs="Times New Roman"/>
                <w:noProof/>
                <w:webHidden/>
              </w:rPr>
              <w:fldChar w:fldCharType="end"/>
            </w:r>
          </w:hyperlink>
        </w:p>
        <w:p w14:paraId="23FEDFD2" w14:textId="1B26D1FD"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1" w:history="1">
            <w:r w:rsidR="00D03AB1" w:rsidRPr="009D6FDD">
              <w:rPr>
                <w:rStyle w:val="Hyperlink"/>
                <w:rFonts w:cs="Times New Roman"/>
                <w:noProof/>
              </w:rPr>
              <w:t>6.1 Introduction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_Toc73385431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84</w:t>
            </w:r>
            <w:r w:rsidR="00D03AB1" w:rsidRPr="009D6FDD">
              <w:rPr>
                <w:rFonts w:cs="Times New Roman"/>
                <w:noProof/>
                <w:webHidden/>
              </w:rPr>
              <w:fldChar w:fldCharType="end"/>
            </w:r>
          </w:hyperlink>
        </w:p>
        <w:p w14:paraId="03DD3D61" w14:textId="11EE6197"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2" w:history="1">
            <w:r w:rsidR="00D03AB1" w:rsidRPr="009D6FDD">
              <w:rPr>
                <w:rStyle w:val="Hyperlink"/>
                <w:rFonts w:cs="Times New Roman"/>
                <w:noProof/>
              </w:rPr>
              <w:t>6.2 Finalization of the Design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_Toc73385432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84</w:t>
            </w:r>
            <w:r w:rsidR="00D03AB1" w:rsidRPr="009D6FDD">
              <w:rPr>
                <w:rFonts w:cs="Times New Roman"/>
                <w:noProof/>
                <w:webHidden/>
              </w:rPr>
              <w:fldChar w:fldCharType="end"/>
            </w:r>
          </w:hyperlink>
        </w:p>
        <w:p w14:paraId="59886DA8" w14:textId="17A7EDD9"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3" w:history="1">
            <w:r w:rsidR="00D03AB1" w:rsidRPr="009D6FDD">
              <w:rPr>
                <w:rStyle w:val="Hyperlink"/>
                <w:rFonts w:cs="Times New Roman"/>
                <w:noProof/>
              </w:rPr>
              <w:t>6.3 Participants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_Toc73385433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87</w:t>
            </w:r>
            <w:r w:rsidR="00D03AB1" w:rsidRPr="009D6FDD">
              <w:rPr>
                <w:rFonts w:cs="Times New Roman"/>
                <w:noProof/>
                <w:webHidden/>
              </w:rPr>
              <w:fldChar w:fldCharType="end"/>
            </w:r>
          </w:hyperlink>
        </w:p>
        <w:p w14:paraId="61E3A171" w14:textId="5A06FB24"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4" w:history="1">
            <w:r w:rsidR="00D03AB1" w:rsidRPr="009D6FDD">
              <w:rPr>
                <w:rStyle w:val="Hyperlink"/>
                <w:rFonts w:cs="Times New Roman"/>
                <w:noProof/>
              </w:rPr>
              <w:t>6.4 Research Question 1</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_Toc73385434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89</w:t>
            </w:r>
            <w:r w:rsidR="00D03AB1" w:rsidRPr="009D6FDD">
              <w:rPr>
                <w:rFonts w:cs="Times New Roman"/>
                <w:noProof/>
                <w:webHidden/>
              </w:rPr>
              <w:fldChar w:fldCharType="end"/>
            </w:r>
          </w:hyperlink>
        </w:p>
        <w:p w14:paraId="74B55CF7" w14:textId="665073AA"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5" w:history="1">
            <w:r w:rsidR="00D03AB1" w:rsidRPr="009D6FDD">
              <w:rPr>
                <w:rStyle w:val="Hyperlink"/>
                <w:rFonts w:cs="Times New Roman"/>
                <w:noProof/>
              </w:rPr>
              <w:t>6.4.1 Experiment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_Toc73385435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89</w:t>
            </w:r>
            <w:r w:rsidR="00D03AB1" w:rsidRPr="009D6FDD">
              <w:rPr>
                <w:rFonts w:cs="Times New Roman"/>
                <w:noProof/>
                <w:webHidden/>
              </w:rPr>
              <w:fldChar w:fldCharType="end"/>
            </w:r>
          </w:hyperlink>
        </w:p>
        <w:p w14:paraId="6CBC65AA" w14:textId="2F4DD5EA"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6" w:history="1">
            <w:r w:rsidR="00D03AB1" w:rsidRPr="009D6FDD">
              <w:rPr>
                <w:rStyle w:val="Hyperlink"/>
                <w:rFonts w:cs="Times New Roman"/>
                <w:noProof/>
              </w:rPr>
              <w:t>6.4.2 Control Experiment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_Toc73385436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89</w:t>
            </w:r>
            <w:r w:rsidR="00D03AB1" w:rsidRPr="009D6FDD">
              <w:rPr>
                <w:rFonts w:cs="Times New Roman"/>
                <w:noProof/>
                <w:webHidden/>
              </w:rPr>
              <w:fldChar w:fldCharType="end"/>
            </w:r>
          </w:hyperlink>
        </w:p>
        <w:p w14:paraId="1295275E" w14:textId="067C4491"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7" w:history="1">
            <w:r w:rsidR="00D03AB1" w:rsidRPr="009D6FDD">
              <w:rPr>
                <w:rStyle w:val="Hyperlink"/>
                <w:rFonts w:cs="Times New Roman"/>
                <w:noProof/>
              </w:rPr>
              <w:t>6.4.3 Research Question 1: Results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90</w:t>
            </w:r>
            <w:r w:rsidR="00D03AB1" w:rsidRPr="009D6FDD">
              <w:rPr>
                <w:rFonts w:cs="Times New Roman"/>
                <w:noProof/>
                <w:webHidden/>
              </w:rPr>
              <w:fldChar w:fldCharType="end"/>
            </w:r>
          </w:hyperlink>
        </w:p>
        <w:p w14:paraId="7F13F751" w14:textId="7EEA477B"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8" w:history="1">
            <w:r w:rsidR="00D03AB1" w:rsidRPr="009D6FDD">
              <w:rPr>
                <w:rStyle w:val="Hyperlink"/>
                <w:rFonts w:cs="Times New Roman"/>
                <w:noProof/>
              </w:rPr>
              <w:t>6.4.4 Research Question 1: Discussion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_Toc73385438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91</w:t>
            </w:r>
            <w:r w:rsidR="00D03AB1" w:rsidRPr="009D6FDD">
              <w:rPr>
                <w:rFonts w:cs="Times New Roman"/>
                <w:noProof/>
                <w:webHidden/>
              </w:rPr>
              <w:fldChar w:fldCharType="end"/>
            </w:r>
          </w:hyperlink>
        </w:p>
        <w:p w14:paraId="3C03EB24" w14:textId="3CA2AFC1"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39" w:history="1">
            <w:r w:rsidR="00D03AB1" w:rsidRPr="009D6FDD">
              <w:rPr>
                <w:rStyle w:val="Hyperlink"/>
                <w:rFonts w:cs="Times New Roman"/>
                <w:noProof/>
              </w:rPr>
              <w:t>6.5 Research Question 2</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_Toc73385439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92</w:t>
            </w:r>
            <w:r w:rsidR="00D03AB1" w:rsidRPr="009D6FDD">
              <w:rPr>
                <w:rFonts w:cs="Times New Roman"/>
                <w:noProof/>
                <w:webHidden/>
              </w:rPr>
              <w:fldChar w:fldCharType="end"/>
            </w:r>
          </w:hyperlink>
        </w:p>
        <w:p w14:paraId="7D60A2B6" w14:textId="3E577373"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0" w:history="1">
            <w:r w:rsidR="00D03AB1" w:rsidRPr="009D6FDD">
              <w:rPr>
                <w:rStyle w:val="Hyperlink"/>
                <w:rFonts w:cs="Times New Roman"/>
                <w:noProof/>
              </w:rPr>
              <w:t>6.5.1 Experiments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_Toc73385440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92</w:t>
            </w:r>
            <w:r w:rsidR="00D03AB1" w:rsidRPr="009D6FDD">
              <w:rPr>
                <w:rFonts w:cs="Times New Roman"/>
                <w:noProof/>
                <w:webHidden/>
              </w:rPr>
              <w:fldChar w:fldCharType="end"/>
            </w:r>
          </w:hyperlink>
        </w:p>
        <w:p w14:paraId="7F4F09C3" w14:textId="0BB6052E"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1" w:history="1">
            <w:r w:rsidR="00D03AB1" w:rsidRPr="009D6FDD">
              <w:rPr>
                <w:rStyle w:val="Hyperlink"/>
                <w:rFonts w:cs="Times New Roman"/>
                <w:noProof/>
              </w:rPr>
              <w:t>6.5.2 Control Experiment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_Toc73385441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93</w:t>
            </w:r>
            <w:r w:rsidR="00D03AB1" w:rsidRPr="009D6FDD">
              <w:rPr>
                <w:rFonts w:cs="Times New Roman"/>
                <w:noProof/>
                <w:webHidden/>
              </w:rPr>
              <w:fldChar w:fldCharType="end"/>
            </w:r>
          </w:hyperlink>
        </w:p>
        <w:p w14:paraId="1636828A" w14:textId="04C7B73B"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2" w:history="1">
            <w:r w:rsidR="00D03AB1" w:rsidRPr="009D6FDD">
              <w:rPr>
                <w:rStyle w:val="Hyperlink"/>
                <w:rFonts w:cs="Times New Roman"/>
                <w:noProof/>
              </w:rPr>
              <w:t>6.5.3 Research Question 2: Results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_Toc73385442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93</w:t>
            </w:r>
            <w:r w:rsidR="00D03AB1" w:rsidRPr="009D6FDD">
              <w:rPr>
                <w:rFonts w:cs="Times New Roman"/>
                <w:noProof/>
                <w:webHidden/>
              </w:rPr>
              <w:fldChar w:fldCharType="end"/>
            </w:r>
          </w:hyperlink>
        </w:p>
        <w:p w14:paraId="443AB5FC" w14:textId="3A7D09DB"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3" w:history="1">
            <w:r w:rsidR="00D03AB1" w:rsidRPr="009D6FDD">
              <w:rPr>
                <w:rStyle w:val="Hyperlink"/>
                <w:rFonts w:cs="Times New Roman"/>
                <w:noProof/>
              </w:rPr>
              <w:t>6.5.4 Research Question 2: Discussion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_Toc73385443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94</w:t>
            </w:r>
            <w:r w:rsidR="00D03AB1" w:rsidRPr="009D6FDD">
              <w:rPr>
                <w:rFonts w:cs="Times New Roman"/>
                <w:noProof/>
                <w:webHidden/>
              </w:rPr>
              <w:fldChar w:fldCharType="end"/>
            </w:r>
          </w:hyperlink>
        </w:p>
        <w:p w14:paraId="1B6453D3" w14:textId="4D4C572B"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4" w:history="1">
            <w:r w:rsidR="00D03AB1" w:rsidRPr="009D6FDD">
              <w:rPr>
                <w:rStyle w:val="Hyperlink"/>
                <w:rFonts w:cs="Times New Roman"/>
                <w:noProof/>
              </w:rPr>
              <w:t>6.6 Research Question 3</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_Toc73385444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94</w:t>
            </w:r>
            <w:r w:rsidR="00D03AB1" w:rsidRPr="009D6FDD">
              <w:rPr>
                <w:rFonts w:cs="Times New Roman"/>
                <w:noProof/>
                <w:webHidden/>
              </w:rPr>
              <w:fldChar w:fldCharType="end"/>
            </w:r>
          </w:hyperlink>
        </w:p>
        <w:p w14:paraId="72F07FDE" w14:textId="27DAFC63"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5" w:history="1">
            <w:r w:rsidR="00D03AB1" w:rsidRPr="009D6FDD">
              <w:rPr>
                <w:rStyle w:val="Hyperlink"/>
                <w:rFonts w:cs="Times New Roman"/>
                <w:noProof/>
              </w:rPr>
              <w:t>6.6.1 Experiment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_Toc73385445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94</w:t>
            </w:r>
            <w:r w:rsidR="00D03AB1" w:rsidRPr="009D6FDD">
              <w:rPr>
                <w:rFonts w:cs="Times New Roman"/>
                <w:noProof/>
                <w:webHidden/>
              </w:rPr>
              <w:fldChar w:fldCharType="end"/>
            </w:r>
          </w:hyperlink>
        </w:p>
        <w:p w14:paraId="0F666D06" w14:textId="7F1F84C2"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6" w:history="1">
            <w:r w:rsidR="00D03AB1" w:rsidRPr="009D6FDD">
              <w:rPr>
                <w:rStyle w:val="Hyperlink"/>
                <w:rFonts w:cs="Times New Roman"/>
                <w:noProof/>
              </w:rPr>
              <w:t>6.6.2 Control Experiment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_Toc73385446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95</w:t>
            </w:r>
            <w:r w:rsidR="00D03AB1" w:rsidRPr="009D6FDD">
              <w:rPr>
                <w:rFonts w:cs="Times New Roman"/>
                <w:noProof/>
                <w:webHidden/>
              </w:rPr>
              <w:fldChar w:fldCharType="end"/>
            </w:r>
          </w:hyperlink>
        </w:p>
        <w:p w14:paraId="67713EF1" w14:textId="6BA839CC"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7" w:history="1">
            <w:r w:rsidR="00D03AB1" w:rsidRPr="009D6FDD">
              <w:rPr>
                <w:rStyle w:val="Hyperlink"/>
                <w:rFonts w:cs="Times New Roman"/>
                <w:noProof/>
              </w:rPr>
              <w:t>6.6.3 Research Question 3: Results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95</w:t>
            </w:r>
            <w:r w:rsidR="00D03AB1" w:rsidRPr="009D6FDD">
              <w:rPr>
                <w:rFonts w:cs="Times New Roman"/>
                <w:noProof/>
                <w:webHidden/>
              </w:rPr>
              <w:fldChar w:fldCharType="end"/>
            </w:r>
          </w:hyperlink>
        </w:p>
        <w:p w14:paraId="7E88937D" w14:textId="6B3EDE29"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8" w:history="1">
            <w:r w:rsidR="00D03AB1" w:rsidRPr="009D6FDD">
              <w:rPr>
                <w:rStyle w:val="Hyperlink"/>
                <w:rFonts w:cs="Times New Roman"/>
                <w:noProof/>
              </w:rPr>
              <w:t>6.6.4 Research Question 3: Discussion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_Toc73385448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95</w:t>
            </w:r>
            <w:r w:rsidR="00D03AB1" w:rsidRPr="009D6FDD">
              <w:rPr>
                <w:rFonts w:cs="Times New Roman"/>
                <w:noProof/>
                <w:webHidden/>
              </w:rPr>
              <w:fldChar w:fldCharType="end"/>
            </w:r>
          </w:hyperlink>
        </w:p>
        <w:p w14:paraId="588F30D9" w14:textId="41B33EC3"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49" w:history="1">
            <w:r w:rsidR="00D03AB1" w:rsidRPr="009D6FDD">
              <w:rPr>
                <w:rStyle w:val="Hyperlink"/>
                <w:rFonts w:cs="Times New Roman"/>
                <w:noProof/>
              </w:rPr>
              <w:t>6.7 Research Question 4</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_Toc73385449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95</w:t>
            </w:r>
            <w:r w:rsidR="00D03AB1" w:rsidRPr="009D6FDD">
              <w:rPr>
                <w:rFonts w:cs="Times New Roman"/>
                <w:noProof/>
                <w:webHidden/>
              </w:rPr>
              <w:fldChar w:fldCharType="end"/>
            </w:r>
          </w:hyperlink>
        </w:p>
        <w:p w14:paraId="0851DA37" w14:textId="2BE35BB7"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50" w:history="1">
            <w:r w:rsidR="00D03AB1" w:rsidRPr="009D6FDD">
              <w:rPr>
                <w:rStyle w:val="Hyperlink"/>
                <w:rFonts w:cs="Times New Roman"/>
                <w:noProof/>
              </w:rPr>
              <w:t>6.7.1 Experiment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_Toc73385450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95</w:t>
            </w:r>
            <w:r w:rsidR="00D03AB1" w:rsidRPr="009D6FDD">
              <w:rPr>
                <w:rFonts w:cs="Times New Roman"/>
                <w:noProof/>
                <w:webHidden/>
              </w:rPr>
              <w:fldChar w:fldCharType="end"/>
            </w:r>
          </w:hyperlink>
        </w:p>
        <w:p w14:paraId="472D1A3D" w14:textId="77B965A5"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51" w:history="1">
            <w:r w:rsidR="00D03AB1" w:rsidRPr="009D6FDD">
              <w:rPr>
                <w:rStyle w:val="Hyperlink"/>
                <w:rFonts w:cs="Times New Roman"/>
                <w:noProof/>
              </w:rPr>
              <w:t>6.7.2 Control Experiment</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_Toc73385451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95</w:t>
            </w:r>
            <w:r w:rsidR="00D03AB1" w:rsidRPr="009D6FDD">
              <w:rPr>
                <w:rFonts w:cs="Times New Roman"/>
                <w:noProof/>
                <w:webHidden/>
              </w:rPr>
              <w:fldChar w:fldCharType="end"/>
            </w:r>
          </w:hyperlink>
        </w:p>
        <w:p w14:paraId="28548116" w14:textId="20DF3DDD"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52" w:history="1">
            <w:r w:rsidR="00D03AB1" w:rsidRPr="009D6FDD">
              <w:rPr>
                <w:rStyle w:val="Hyperlink"/>
                <w:rFonts w:cs="Times New Roman"/>
                <w:noProof/>
              </w:rPr>
              <w:t>6.7.3 Research Question 3: Results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_Toc73385452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95</w:t>
            </w:r>
            <w:r w:rsidR="00D03AB1" w:rsidRPr="009D6FDD">
              <w:rPr>
                <w:rFonts w:cs="Times New Roman"/>
                <w:noProof/>
                <w:webHidden/>
              </w:rPr>
              <w:fldChar w:fldCharType="end"/>
            </w:r>
          </w:hyperlink>
        </w:p>
        <w:p w14:paraId="4CE8E42F" w14:textId="7671E499"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53" w:history="1">
            <w:r w:rsidR="00D03AB1" w:rsidRPr="009D6FDD">
              <w:rPr>
                <w:rStyle w:val="Hyperlink"/>
                <w:rFonts w:cs="Times New Roman"/>
                <w:noProof/>
              </w:rPr>
              <w:t>6.7.4 Research Question 3: Discussion</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_Toc73385453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95</w:t>
            </w:r>
            <w:r w:rsidR="00D03AB1" w:rsidRPr="009D6FDD">
              <w:rPr>
                <w:rFonts w:cs="Times New Roman"/>
                <w:noProof/>
                <w:webHidden/>
              </w:rPr>
              <w:fldChar w:fldCharType="end"/>
            </w:r>
          </w:hyperlink>
        </w:p>
        <w:p w14:paraId="1D86CBF3" w14:textId="32BF0113"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54" w:history="1">
            <w:r w:rsidR="00D03AB1" w:rsidRPr="009D6FDD">
              <w:rPr>
                <w:rStyle w:val="Hyperlink"/>
                <w:rFonts w:cs="Times New Roman"/>
                <w:noProof/>
              </w:rPr>
              <w:t>Chapter 7. Conclusions and Future recommendations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_Toc73385454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96</w:t>
            </w:r>
            <w:r w:rsidR="00D03AB1" w:rsidRPr="009D6FDD">
              <w:rPr>
                <w:rFonts w:cs="Times New Roman"/>
                <w:noProof/>
                <w:webHidden/>
              </w:rPr>
              <w:fldChar w:fldCharType="end"/>
            </w:r>
          </w:hyperlink>
        </w:p>
        <w:p w14:paraId="574AD9D4" w14:textId="1DEF0F3E"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55" w:history="1">
            <w:r w:rsidR="00D03AB1" w:rsidRPr="009D6FDD">
              <w:rPr>
                <w:rStyle w:val="Hyperlink"/>
                <w:rFonts w:cs="Times New Roman"/>
                <w:noProof/>
              </w:rPr>
              <w:t>7.1 Conclusions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_Toc73385455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96</w:t>
            </w:r>
            <w:r w:rsidR="00D03AB1" w:rsidRPr="009D6FDD">
              <w:rPr>
                <w:rFonts w:cs="Times New Roman"/>
                <w:noProof/>
                <w:webHidden/>
              </w:rPr>
              <w:fldChar w:fldCharType="end"/>
            </w:r>
          </w:hyperlink>
        </w:p>
        <w:p w14:paraId="6D938ED4" w14:textId="31551A64" w:rsidR="00D03AB1" w:rsidRPr="009D6FDD" w:rsidRDefault="00073B5C">
          <w:pPr>
            <w:pStyle w:val="TOC2"/>
            <w:tabs>
              <w:tab w:val="right" w:leader="dot" w:pos="9016"/>
            </w:tabs>
            <w:rPr>
              <w:rFonts w:eastAsiaTheme="minorEastAsia" w:cs="Times New Roman"/>
              <w:noProof/>
              <w:sz w:val="22"/>
              <w:szCs w:val="22"/>
              <w:lang w:val="en-US" w:eastAsia="zh-CN"/>
            </w:rPr>
          </w:pPr>
          <w:hyperlink w:anchor="_Toc73385456" w:history="1">
            <w:r w:rsidR="00D03AB1" w:rsidRPr="009D6FDD">
              <w:rPr>
                <w:rStyle w:val="Hyperlink"/>
                <w:rFonts w:cs="Times New Roman"/>
                <w:noProof/>
              </w:rPr>
              <w:t>7.2 Future recommendations</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_Toc73385456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97</w:t>
            </w:r>
            <w:r w:rsidR="00D03AB1" w:rsidRPr="009D6FDD">
              <w:rPr>
                <w:rFonts w:cs="Times New Roman"/>
                <w:noProof/>
                <w:webHidden/>
              </w:rPr>
              <w:fldChar w:fldCharType="end"/>
            </w:r>
          </w:hyperlink>
        </w:p>
        <w:p w14:paraId="50DB3BAC" w14:textId="05964202"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457" w:history="1">
            <w:r w:rsidR="00D03AB1" w:rsidRPr="009D6FDD">
              <w:rPr>
                <w:rStyle w:val="Hyperlink"/>
                <w:rFonts w:cs="Times New Roman"/>
                <w:noProof/>
              </w:rPr>
              <w:t>Reference</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_Toc73385457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97</w:t>
            </w:r>
            <w:r w:rsidR="00D03AB1" w:rsidRPr="009D6FDD">
              <w:rPr>
                <w:rFonts w:cs="Times New Roman"/>
                <w:noProof/>
                <w:webHidden/>
              </w:rPr>
              <w:fldChar w:fldCharType="end"/>
            </w:r>
          </w:hyperlink>
        </w:p>
        <w:p w14:paraId="058D1B9E" w14:textId="3E83CF6D"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458" w:history="1">
            <w:r w:rsidR="00D03AB1" w:rsidRPr="009D6FDD">
              <w:rPr>
                <w:rStyle w:val="Hyperlink"/>
                <w:rFonts w:cs="Times New Roman"/>
                <w:noProof/>
              </w:rPr>
              <w:t>Appendix A</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_Toc73385458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97</w:t>
            </w:r>
            <w:r w:rsidR="00D03AB1" w:rsidRPr="009D6FDD">
              <w:rPr>
                <w:rFonts w:cs="Times New Roman"/>
                <w:noProof/>
                <w:webHidden/>
              </w:rPr>
              <w:fldChar w:fldCharType="end"/>
            </w:r>
          </w:hyperlink>
        </w:p>
        <w:p w14:paraId="11691F9E" w14:textId="60047F4F"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459" w:history="1">
            <w:r w:rsidR="00D03AB1" w:rsidRPr="009D6FDD">
              <w:rPr>
                <w:rStyle w:val="Hyperlink"/>
                <w:rFonts w:cs="Times New Roman"/>
                <w:noProof/>
              </w:rPr>
              <w:t>Appendix B</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_Toc73385459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97</w:t>
            </w:r>
            <w:r w:rsidR="00D03AB1" w:rsidRPr="009D6FDD">
              <w:rPr>
                <w:rFonts w:cs="Times New Roman"/>
                <w:noProof/>
                <w:webHidden/>
              </w:rPr>
              <w:fldChar w:fldCharType="end"/>
            </w:r>
          </w:hyperlink>
        </w:p>
        <w:p w14:paraId="08EEB21D" w14:textId="163B410E"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460" w:history="1">
            <w:r w:rsidR="00D03AB1" w:rsidRPr="009D6FDD">
              <w:rPr>
                <w:rStyle w:val="Hyperlink"/>
                <w:rFonts w:cs="Times New Roman"/>
                <w:noProof/>
              </w:rPr>
              <w:t>Appendix C</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_Toc73385460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98</w:t>
            </w:r>
            <w:r w:rsidR="00D03AB1" w:rsidRPr="009D6FDD">
              <w:rPr>
                <w:rFonts w:cs="Times New Roman"/>
                <w:noProof/>
                <w:webHidden/>
              </w:rPr>
              <w:fldChar w:fldCharType="end"/>
            </w:r>
          </w:hyperlink>
        </w:p>
        <w:p w14:paraId="4833C17A" w14:textId="53E9C771" w:rsidR="00D03AB1" w:rsidRPr="009D6FDD" w:rsidRDefault="00073B5C">
          <w:pPr>
            <w:pStyle w:val="TOC1"/>
            <w:tabs>
              <w:tab w:val="right" w:leader="dot" w:pos="9016"/>
            </w:tabs>
            <w:rPr>
              <w:rFonts w:eastAsiaTheme="minorEastAsia" w:cs="Times New Roman"/>
              <w:noProof/>
              <w:sz w:val="22"/>
              <w:szCs w:val="22"/>
              <w:lang w:val="en-US" w:eastAsia="zh-CN"/>
            </w:rPr>
          </w:pPr>
          <w:hyperlink w:anchor="_Toc73385461" w:history="1">
            <w:r w:rsidR="00D03AB1" w:rsidRPr="009D6FDD">
              <w:rPr>
                <w:rStyle w:val="Hyperlink"/>
                <w:rFonts w:cs="Times New Roman"/>
                <w:noProof/>
              </w:rPr>
              <w:t>Appendix D</w:t>
            </w:r>
            <w:r w:rsidR="00D03AB1" w:rsidRPr="009D6FDD">
              <w:rPr>
                <w:rFonts w:cs="Times New Roman"/>
                <w:noProof/>
                <w:webHidden/>
              </w:rPr>
              <w:tab/>
            </w:r>
            <w:r w:rsidR="00D03AB1" w:rsidRPr="009D6FDD">
              <w:rPr>
                <w:rFonts w:cs="Times New Roman"/>
                <w:noProof/>
                <w:webHidden/>
              </w:rPr>
              <w:fldChar w:fldCharType="begin"/>
            </w:r>
            <w:r w:rsidR="00D03AB1" w:rsidRPr="009D6FDD">
              <w:rPr>
                <w:rFonts w:cs="Times New Roman"/>
                <w:noProof/>
                <w:webHidden/>
              </w:rPr>
              <w:instrText xml:space="preserve"> PAGEREF _Toc73385461 \h </w:instrText>
            </w:r>
            <w:r w:rsidR="00D03AB1" w:rsidRPr="009D6FDD">
              <w:rPr>
                <w:rFonts w:cs="Times New Roman"/>
                <w:noProof/>
                <w:webHidden/>
              </w:rPr>
            </w:r>
            <w:r w:rsidR="00D03AB1" w:rsidRPr="009D6FDD">
              <w:rPr>
                <w:rFonts w:cs="Times New Roman"/>
                <w:noProof/>
                <w:webHidden/>
              </w:rPr>
              <w:fldChar w:fldCharType="separate"/>
            </w:r>
            <w:r w:rsidR="00D03AB1" w:rsidRPr="009D6FDD">
              <w:rPr>
                <w:rFonts w:cs="Times New Roman"/>
                <w:noProof/>
                <w:webHidden/>
              </w:rPr>
              <w:t>98</w:t>
            </w:r>
            <w:r w:rsidR="00D03AB1" w:rsidRPr="009D6FDD">
              <w:rPr>
                <w:rFonts w:cs="Times New Roman"/>
                <w:noProof/>
                <w:webHidden/>
              </w:rPr>
              <w:fldChar w:fldCharType="end"/>
            </w:r>
          </w:hyperlink>
        </w:p>
        <w:p w14:paraId="1B89C0B7" w14:textId="04922EFB" w:rsidR="00C702AE" w:rsidRPr="009D6FDD" w:rsidRDefault="00C702AE">
          <w:pPr>
            <w:rPr>
              <w:rFonts w:cs="Times New Roman"/>
            </w:rPr>
          </w:pPr>
          <w:r w:rsidRPr="009D6FDD">
            <w:rPr>
              <w:rFonts w:cs="Times New Roman"/>
              <w:b/>
              <w:bCs/>
              <w:noProof/>
            </w:rPr>
            <w:fldChar w:fldCharType="end"/>
          </w:r>
        </w:p>
      </w:sdtContent>
    </w:sdt>
    <w:p w14:paraId="6F33429B" w14:textId="3E764272" w:rsidR="004D34C2" w:rsidRPr="009D6FDD" w:rsidRDefault="009B7F48" w:rsidP="00CA0C90">
      <w:pPr>
        <w:pStyle w:val="Heading1"/>
      </w:pPr>
      <w:bookmarkStart w:id="6" w:name="_Toc73385367"/>
      <w:r w:rsidRPr="009D6FDD">
        <w:t xml:space="preserve">List of </w:t>
      </w:r>
      <w:r w:rsidR="00C85E17" w:rsidRPr="009D6FDD">
        <w:t>Figure</w:t>
      </w:r>
      <w:r w:rsidR="004F4478" w:rsidRPr="009D6FDD">
        <w:t>s</w:t>
      </w:r>
      <w:bookmarkEnd w:id="6"/>
      <w:r w:rsidR="00C85E17" w:rsidRPr="009D6FDD">
        <w:t xml:space="preserve"> </w:t>
      </w:r>
    </w:p>
    <w:p w14:paraId="055D607E" w14:textId="7AD6CD7E" w:rsidR="00DE5AB1" w:rsidRPr="009D6FDD" w:rsidRDefault="00073B5C" w:rsidP="00D45C93">
      <w:pPr>
        <w:spacing w:line="240" w:lineRule="auto"/>
        <w:rPr>
          <w:rFonts w:cs="Times New Roman"/>
          <w:sz w:val="18"/>
          <w:szCs w:val="18"/>
        </w:rPr>
      </w:pPr>
      <w:hyperlink w:anchor="Figure21" w:history="1">
        <w:r w:rsidR="003B6F78" w:rsidRPr="009D6FDD">
          <w:rPr>
            <w:rStyle w:val="Hyperlink"/>
            <w:rFonts w:cs="Times New Roman"/>
            <w:sz w:val="18"/>
            <w:szCs w:val="18"/>
            <w:lang w:val="en-US"/>
          </w:rPr>
          <w:t>Figure 2.1</w:t>
        </w:r>
      </w:hyperlink>
    </w:p>
    <w:p w14:paraId="1D965150" w14:textId="5331D17D" w:rsidR="00E562FE" w:rsidRPr="009D6FDD" w:rsidRDefault="00073B5C" w:rsidP="00D45C93">
      <w:pPr>
        <w:spacing w:line="240" w:lineRule="auto"/>
        <w:rPr>
          <w:rFonts w:cs="Times New Roman"/>
          <w:sz w:val="18"/>
          <w:szCs w:val="18"/>
        </w:rPr>
      </w:pPr>
      <w:hyperlink w:anchor="Figure22" w:history="1">
        <w:r w:rsidR="00E562FE" w:rsidRPr="009D6FDD">
          <w:rPr>
            <w:rStyle w:val="Hyperlink"/>
            <w:rFonts w:cs="Times New Roman"/>
            <w:sz w:val="18"/>
            <w:szCs w:val="18"/>
            <w:lang w:val="en-US"/>
          </w:rPr>
          <w:t>Figure 2.2</w:t>
        </w:r>
      </w:hyperlink>
    </w:p>
    <w:p w14:paraId="393E78CF" w14:textId="29F74FA5" w:rsidR="00424A47" w:rsidRPr="009D6FDD" w:rsidRDefault="00073B5C" w:rsidP="00D45C93">
      <w:pPr>
        <w:spacing w:line="240" w:lineRule="auto"/>
        <w:rPr>
          <w:rFonts w:cs="Times New Roman"/>
          <w:sz w:val="18"/>
          <w:szCs w:val="18"/>
        </w:rPr>
      </w:pPr>
      <w:hyperlink w:anchor="Figure23" w:history="1">
        <w:r w:rsidR="008E7760" w:rsidRPr="009D6FDD">
          <w:rPr>
            <w:rStyle w:val="Hyperlink"/>
            <w:rFonts w:cs="Times New Roman"/>
            <w:sz w:val="18"/>
            <w:szCs w:val="18"/>
            <w:lang w:val="en-US"/>
          </w:rPr>
          <w:t>Figure 2.3</w:t>
        </w:r>
      </w:hyperlink>
    </w:p>
    <w:p w14:paraId="0FB72F1B" w14:textId="05AA9BD3" w:rsidR="00601339" w:rsidRPr="009D6FDD" w:rsidRDefault="00073B5C" w:rsidP="00D45C93">
      <w:pPr>
        <w:spacing w:line="240" w:lineRule="auto"/>
        <w:rPr>
          <w:rFonts w:cs="Times New Roman"/>
          <w:sz w:val="18"/>
          <w:szCs w:val="18"/>
        </w:rPr>
      </w:pPr>
      <w:hyperlink w:anchor="Figure24" w:history="1">
        <w:r w:rsidR="00601339" w:rsidRPr="009D6FDD">
          <w:rPr>
            <w:rStyle w:val="Hyperlink"/>
            <w:rFonts w:cs="Times New Roman"/>
            <w:sz w:val="18"/>
            <w:szCs w:val="18"/>
            <w:lang w:val="en-US"/>
          </w:rPr>
          <w:t>Figure 2.4</w:t>
        </w:r>
      </w:hyperlink>
    </w:p>
    <w:p w14:paraId="7D28A88B" w14:textId="681B21BC" w:rsidR="004D2A1E" w:rsidRPr="009D6FDD" w:rsidRDefault="00073B5C" w:rsidP="00D45C93">
      <w:pPr>
        <w:spacing w:line="240" w:lineRule="auto"/>
        <w:rPr>
          <w:rFonts w:cs="Times New Roman"/>
          <w:sz w:val="18"/>
          <w:szCs w:val="18"/>
        </w:rPr>
      </w:pPr>
      <w:hyperlink w:anchor="Figure25" w:history="1">
        <w:r w:rsidR="004D2A1E" w:rsidRPr="009D6FDD">
          <w:rPr>
            <w:rStyle w:val="Hyperlink"/>
            <w:rFonts w:cs="Times New Roman"/>
            <w:sz w:val="18"/>
            <w:szCs w:val="18"/>
            <w:lang w:val="en-US"/>
          </w:rPr>
          <w:t>Figure 2.5</w:t>
        </w:r>
      </w:hyperlink>
    </w:p>
    <w:p w14:paraId="73EA1AF6" w14:textId="02B1038A" w:rsidR="00DE28F5" w:rsidRPr="009D6FDD" w:rsidRDefault="00073B5C" w:rsidP="00D45C93">
      <w:pPr>
        <w:spacing w:line="240" w:lineRule="auto"/>
        <w:rPr>
          <w:rFonts w:cs="Times New Roman"/>
          <w:sz w:val="18"/>
          <w:szCs w:val="18"/>
        </w:rPr>
      </w:pPr>
      <w:hyperlink w:anchor="Figure26" w:history="1">
        <w:r w:rsidR="00DE28F5" w:rsidRPr="009D6FDD">
          <w:rPr>
            <w:rStyle w:val="Hyperlink"/>
            <w:rFonts w:cs="Times New Roman"/>
            <w:sz w:val="18"/>
            <w:szCs w:val="18"/>
            <w:lang w:val="en-US"/>
          </w:rPr>
          <w:t>Figure 2.6</w:t>
        </w:r>
      </w:hyperlink>
    </w:p>
    <w:p w14:paraId="5BE18160" w14:textId="049243B3" w:rsidR="00FA7443" w:rsidRPr="009D6FDD" w:rsidRDefault="00073B5C" w:rsidP="00D45C93">
      <w:pPr>
        <w:spacing w:line="240" w:lineRule="auto"/>
        <w:rPr>
          <w:rFonts w:cs="Times New Roman"/>
          <w:sz w:val="18"/>
          <w:szCs w:val="18"/>
        </w:rPr>
      </w:pPr>
      <w:hyperlink w:anchor="Figure27" w:history="1">
        <w:r w:rsidR="00FA7443" w:rsidRPr="009D6FDD">
          <w:rPr>
            <w:rStyle w:val="Hyperlink"/>
            <w:rFonts w:cs="Times New Roman"/>
            <w:sz w:val="18"/>
            <w:szCs w:val="18"/>
            <w:lang w:val="en-US"/>
          </w:rPr>
          <w:t>Figure 2.7</w:t>
        </w:r>
      </w:hyperlink>
    </w:p>
    <w:p w14:paraId="7A3BD28F" w14:textId="03108C00" w:rsidR="007A7B50" w:rsidRPr="009D6FDD" w:rsidRDefault="00073B5C" w:rsidP="00D45C93">
      <w:pPr>
        <w:spacing w:line="240" w:lineRule="auto"/>
        <w:rPr>
          <w:rFonts w:cs="Times New Roman"/>
          <w:sz w:val="18"/>
          <w:szCs w:val="18"/>
        </w:rPr>
      </w:pPr>
      <w:hyperlink w:anchor="Figure28" w:history="1">
        <w:r w:rsidR="007A7B50" w:rsidRPr="009D6FDD">
          <w:rPr>
            <w:rStyle w:val="Hyperlink"/>
            <w:rFonts w:cs="Times New Roman"/>
            <w:sz w:val="18"/>
            <w:szCs w:val="18"/>
            <w:lang w:val="en-US"/>
          </w:rPr>
          <w:t>Figure 2.8</w:t>
        </w:r>
      </w:hyperlink>
    </w:p>
    <w:p w14:paraId="2CD7A090" w14:textId="345A0C1D" w:rsidR="0045234A" w:rsidRPr="009D6FDD" w:rsidRDefault="00073B5C" w:rsidP="00D45C93">
      <w:pPr>
        <w:spacing w:line="240" w:lineRule="auto"/>
        <w:rPr>
          <w:rFonts w:cs="Times New Roman"/>
          <w:sz w:val="18"/>
          <w:szCs w:val="18"/>
        </w:rPr>
      </w:pPr>
      <w:hyperlink w:anchor="Figure29" w:history="1">
        <w:r w:rsidR="0045234A" w:rsidRPr="009D6FDD">
          <w:rPr>
            <w:rStyle w:val="Hyperlink"/>
            <w:rFonts w:cs="Times New Roman"/>
            <w:sz w:val="18"/>
            <w:szCs w:val="18"/>
            <w:lang w:val="en-US"/>
          </w:rPr>
          <w:t>Figure 2.9</w:t>
        </w:r>
      </w:hyperlink>
    </w:p>
    <w:p w14:paraId="7D8F8F32" w14:textId="00B183DD" w:rsidR="00243876" w:rsidRPr="009D6FDD" w:rsidRDefault="00073B5C" w:rsidP="00D45C93">
      <w:pPr>
        <w:spacing w:line="240" w:lineRule="auto"/>
        <w:rPr>
          <w:rFonts w:cs="Times New Roman"/>
          <w:sz w:val="18"/>
          <w:szCs w:val="18"/>
        </w:rPr>
      </w:pPr>
      <w:hyperlink w:anchor="Figure210" w:history="1">
        <w:r w:rsidR="00243876" w:rsidRPr="009D6FDD">
          <w:rPr>
            <w:rStyle w:val="Hyperlink"/>
            <w:rFonts w:cs="Times New Roman"/>
            <w:sz w:val="18"/>
            <w:szCs w:val="18"/>
            <w:lang w:val="en-US"/>
          </w:rPr>
          <w:t>Figure 2.10</w:t>
        </w:r>
      </w:hyperlink>
    </w:p>
    <w:p w14:paraId="351C5C53" w14:textId="30B4EB86" w:rsidR="0071266B" w:rsidRPr="009D6FDD" w:rsidRDefault="00073B5C" w:rsidP="00D45C93">
      <w:pPr>
        <w:spacing w:line="240" w:lineRule="auto"/>
        <w:rPr>
          <w:rFonts w:cs="Times New Roman"/>
          <w:sz w:val="18"/>
          <w:szCs w:val="18"/>
        </w:rPr>
      </w:pPr>
      <w:hyperlink w:anchor="Figure211" w:history="1">
        <w:r w:rsidR="0071266B" w:rsidRPr="009D6FDD">
          <w:rPr>
            <w:rStyle w:val="Hyperlink"/>
            <w:rFonts w:cs="Times New Roman"/>
            <w:sz w:val="18"/>
            <w:szCs w:val="18"/>
            <w:lang w:val="en-US"/>
          </w:rPr>
          <w:t>Figure 2.11</w:t>
        </w:r>
      </w:hyperlink>
    </w:p>
    <w:p w14:paraId="27BC3E89" w14:textId="440C7030" w:rsidR="001B75D8" w:rsidRPr="009D6FDD" w:rsidRDefault="00073B5C" w:rsidP="00D45C93">
      <w:pPr>
        <w:spacing w:line="240" w:lineRule="auto"/>
        <w:rPr>
          <w:rFonts w:cs="Times New Roman"/>
          <w:sz w:val="18"/>
          <w:szCs w:val="18"/>
        </w:rPr>
      </w:pPr>
      <w:hyperlink w:anchor="Figure212" w:history="1">
        <w:r w:rsidR="001B75D8" w:rsidRPr="009D6FDD">
          <w:rPr>
            <w:rStyle w:val="Hyperlink"/>
            <w:rFonts w:cs="Times New Roman"/>
            <w:sz w:val="18"/>
            <w:szCs w:val="18"/>
            <w:lang w:val="en-US"/>
          </w:rPr>
          <w:t>Figure 2.12</w:t>
        </w:r>
      </w:hyperlink>
    </w:p>
    <w:p w14:paraId="2C38C4DE" w14:textId="1F29E99F" w:rsidR="00C25804" w:rsidRPr="009D6FDD" w:rsidRDefault="00073B5C" w:rsidP="00D45C93">
      <w:pPr>
        <w:spacing w:line="240" w:lineRule="auto"/>
        <w:rPr>
          <w:rFonts w:cs="Times New Roman"/>
          <w:sz w:val="18"/>
          <w:szCs w:val="18"/>
        </w:rPr>
      </w:pPr>
      <w:hyperlink w:anchor="Figure213" w:history="1">
        <w:r w:rsidR="00C25804" w:rsidRPr="009D6FDD">
          <w:rPr>
            <w:rStyle w:val="Hyperlink"/>
            <w:rFonts w:cs="Times New Roman"/>
            <w:sz w:val="18"/>
            <w:szCs w:val="18"/>
            <w:lang w:val="en-US"/>
          </w:rPr>
          <w:t>Figure 2.13</w:t>
        </w:r>
      </w:hyperlink>
    </w:p>
    <w:p w14:paraId="25F4450A" w14:textId="30FD743F" w:rsidR="00CD596B" w:rsidRPr="009D6FDD" w:rsidRDefault="00073B5C" w:rsidP="00D45C93">
      <w:pPr>
        <w:spacing w:line="240" w:lineRule="auto"/>
        <w:rPr>
          <w:rFonts w:cs="Times New Roman"/>
          <w:sz w:val="18"/>
          <w:szCs w:val="18"/>
        </w:rPr>
      </w:pPr>
      <w:hyperlink w:anchor="Figure214" w:history="1">
        <w:r w:rsidR="00CD596B" w:rsidRPr="009D6FDD">
          <w:rPr>
            <w:rStyle w:val="Hyperlink"/>
            <w:rFonts w:cs="Times New Roman"/>
            <w:sz w:val="18"/>
            <w:szCs w:val="18"/>
          </w:rPr>
          <w:t>Figure 2.14</w:t>
        </w:r>
      </w:hyperlink>
    </w:p>
    <w:p w14:paraId="06615ACC" w14:textId="4AE7CA7F" w:rsidR="009E58F0" w:rsidRPr="009D6FDD" w:rsidRDefault="00073B5C" w:rsidP="00D45C93">
      <w:pPr>
        <w:spacing w:line="240" w:lineRule="auto"/>
        <w:rPr>
          <w:rFonts w:cs="Times New Roman"/>
          <w:sz w:val="18"/>
          <w:szCs w:val="18"/>
        </w:rPr>
      </w:pPr>
      <w:hyperlink w:anchor="Figure215" w:history="1">
        <w:r w:rsidR="009E58F0" w:rsidRPr="009D6FDD">
          <w:rPr>
            <w:rStyle w:val="Hyperlink"/>
            <w:rFonts w:cs="Times New Roman"/>
            <w:sz w:val="18"/>
            <w:szCs w:val="18"/>
          </w:rPr>
          <w:t>Figure 2.15</w:t>
        </w:r>
      </w:hyperlink>
    </w:p>
    <w:p w14:paraId="3950452D" w14:textId="36FF9551" w:rsidR="003B1F2B" w:rsidRPr="009D6FDD" w:rsidRDefault="00073B5C" w:rsidP="00D45C93">
      <w:pPr>
        <w:spacing w:line="240" w:lineRule="auto"/>
        <w:rPr>
          <w:rFonts w:cs="Times New Roman"/>
          <w:sz w:val="18"/>
          <w:szCs w:val="18"/>
        </w:rPr>
      </w:pPr>
      <w:hyperlink w:anchor="Figure216" w:history="1">
        <w:r w:rsidR="003B1F2B" w:rsidRPr="009D6FDD">
          <w:rPr>
            <w:rStyle w:val="Hyperlink"/>
            <w:rFonts w:cs="Times New Roman"/>
            <w:sz w:val="18"/>
            <w:szCs w:val="18"/>
          </w:rPr>
          <w:t>Figure 2.16</w:t>
        </w:r>
      </w:hyperlink>
    </w:p>
    <w:p w14:paraId="06102337" w14:textId="0953E882" w:rsidR="00542CEF" w:rsidRPr="009D6FDD" w:rsidRDefault="00073B5C" w:rsidP="00D45C93">
      <w:pPr>
        <w:spacing w:line="240" w:lineRule="auto"/>
        <w:rPr>
          <w:rFonts w:cs="Times New Roman"/>
          <w:sz w:val="18"/>
          <w:szCs w:val="18"/>
        </w:rPr>
      </w:pPr>
      <w:hyperlink w:anchor="Figure217" w:history="1">
        <w:r w:rsidR="00542CEF" w:rsidRPr="009D6FDD">
          <w:rPr>
            <w:rStyle w:val="Hyperlink"/>
            <w:rFonts w:cs="Times New Roman"/>
            <w:sz w:val="18"/>
            <w:szCs w:val="18"/>
          </w:rPr>
          <w:t>Figure 2.17</w:t>
        </w:r>
      </w:hyperlink>
    </w:p>
    <w:p w14:paraId="730B8250" w14:textId="6825391F" w:rsidR="00962E37" w:rsidRPr="009D6FDD" w:rsidRDefault="00073B5C" w:rsidP="00D45C93">
      <w:pPr>
        <w:spacing w:line="240" w:lineRule="auto"/>
        <w:rPr>
          <w:rFonts w:cs="Times New Roman"/>
          <w:sz w:val="18"/>
          <w:szCs w:val="18"/>
        </w:rPr>
      </w:pPr>
      <w:hyperlink w:anchor="Figure218" w:history="1">
        <w:r w:rsidR="00962E37" w:rsidRPr="009D6FDD">
          <w:rPr>
            <w:rStyle w:val="Hyperlink"/>
            <w:rFonts w:cs="Times New Roman"/>
            <w:sz w:val="18"/>
            <w:szCs w:val="18"/>
          </w:rPr>
          <w:t>Figure</w:t>
        </w:r>
        <w:r w:rsidR="00647CC8" w:rsidRPr="009D6FDD">
          <w:rPr>
            <w:rStyle w:val="Hyperlink"/>
            <w:rFonts w:cs="Times New Roman"/>
            <w:sz w:val="18"/>
            <w:szCs w:val="18"/>
          </w:rPr>
          <w:t xml:space="preserve"> </w:t>
        </w:r>
        <w:r w:rsidR="00962E37" w:rsidRPr="009D6FDD">
          <w:rPr>
            <w:rStyle w:val="Hyperlink"/>
            <w:rFonts w:cs="Times New Roman"/>
            <w:sz w:val="18"/>
            <w:szCs w:val="18"/>
          </w:rPr>
          <w:t>2</w:t>
        </w:r>
        <w:r w:rsidR="00647CC8" w:rsidRPr="009D6FDD">
          <w:rPr>
            <w:rStyle w:val="Hyperlink"/>
            <w:rFonts w:cs="Times New Roman"/>
            <w:sz w:val="18"/>
            <w:szCs w:val="18"/>
          </w:rPr>
          <w:t>.</w:t>
        </w:r>
        <w:r w:rsidR="00962E37" w:rsidRPr="009D6FDD">
          <w:rPr>
            <w:rStyle w:val="Hyperlink"/>
            <w:rFonts w:cs="Times New Roman"/>
            <w:sz w:val="18"/>
            <w:szCs w:val="18"/>
          </w:rPr>
          <w:t>18</w:t>
        </w:r>
      </w:hyperlink>
      <w:r w:rsidR="00962E37" w:rsidRPr="009D6FDD">
        <w:rPr>
          <w:rFonts w:cs="Times New Roman"/>
          <w:sz w:val="18"/>
          <w:szCs w:val="18"/>
        </w:rPr>
        <w:t xml:space="preserve"> Supervised Learning to solve Classification Problem</w:t>
      </w:r>
    </w:p>
    <w:p w14:paraId="770D43E8" w14:textId="6CEEC6B6" w:rsidR="00435324" w:rsidRPr="009D6FDD" w:rsidRDefault="00073B5C" w:rsidP="00D45C93">
      <w:pPr>
        <w:spacing w:line="240" w:lineRule="auto"/>
        <w:rPr>
          <w:rFonts w:cs="Times New Roman"/>
          <w:sz w:val="18"/>
          <w:szCs w:val="18"/>
        </w:rPr>
      </w:pPr>
      <w:hyperlink w:anchor="Figure219" w:history="1">
        <w:r w:rsidR="00435324" w:rsidRPr="009D6FDD">
          <w:rPr>
            <w:rStyle w:val="Hyperlink"/>
            <w:rFonts w:cs="Times New Roman"/>
            <w:sz w:val="18"/>
            <w:szCs w:val="18"/>
          </w:rPr>
          <w:t>Figure 2.19</w:t>
        </w:r>
      </w:hyperlink>
    </w:p>
    <w:p w14:paraId="1F4A1E25" w14:textId="33AD7134" w:rsidR="00DD0565" w:rsidRPr="009D6FDD" w:rsidRDefault="00073B5C" w:rsidP="000A77B8">
      <w:pPr>
        <w:spacing w:line="240" w:lineRule="auto"/>
        <w:rPr>
          <w:rFonts w:cs="Times New Roman"/>
          <w:sz w:val="18"/>
          <w:szCs w:val="18"/>
        </w:rPr>
      </w:pPr>
      <w:hyperlink w:anchor="Figure220" w:history="1">
        <w:r w:rsidR="00DD0565" w:rsidRPr="009D6FDD">
          <w:rPr>
            <w:rStyle w:val="Hyperlink"/>
            <w:rFonts w:cs="Times New Roman"/>
            <w:sz w:val="18"/>
            <w:szCs w:val="18"/>
          </w:rPr>
          <w:t>Figure</w:t>
        </w:r>
        <w:r w:rsidR="00BB3E7B" w:rsidRPr="009D6FDD">
          <w:rPr>
            <w:rStyle w:val="Hyperlink"/>
            <w:rFonts w:cs="Times New Roman"/>
            <w:sz w:val="18"/>
            <w:szCs w:val="18"/>
          </w:rPr>
          <w:t xml:space="preserve"> </w:t>
        </w:r>
        <w:r w:rsidR="00DD0565" w:rsidRPr="009D6FDD">
          <w:rPr>
            <w:rStyle w:val="Hyperlink"/>
            <w:rFonts w:cs="Times New Roman"/>
            <w:sz w:val="18"/>
            <w:szCs w:val="18"/>
          </w:rPr>
          <w:t>2</w:t>
        </w:r>
        <w:r w:rsidR="00BB3E7B" w:rsidRPr="009D6FDD">
          <w:rPr>
            <w:rStyle w:val="Hyperlink"/>
            <w:rFonts w:cs="Times New Roman"/>
            <w:sz w:val="18"/>
            <w:szCs w:val="18"/>
          </w:rPr>
          <w:t>.</w:t>
        </w:r>
        <w:r w:rsidR="00DD0565" w:rsidRPr="009D6FDD">
          <w:rPr>
            <w:rStyle w:val="Hyperlink"/>
            <w:rFonts w:cs="Times New Roman"/>
            <w:sz w:val="18"/>
            <w:szCs w:val="18"/>
          </w:rPr>
          <w:t>20</w:t>
        </w:r>
      </w:hyperlink>
      <w:r w:rsidR="00BB3E7B" w:rsidRPr="009D6FDD">
        <w:rPr>
          <w:rFonts w:cs="Times New Roman"/>
          <w:sz w:val="18"/>
          <w:szCs w:val="18"/>
        </w:rPr>
        <w:t xml:space="preserve"> Decision Tree</w:t>
      </w:r>
    </w:p>
    <w:p w14:paraId="1FDC951C" w14:textId="16E2D41D" w:rsidR="0042645E" w:rsidRPr="009D6FDD" w:rsidRDefault="00073B5C" w:rsidP="000A77B8">
      <w:pPr>
        <w:spacing w:line="240" w:lineRule="auto"/>
        <w:rPr>
          <w:rFonts w:cs="Times New Roman"/>
          <w:sz w:val="18"/>
          <w:szCs w:val="18"/>
        </w:rPr>
      </w:pPr>
      <w:hyperlink w:anchor="Figure221" w:history="1">
        <w:r w:rsidR="0042645E" w:rsidRPr="009D6FDD">
          <w:rPr>
            <w:rStyle w:val="Hyperlink"/>
            <w:rFonts w:cs="Times New Roman"/>
            <w:sz w:val="18"/>
            <w:szCs w:val="18"/>
          </w:rPr>
          <w:t>Figure 2.21</w:t>
        </w:r>
      </w:hyperlink>
    </w:p>
    <w:p w14:paraId="16F02D03" w14:textId="0D3A87C3" w:rsidR="004733BD" w:rsidRPr="009D6FDD" w:rsidRDefault="00073B5C" w:rsidP="000A77B8">
      <w:pPr>
        <w:spacing w:line="240" w:lineRule="auto"/>
        <w:rPr>
          <w:rFonts w:cs="Times New Roman"/>
          <w:sz w:val="18"/>
          <w:szCs w:val="18"/>
        </w:rPr>
      </w:pPr>
      <w:hyperlink w:anchor="Figure222" w:history="1">
        <w:r w:rsidR="004733BD" w:rsidRPr="009D6FDD">
          <w:rPr>
            <w:rStyle w:val="Hyperlink"/>
            <w:rFonts w:cs="Times New Roman"/>
            <w:sz w:val="18"/>
            <w:szCs w:val="18"/>
          </w:rPr>
          <w:t>Figure</w:t>
        </w:r>
        <w:r w:rsidR="0022313A" w:rsidRPr="009D6FDD">
          <w:rPr>
            <w:rStyle w:val="Hyperlink"/>
            <w:rFonts w:cs="Times New Roman"/>
            <w:sz w:val="18"/>
            <w:szCs w:val="18"/>
          </w:rPr>
          <w:t xml:space="preserve"> </w:t>
        </w:r>
        <w:r w:rsidR="004733BD" w:rsidRPr="009D6FDD">
          <w:rPr>
            <w:rStyle w:val="Hyperlink"/>
            <w:rFonts w:cs="Times New Roman"/>
            <w:sz w:val="18"/>
            <w:szCs w:val="18"/>
          </w:rPr>
          <w:t>2</w:t>
        </w:r>
        <w:r w:rsidR="0022313A" w:rsidRPr="009D6FDD">
          <w:rPr>
            <w:rStyle w:val="Hyperlink"/>
            <w:rFonts w:cs="Times New Roman"/>
            <w:sz w:val="18"/>
            <w:szCs w:val="18"/>
          </w:rPr>
          <w:t>.</w:t>
        </w:r>
        <w:r w:rsidR="004733BD" w:rsidRPr="009D6FDD">
          <w:rPr>
            <w:rStyle w:val="Hyperlink"/>
            <w:rFonts w:cs="Times New Roman"/>
            <w:sz w:val="18"/>
            <w:szCs w:val="18"/>
          </w:rPr>
          <w:t>22</w:t>
        </w:r>
      </w:hyperlink>
    </w:p>
    <w:p w14:paraId="19770315" w14:textId="65072961" w:rsidR="00C44AFA" w:rsidRPr="009D6FDD" w:rsidRDefault="00073B5C" w:rsidP="000A77B8">
      <w:pPr>
        <w:spacing w:line="240" w:lineRule="auto"/>
        <w:rPr>
          <w:rFonts w:cs="Times New Roman"/>
          <w:sz w:val="18"/>
          <w:szCs w:val="18"/>
        </w:rPr>
      </w:pPr>
      <w:hyperlink w:anchor="Figure223" w:history="1">
        <w:r w:rsidR="00C44AFA" w:rsidRPr="009D6FDD">
          <w:rPr>
            <w:rStyle w:val="Hyperlink"/>
            <w:rFonts w:cs="Times New Roman"/>
            <w:sz w:val="18"/>
            <w:szCs w:val="18"/>
          </w:rPr>
          <w:t>Figure 2.23</w:t>
        </w:r>
      </w:hyperlink>
    </w:p>
    <w:p w14:paraId="5ECB6AD8" w14:textId="71C6A252" w:rsidR="00AF7E03" w:rsidRPr="009D6FDD" w:rsidRDefault="00073B5C" w:rsidP="000A77B8">
      <w:pPr>
        <w:spacing w:line="240" w:lineRule="auto"/>
        <w:rPr>
          <w:rStyle w:val="Hyperlink"/>
          <w:rFonts w:cs="Times New Roman"/>
          <w:sz w:val="18"/>
          <w:szCs w:val="18"/>
        </w:rPr>
      </w:pPr>
      <w:hyperlink w:anchor="Figure224" w:history="1">
        <w:r w:rsidR="00AF7E03" w:rsidRPr="009D6FDD">
          <w:rPr>
            <w:rStyle w:val="Hyperlink"/>
            <w:rFonts w:cs="Times New Roman"/>
            <w:sz w:val="18"/>
            <w:szCs w:val="18"/>
          </w:rPr>
          <w:t>Figure 2.24</w:t>
        </w:r>
      </w:hyperlink>
    </w:p>
    <w:p w14:paraId="6C4E166D" w14:textId="4A78C18A" w:rsidR="00C2670F" w:rsidRPr="009D6FDD" w:rsidRDefault="00073B5C" w:rsidP="000A77B8">
      <w:pPr>
        <w:spacing w:line="240" w:lineRule="auto"/>
        <w:rPr>
          <w:rStyle w:val="Hyperlink"/>
          <w:rFonts w:cs="Times New Roman"/>
          <w:sz w:val="18"/>
          <w:szCs w:val="18"/>
        </w:rPr>
      </w:pPr>
      <w:hyperlink w:anchor="Figure225" w:history="1">
        <w:r w:rsidR="00C2670F" w:rsidRPr="009D6FDD">
          <w:rPr>
            <w:rStyle w:val="Hyperlink"/>
            <w:rFonts w:cs="Times New Roman"/>
            <w:sz w:val="18"/>
            <w:szCs w:val="18"/>
          </w:rPr>
          <w:t>Figure 2.25</w:t>
        </w:r>
      </w:hyperlink>
    </w:p>
    <w:p w14:paraId="15A598FC" w14:textId="2528139D" w:rsidR="00B46EED" w:rsidRPr="009D6FDD" w:rsidRDefault="00073B5C" w:rsidP="000A77B8">
      <w:pPr>
        <w:spacing w:line="240" w:lineRule="auto"/>
        <w:rPr>
          <w:rStyle w:val="Hyperlink"/>
          <w:rFonts w:cs="Times New Roman"/>
          <w:sz w:val="18"/>
          <w:szCs w:val="18"/>
        </w:rPr>
      </w:pPr>
      <w:hyperlink w:anchor="Figure41" w:history="1">
        <w:r w:rsidR="00B46EED" w:rsidRPr="009D6FDD">
          <w:rPr>
            <w:rStyle w:val="Hyperlink"/>
            <w:rFonts w:cs="Times New Roman"/>
            <w:sz w:val="18"/>
            <w:szCs w:val="18"/>
          </w:rPr>
          <w:t>Figure 4.1</w:t>
        </w:r>
      </w:hyperlink>
    </w:p>
    <w:p w14:paraId="0D853406" w14:textId="520C90B6" w:rsidR="00631E1B" w:rsidRPr="009D6FDD" w:rsidRDefault="00073B5C" w:rsidP="000A77B8">
      <w:pPr>
        <w:spacing w:line="240" w:lineRule="auto"/>
        <w:rPr>
          <w:rStyle w:val="Hyperlink"/>
          <w:rFonts w:cs="Times New Roman"/>
          <w:sz w:val="18"/>
          <w:szCs w:val="18"/>
        </w:rPr>
      </w:pPr>
      <w:hyperlink w:anchor="Figure42" w:history="1">
        <w:r w:rsidR="00631E1B" w:rsidRPr="009D6FDD">
          <w:rPr>
            <w:rStyle w:val="Hyperlink"/>
            <w:rFonts w:cs="Times New Roman"/>
            <w:sz w:val="18"/>
            <w:szCs w:val="18"/>
          </w:rPr>
          <w:t>Figure 4.2</w:t>
        </w:r>
      </w:hyperlink>
    </w:p>
    <w:p w14:paraId="147A56C3" w14:textId="4517925E" w:rsidR="00D73A2C" w:rsidRPr="009D6FDD" w:rsidRDefault="00073B5C" w:rsidP="000A77B8">
      <w:pPr>
        <w:shd w:val="clear" w:color="auto" w:fill="FFFFFF"/>
        <w:spacing w:before="0" w:after="0" w:line="240" w:lineRule="auto"/>
        <w:rPr>
          <w:rFonts w:cs="Times New Roman"/>
          <w:sz w:val="18"/>
          <w:szCs w:val="18"/>
        </w:rPr>
      </w:pPr>
      <w:hyperlink w:anchor="Figure43" w:history="1">
        <w:r w:rsidR="003D4F8E" w:rsidRPr="009D6FDD">
          <w:rPr>
            <w:rStyle w:val="Hyperlink"/>
            <w:rFonts w:cs="Times New Roman"/>
            <w:sz w:val="18"/>
            <w:szCs w:val="18"/>
          </w:rPr>
          <w:t>Figure 4.3</w:t>
        </w:r>
      </w:hyperlink>
      <w:r w:rsidR="00D73A2C" w:rsidRPr="009D6FDD">
        <w:rPr>
          <w:rFonts w:cs="Times New Roman"/>
          <w:sz w:val="20"/>
          <w:szCs w:val="20"/>
          <w:lang w:val="en-US" w:eastAsia="zh-CN"/>
        </w:rPr>
        <w:t xml:space="preserve"> </w:t>
      </w:r>
      <w:r w:rsidR="00D73A2C" w:rsidRPr="009D6FDD">
        <w:rPr>
          <w:rFonts w:cs="Times New Roman"/>
          <w:sz w:val="18"/>
          <w:szCs w:val="18"/>
        </w:rPr>
        <w:t>Confusion Matrix to show the correlation coefficient between variables.</w:t>
      </w:r>
    </w:p>
    <w:p w14:paraId="47187EA4" w14:textId="60F31860" w:rsidR="003D4F8E" w:rsidRPr="009D6FDD" w:rsidRDefault="00073B5C" w:rsidP="000A77B8">
      <w:pPr>
        <w:spacing w:line="240" w:lineRule="auto"/>
        <w:rPr>
          <w:rFonts w:cs="Times New Roman"/>
          <w:sz w:val="18"/>
          <w:szCs w:val="18"/>
          <w:lang w:val="en-US"/>
        </w:rPr>
      </w:pPr>
      <w:hyperlink w:anchor="Figure44" w:history="1">
        <w:r w:rsidR="00B121E3" w:rsidRPr="009D6FDD">
          <w:rPr>
            <w:rStyle w:val="Hyperlink"/>
            <w:rFonts w:cs="Times New Roman"/>
            <w:sz w:val="18"/>
            <w:szCs w:val="18"/>
            <w:lang w:val="en-US"/>
          </w:rPr>
          <w:t>Figure 4.4</w:t>
        </w:r>
      </w:hyperlink>
    </w:p>
    <w:p w14:paraId="31E6DE5E" w14:textId="28B09C59" w:rsidR="00B208D5" w:rsidRPr="009D6FDD" w:rsidRDefault="00073B5C" w:rsidP="000A77B8">
      <w:pPr>
        <w:shd w:val="clear" w:color="auto" w:fill="FFFFFF"/>
        <w:spacing w:before="0" w:after="0" w:line="240" w:lineRule="auto"/>
        <w:rPr>
          <w:rFonts w:cs="Times New Roman"/>
          <w:sz w:val="20"/>
          <w:szCs w:val="20"/>
          <w:lang w:val="en-US" w:eastAsia="zh-CN"/>
        </w:rPr>
      </w:pPr>
      <w:hyperlink w:anchor="Figure45" w:history="1">
        <w:r w:rsidR="00B208D5" w:rsidRPr="009D6FDD">
          <w:rPr>
            <w:rStyle w:val="Hyperlink"/>
            <w:rFonts w:cs="Times New Roman"/>
            <w:sz w:val="18"/>
            <w:szCs w:val="18"/>
            <w:lang w:val="en-US"/>
          </w:rPr>
          <w:t>Figure 4.5</w:t>
        </w:r>
      </w:hyperlink>
      <w:r w:rsidR="00B208D5" w:rsidRPr="009D6FDD">
        <w:rPr>
          <w:rFonts w:cs="Times New Roman"/>
          <w:sz w:val="20"/>
          <w:szCs w:val="20"/>
          <w:lang w:val="en-US" w:eastAsia="zh-CN"/>
        </w:rPr>
        <w:t xml:space="preserve"> </w:t>
      </w:r>
      <w:r w:rsidR="00B208D5" w:rsidRPr="009D6FDD">
        <w:rPr>
          <w:rFonts w:cs="Times New Roman"/>
          <w:sz w:val="18"/>
          <w:szCs w:val="18"/>
        </w:rPr>
        <w:t>Infant weight’s plot of standard normal probability density</w:t>
      </w:r>
      <w:r w:rsidR="00B208D5" w:rsidRPr="009D6FDD">
        <w:rPr>
          <w:rFonts w:cs="Times New Roman"/>
          <w:sz w:val="20"/>
          <w:szCs w:val="20"/>
          <w:lang w:val="en-US" w:eastAsia="zh-CN"/>
        </w:rPr>
        <w:t xml:space="preserve"> </w:t>
      </w:r>
    </w:p>
    <w:p w14:paraId="7EB9E66D" w14:textId="1B9DEA2B" w:rsidR="00B3513F" w:rsidRPr="009D6FDD" w:rsidRDefault="00073B5C" w:rsidP="000A77B8">
      <w:pPr>
        <w:spacing w:line="240" w:lineRule="auto"/>
        <w:rPr>
          <w:rFonts w:cs="Times New Roman"/>
          <w:sz w:val="20"/>
          <w:szCs w:val="20"/>
        </w:rPr>
      </w:pPr>
      <w:hyperlink w:anchor="Figure61" w:history="1">
        <w:r w:rsidR="00B3513F" w:rsidRPr="009D6FDD">
          <w:rPr>
            <w:rStyle w:val="Hyperlink"/>
            <w:rFonts w:cs="Times New Roman"/>
            <w:sz w:val="18"/>
            <w:szCs w:val="18"/>
            <w:lang w:val="en-US" w:eastAsia="zh-CN"/>
          </w:rPr>
          <w:t>Figure 6.1</w:t>
        </w:r>
      </w:hyperlink>
      <w:r w:rsidR="00B3513F" w:rsidRPr="009D6FDD">
        <w:rPr>
          <w:rFonts w:cs="Times New Roman"/>
          <w:sz w:val="20"/>
          <w:szCs w:val="20"/>
        </w:rPr>
        <w:t xml:space="preserve"> </w:t>
      </w:r>
      <w:r w:rsidR="00B3513F" w:rsidRPr="009D6FDD">
        <w:rPr>
          <w:rFonts w:cs="Times New Roman"/>
          <w:sz w:val="18"/>
          <w:szCs w:val="18"/>
        </w:rPr>
        <w:t>Illustrates the experiment group have a better performance compared with the control group.</w:t>
      </w:r>
    </w:p>
    <w:p w14:paraId="142D3B68" w14:textId="671EC5F9" w:rsidR="002275B6" w:rsidRPr="009D6FDD" w:rsidRDefault="00073B5C" w:rsidP="000A77B8">
      <w:pPr>
        <w:spacing w:line="240" w:lineRule="auto"/>
        <w:rPr>
          <w:rStyle w:val="Hyperlink"/>
          <w:rFonts w:cs="Times New Roman"/>
        </w:rPr>
      </w:pPr>
      <w:hyperlink w:anchor="Figure62" w:history="1">
        <w:r w:rsidR="002275B6" w:rsidRPr="009D6FDD">
          <w:rPr>
            <w:rStyle w:val="Hyperlink"/>
            <w:rFonts w:cs="Times New Roman"/>
            <w:sz w:val="18"/>
            <w:szCs w:val="18"/>
          </w:rPr>
          <w:t>Figure 6.2</w:t>
        </w:r>
      </w:hyperlink>
      <w:r w:rsidR="0078402E" w:rsidRPr="009D6FDD">
        <w:rPr>
          <w:rStyle w:val="Hyperlink"/>
          <w:rFonts w:cs="Times New Roman"/>
        </w:rPr>
        <w:t xml:space="preserve"> </w:t>
      </w:r>
    </w:p>
    <w:p w14:paraId="1A6AC2D9" w14:textId="5FA95411" w:rsidR="00B3513F" w:rsidRPr="009D6FDD" w:rsidRDefault="00AB3BF5" w:rsidP="00B208D5">
      <w:pPr>
        <w:shd w:val="clear" w:color="auto" w:fill="FFFFFF"/>
        <w:spacing w:before="0" w:after="0"/>
        <w:rPr>
          <w:rFonts w:cs="Times New Roman"/>
          <w:lang w:eastAsia="zh-CN"/>
        </w:rPr>
      </w:pPr>
      <w:r w:rsidRPr="009D6FDD">
        <w:rPr>
          <w:rFonts w:cs="Times New Roman"/>
          <w:lang w:eastAsia="zh-CN"/>
        </w:rPr>
        <w:t xml:space="preserve"> </w:t>
      </w:r>
    </w:p>
    <w:p w14:paraId="68FB16E1" w14:textId="00ED77DF" w:rsidR="00B208D5" w:rsidRPr="009D6FDD" w:rsidRDefault="00B208D5" w:rsidP="00D45C93">
      <w:pPr>
        <w:spacing w:line="240" w:lineRule="auto"/>
        <w:rPr>
          <w:rFonts w:cs="Times New Roman"/>
          <w:sz w:val="18"/>
          <w:szCs w:val="18"/>
          <w:lang w:val="en-US"/>
        </w:rPr>
      </w:pPr>
    </w:p>
    <w:p w14:paraId="4811F561" w14:textId="1A01655B" w:rsidR="00932E39" w:rsidRPr="009D6FDD" w:rsidRDefault="00D925BC" w:rsidP="006E6B65">
      <w:pPr>
        <w:pStyle w:val="Heading1"/>
      </w:pPr>
      <w:bookmarkStart w:id="7" w:name="_Toc73385368"/>
      <w:r w:rsidRPr="009D6FDD">
        <w:t xml:space="preserve">List of </w:t>
      </w:r>
      <w:r w:rsidR="00932E39" w:rsidRPr="009D6FDD">
        <w:t>Table</w:t>
      </w:r>
      <w:r w:rsidRPr="009D6FDD">
        <w:t>s</w:t>
      </w:r>
      <w:bookmarkEnd w:id="7"/>
    </w:p>
    <w:p w14:paraId="211F8074" w14:textId="4FED5C21" w:rsidR="006E6B65" w:rsidRPr="009D6FDD" w:rsidRDefault="00073B5C" w:rsidP="006E6B65">
      <w:pPr>
        <w:rPr>
          <w:rFonts w:cs="Times New Roman"/>
          <w:lang w:val="en-US"/>
        </w:rPr>
      </w:pPr>
      <w:hyperlink w:anchor="Table21" w:history="1">
        <w:r w:rsidR="00EC04D5" w:rsidRPr="009D6FDD">
          <w:rPr>
            <w:rStyle w:val="Hyperlink"/>
            <w:rFonts w:cs="Times New Roman"/>
            <w:lang w:val="en-US"/>
          </w:rPr>
          <w:t>Table 2.1</w:t>
        </w:r>
      </w:hyperlink>
    </w:p>
    <w:p w14:paraId="5FF42CBC" w14:textId="387B9888" w:rsidR="00421589" w:rsidRPr="009D6FDD" w:rsidRDefault="00073B5C" w:rsidP="006E6B65">
      <w:pPr>
        <w:rPr>
          <w:rFonts w:cs="Times New Roman"/>
          <w:lang w:val="en-US"/>
        </w:rPr>
      </w:pPr>
      <w:hyperlink w:anchor="Table22" w:history="1">
        <w:r w:rsidR="0031003B" w:rsidRPr="009D6FDD">
          <w:rPr>
            <w:rStyle w:val="Hyperlink"/>
            <w:rFonts w:cs="Times New Roman"/>
            <w:lang w:val="en-US"/>
          </w:rPr>
          <w:t>Table 2</w:t>
        </w:r>
        <w:r w:rsidR="0031003B" w:rsidRPr="009D6FDD">
          <w:rPr>
            <w:rStyle w:val="Hyperlink"/>
            <w:rFonts w:cs="Times New Roman"/>
            <w:lang w:val="en-US" w:eastAsia="zh-CN"/>
          </w:rPr>
          <w:t>.</w:t>
        </w:r>
        <w:r w:rsidR="0031003B" w:rsidRPr="009D6FDD">
          <w:rPr>
            <w:rStyle w:val="Hyperlink"/>
            <w:rFonts w:cs="Times New Roman"/>
            <w:lang w:val="en-US"/>
          </w:rPr>
          <w:t>2</w:t>
        </w:r>
      </w:hyperlink>
    </w:p>
    <w:p w14:paraId="789765D4" w14:textId="7019181D" w:rsidR="006D24B4" w:rsidRPr="009D6FDD" w:rsidRDefault="00073B5C" w:rsidP="006E6B65">
      <w:pPr>
        <w:rPr>
          <w:rFonts w:cs="Times New Roman"/>
          <w:lang w:val="en-US"/>
        </w:rPr>
      </w:pPr>
      <w:hyperlink w:anchor="Table23" w:history="1">
        <w:r w:rsidR="006D24B4" w:rsidRPr="009D6FDD">
          <w:rPr>
            <w:rStyle w:val="Hyperlink"/>
            <w:rFonts w:cs="Times New Roman"/>
            <w:lang w:val="en-US"/>
          </w:rPr>
          <w:t>Table 2.3</w:t>
        </w:r>
      </w:hyperlink>
    </w:p>
    <w:p w14:paraId="0DBF02E1" w14:textId="5871B494" w:rsidR="0039476D" w:rsidRPr="009D6FDD" w:rsidRDefault="00073B5C" w:rsidP="006E6B65">
      <w:pPr>
        <w:rPr>
          <w:rFonts w:cs="Times New Roman"/>
          <w:lang w:val="en-US"/>
        </w:rPr>
      </w:pPr>
      <w:hyperlink w:anchor="Table24" w:history="1">
        <w:r w:rsidR="0039476D" w:rsidRPr="009D6FDD">
          <w:rPr>
            <w:rStyle w:val="Hyperlink"/>
            <w:rFonts w:cs="Times New Roman"/>
            <w:lang w:val="en-US"/>
          </w:rPr>
          <w:t>Table 2.4</w:t>
        </w:r>
      </w:hyperlink>
    </w:p>
    <w:p w14:paraId="1D297F77" w14:textId="5C6C6B13" w:rsidR="007D38BD" w:rsidRPr="009D6FDD" w:rsidRDefault="00073B5C" w:rsidP="006E6B65">
      <w:pPr>
        <w:rPr>
          <w:rFonts w:cs="Times New Roman"/>
          <w:lang w:val="en-US"/>
        </w:rPr>
      </w:pPr>
      <w:hyperlink w:anchor="Table61" w:history="1">
        <w:r w:rsidR="007D38BD" w:rsidRPr="009D6FDD">
          <w:rPr>
            <w:rStyle w:val="Hyperlink"/>
            <w:rFonts w:cs="Times New Roman"/>
            <w:lang w:val="en-US"/>
          </w:rPr>
          <w:t>Table 6.1</w:t>
        </w:r>
      </w:hyperlink>
    </w:p>
    <w:p w14:paraId="46549916" w14:textId="4FFA7563" w:rsidR="00CB7651" w:rsidRPr="009D6FDD" w:rsidRDefault="00073B5C" w:rsidP="006E6B65">
      <w:pPr>
        <w:rPr>
          <w:rFonts w:cs="Times New Roman"/>
          <w:lang w:val="en-US"/>
        </w:rPr>
      </w:pPr>
      <w:hyperlink w:anchor="Table62" w:history="1">
        <w:r w:rsidR="00CB7651" w:rsidRPr="009D6FDD">
          <w:rPr>
            <w:rStyle w:val="Hyperlink"/>
            <w:rFonts w:cs="Times New Roman"/>
            <w:lang w:val="en-US"/>
          </w:rPr>
          <w:t>Table 6.2</w:t>
        </w:r>
      </w:hyperlink>
    </w:p>
    <w:p w14:paraId="56762437" w14:textId="360CD678" w:rsidR="0082460E" w:rsidRPr="009D6FDD" w:rsidRDefault="00073B5C" w:rsidP="006E6B65">
      <w:pPr>
        <w:rPr>
          <w:rFonts w:cs="Times New Roman"/>
          <w:lang w:val="en-US"/>
        </w:rPr>
      </w:pPr>
      <w:hyperlink w:anchor="Table63" w:history="1">
        <w:r w:rsidR="0082460E" w:rsidRPr="009D6FDD">
          <w:rPr>
            <w:rStyle w:val="Hyperlink"/>
            <w:rFonts w:cs="Times New Roman"/>
            <w:lang w:val="en-US"/>
          </w:rPr>
          <w:t>Table 6.3</w:t>
        </w:r>
      </w:hyperlink>
    </w:p>
    <w:p w14:paraId="7C1897A2" w14:textId="77777777" w:rsidR="00156021" w:rsidRPr="009D6FDD" w:rsidRDefault="00156021">
      <w:pPr>
        <w:rPr>
          <w:rFonts w:eastAsiaTheme="majorEastAsia" w:cs="Times New Roman"/>
          <w:b/>
          <w:color w:val="000000" w:themeColor="text1"/>
          <w:sz w:val="32"/>
          <w:szCs w:val="32"/>
        </w:rPr>
      </w:pPr>
    </w:p>
    <w:p w14:paraId="7875F3A0" w14:textId="3B36337F" w:rsidR="00D5132B" w:rsidRPr="009D6FDD" w:rsidRDefault="00156021" w:rsidP="00D5132B">
      <w:pPr>
        <w:rPr>
          <w:rFonts w:cs="Times New Roman"/>
        </w:rPr>
      </w:pPr>
      <w:r w:rsidRPr="009D6FDD">
        <w:rPr>
          <w:rFonts w:cs="Times New Roman"/>
        </w:rPr>
        <w:br w:type="page"/>
      </w:r>
    </w:p>
    <w:p w14:paraId="1131F9D9" w14:textId="1F11D77A" w:rsidR="00DC5DB0" w:rsidRPr="009D6FDD" w:rsidRDefault="00DC5DB0" w:rsidP="00FA7C0A">
      <w:pPr>
        <w:pStyle w:val="Heading1"/>
        <w:rPr>
          <w:b w:val="0"/>
          <w:bCs/>
          <w:sz w:val="32"/>
          <w:szCs w:val="32"/>
        </w:rPr>
      </w:pPr>
      <w:bookmarkStart w:id="8" w:name="_Toc73385369"/>
      <w:r w:rsidRPr="009D6FDD">
        <w:lastRenderedPageBreak/>
        <w:t>Glossary</w:t>
      </w:r>
      <w:bookmarkEnd w:id="8"/>
    </w:p>
    <w:p w14:paraId="179EF700" w14:textId="29C1FFF6" w:rsidR="004841B2" w:rsidRPr="009D6FDD" w:rsidRDefault="004841B2">
      <w:pPr>
        <w:rPr>
          <w:rFonts w:cs="Times New Roman"/>
          <w:szCs w:val="21"/>
          <w:lang w:val="en-US"/>
        </w:rPr>
      </w:pPr>
      <w:r w:rsidRPr="009D6FDD">
        <w:rPr>
          <w:rFonts w:cs="Times New Roman"/>
          <w:szCs w:val="21"/>
          <w:lang w:val="en-US"/>
        </w:rPr>
        <w:t>DV       Data Visualization</w:t>
      </w:r>
    </w:p>
    <w:p w14:paraId="27A5E441" w14:textId="1CB72B2F" w:rsidR="008764CF" w:rsidRPr="009D6FDD" w:rsidRDefault="008764CF" w:rsidP="008764CF">
      <w:pPr>
        <w:rPr>
          <w:rFonts w:cs="Times New Roman"/>
          <w:szCs w:val="21"/>
          <w:lang w:val="en-US"/>
        </w:rPr>
      </w:pPr>
      <w:r w:rsidRPr="009D6FDD">
        <w:rPr>
          <w:rFonts w:cs="Times New Roman"/>
          <w:szCs w:val="21"/>
          <w:lang w:val="en-US"/>
        </w:rPr>
        <w:t>AL       Artificial Intelligence</w:t>
      </w:r>
    </w:p>
    <w:p w14:paraId="22325C8B" w14:textId="576B4D9D" w:rsidR="008764CF" w:rsidRPr="009D6FDD" w:rsidRDefault="008764CF" w:rsidP="008764CF">
      <w:pPr>
        <w:rPr>
          <w:rFonts w:cs="Times New Roman"/>
          <w:szCs w:val="21"/>
          <w:lang w:val="en-US"/>
        </w:rPr>
      </w:pPr>
      <w:r w:rsidRPr="009D6FDD">
        <w:rPr>
          <w:rFonts w:cs="Times New Roman"/>
          <w:szCs w:val="21"/>
          <w:lang w:val="en-US"/>
        </w:rPr>
        <w:t xml:space="preserve">ML     </w:t>
      </w:r>
      <w:r w:rsidR="001A032B" w:rsidRPr="009D6FDD">
        <w:rPr>
          <w:rFonts w:cs="Times New Roman"/>
          <w:szCs w:val="21"/>
          <w:lang w:val="en-US"/>
        </w:rPr>
        <w:t xml:space="preserve"> </w:t>
      </w:r>
      <w:r w:rsidRPr="009D6FDD">
        <w:rPr>
          <w:rFonts w:cs="Times New Roman"/>
          <w:szCs w:val="21"/>
          <w:lang w:val="en-US"/>
        </w:rPr>
        <w:t>Machine Learning</w:t>
      </w:r>
    </w:p>
    <w:p w14:paraId="237B3B15" w14:textId="5C6630CF" w:rsidR="001A032B" w:rsidRPr="009D6FDD" w:rsidRDefault="001A032B" w:rsidP="008764CF">
      <w:pPr>
        <w:rPr>
          <w:rFonts w:cs="Times New Roman"/>
          <w:szCs w:val="21"/>
          <w:lang w:val="en-US"/>
        </w:rPr>
      </w:pPr>
      <w:r w:rsidRPr="009D6FDD">
        <w:rPr>
          <w:rFonts w:cs="Times New Roman"/>
          <w:szCs w:val="21"/>
          <w:lang w:val="en-US"/>
        </w:rPr>
        <w:t>IoT      Internet of Things</w:t>
      </w:r>
    </w:p>
    <w:p w14:paraId="5B2313DB" w14:textId="77777777" w:rsidR="004841B2" w:rsidRPr="009D6FDD" w:rsidRDefault="004841B2" w:rsidP="004841B2">
      <w:pPr>
        <w:rPr>
          <w:rFonts w:cs="Times New Roman"/>
          <w:szCs w:val="21"/>
        </w:rPr>
      </w:pPr>
      <w:r w:rsidRPr="009D6FDD">
        <w:rPr>
          <w:rFonts w:cs="Times New Roman"/>
          <w:szCs w:val="21"/>
        </w:rPr>
        <w:t xml:space="preserve">SaaS    Software-as-a-Service </w:t>
      </w:r>
    </w:p>
    <w:p w14:paraId="6BBD9F22" w14:textId="77777777" w:rsidR="004841B2" w:rsidRPr="009D6FDD" w:rsidRDefault="004841B2" w:rsidP="004841B2">
      <w:pPr>
        <w:rPr>
          <w:rFonts w:cs="Times New Roman"/>
          <w:szCs w:val="21"/>
        </w:rPr>
      </w:pPr>
      <w:r w:rsidRPr="009D6FDD">
        <w:rPr>
          <w:rFonts w:cs="Times New Roman"/>
          <w:szCs w:val="21"/>
        </w:rPr>
        <w:t xml:space="preserve">PaaS    Platform-as-a-Service </w:t>
      </w:r>
    </w:p>
    <w:p w14:paraId="648ECEBD" w14:textId="2BFF6A73" w:rsidR="004841B2" w:rsidRPr="009D6FDD" w:rsidRDefault="004841B2" w:rsidP="004841B2">
      <w:pPr>
        <w:rPr>
          <w:rFonts w:cs="Times New Roman"/>
          <w:szCs w:val="21"/>
        </w:rPr>
      </w:pPr>
      <w:r w:rsidRPr="009D6FDD">
        <w:rPr>
          <w:rFonts w:cs="Times New Roman"/>
          <w:szCs w:val="21"/>
        </w:rPr>
        <w:t>IaaS     Infrastructure-as-a-Service  </w:t>
      </w:r>
    </w:p>
    <w:p w14:paraId="00A37A66" w14:textId="58A2AF31" w:rsidR="005F1B83" w:rsidRPr="009D6FDD" w:rsidRDefault="005F1B83" w:rsidP="004841B2">
      <w:pPr>
        <w:rPr>
          <w:rFonts w:cs="Times New Roman"/>
          <w:szCs w:val="21"/>
        </w:rPr>
      </w:pPr>
      <w:r w:rsidRPr="009D6FDD">
        <w:rPr>
          <w:rFonts w:cs="Times New Roman"/>
          <w:szCs w:val="21"/>
        </w:rPr>
        <w:t>SVM</w:t>
      </w:r>
      <w:r w:rsidR="00306866" w:rsidRPr="009D6FDD">
        <w:rPr>
          <w:rFonts w:cs="Times New Roman"/>
          <w:szCs w:val="21"/>
        </w:rPr>
        <w:t xml:space="preserve"> </w:t>
      </w:r>
      <w:r w:rsidR="002A7480" w:rsidRPr="009D6FDD">
        <w:rPr>
          <w:rFonts w:cs="Times New Roman"/>
          <w:szCs w:val="21"/>
        </w:rPr>
        <w:t xml:space="preserve"> </w:t>
      </w:r>
      <w:r w:rsidR="002D40B2" w:rsidRPr="009D6FDD">
        <w:rPr>
          <w:rFonts w:cs="Times New Roman"/>
          <w:szCs w:val="21"/>
        </w:rPr>
        <w:t xml:space="preserve">  </w:t>
      </w:r>
      <w:r w:rsidR="002A7480" w:rsidRPr="009D6FDD">
        <w:rPr>
          <w:rFonts w:cs="Times New Roman"/>
          <w:szCs w:val="21"/>
          <w:lang w:eastAsia="zh-CN"/>
        </w:rPr>
        <w:t>S</w:t>
      </w:r>
      <w:r w:rsidR="00306866" w:rsidRPr="009D6FDD">
        <w:rPr>
          <w:rFonts w:cs="Times New Roman"/>
          <w:szCs w:val="21"/>
        </w:rPr>
        <w:t>upport vector machine</w:t>
      </w:r>
    </w:p>
    <w:p w14:paraId="5FCC7659" w14:textId="71443362" w:rsidR="005F1B83" w:rsidRPr="009D6FDD" w:rsidRDefault="005F1B83" w:rsidP="004841B2">
      <w:pPr>
        <w:rPr>
          <w:rFonts w:cs="Times New Roman"/>
          <w:szCs w:val="21"/>
        </w:rPr>
      </w:pPr>
      <w:r w:rsidRPr="009D6FDD">
        <w:rPr>
          <w:rFonts w:cs="Times New Roman"/>
          <w:szCs w:val="21"/>
        </w:rPr>
        <w:t>SVC</w:t>
      </w:r>
      <w:r w:rsidR="00484F00" w:rsidRPr="009D6FDD">
        <w:rPr>
          <w:rFonts w:cs="Times New Roman"/>
          <w:szCs w:val="21"/>
        </w:rPr>
        <w:t xml:space="preserve"> </w:t>
      </w:r>
      <w:r w:rsidR="002D40B2" w:rsidRPr="009D6FDD">
        <w:rPr>
          <w:rFonts w:cs="Times New Roman"/>
          <w:szCs w:val="21"/>
        </w:rPr>
        <w:t xml:space="preserve">  </w:t>
      </w:r>
      <w:r w:rsidR="00312E14" w:rsidRPr="009D6FDD">
        <w:rPr>
          <w:rFonts w:cs="Times New Roman"/>
          <w:szCs w:val="21"/>
        </w:rPr>
        <w:t xml:space="preserve"> </w:t>
      </w:r>
      <w:r w:rsidR="002D40B2" w:rsidRPr="009D6FDD">
        <w:rPr>
          <w:rFonts w:cs="Times New Roman"/>
          <w:szCs w:val="21"/>
        </w:rPr>
        <w:t xml:space="preserve"> </w:t>
      </w:r>
      <w:r w:rsidR="00484F00" w:rsidRPr="009D6FDD">
        <w:rPr>
          <w:rFonts w:cs="Times New Roman"/>
          <w:szCs w:val="21"/>
        </w:rPr>
        <w:t>Support Vector Classification</w:t>
      </w:r>
    </w:p>
    <w:p w14:paraId="52271C51" w14:textId="0FA42D26" w:rsidR="00F431B8" w:rsidRPr="009D6FDD" w:rsidRDefault="00F431B8" w:rsidP="004841B2">
      <w:pPr>
        <w:rPr>
          <w:rFonts w:cs="Times New Roman"/>
          <w:szCs w:val="21"/>
        </w:rPr>
      </w:pPr>
      <w:r w:rsidRPr="009D6FDD">
        <w:rPr>
          <w:rFonts w:cs="Times New Roman"/>
          <w:szCs w:val="21"/>
        </w:rPr>
        <w:t>ROC</w:t>
      </w:r>
      <w:r w:rsidR="00767057" w:rsidRPr="009D6FDD">
        <w:rPr>
          <w:rFonts w:cs="Times New Roman"/>
          <w:szCs w:val="21"/>
        </w:rPr>
        <w:t xml:space="preserve">   </w:t>
      </w:r>
      <w:r w:rsidR="000E6F41" w:rsidRPr="009D6FDD">
        <w:rPr>
          <w:rFonts w:cs="Times New Roman"/>
          <w:szCs w:val="21"/>
        </w:rPr>
        <w:t xml:space="preserve"> Receiver Operator Characteristic  </w:t>
      </w:r>
    </w:p>
    <w:p w14:paraId="22BF9BA8" w14:textId="5C95AC1F" w:rsidR="00B75FCB" w:rsidRPr="009D6FDD" w:rsidRDefault="00B75FCB" w:rsidP="004841B2">
      <w:pPr>
        <w:rPr>
          <w:rFonts w:cs="Times New Roman"/>
          <w:szCs w:val="21"/>
        </w:rPr>
      </w:pPr>
      <w:r w:rsidRPr="009D6FDD">
        <w:rPr>
          <w:rFonts w:cs="Times New Roman"/>
          <w:szCs w:val="21"/>
        </w:rPr>
        <w:t>AUC</w:t>
      </w:r>
      <w:r w:rsidR="00F431B8" w:rsidRPr="009D6FDD">
        <w:rPr>
          <w:rFonts w:cs="Times New Roman"/>
          <w:szCs w:val="21"/>
        </w:rPr>
        <w:t xml:space="preserve">  </w:t>
      </w:r>
      <w:r w:rsidR="001E4860" w:rsidRPr="009D6FDD">
        <w:rPr>
          <w:rFonts w:cs="Times New Roman"/>
          <w:szCs w:val="21"/>
        </w:rPr>
        <w:t xml:space="preserve"> </w:t>
      </w:r>
      <w:r w:rsidR="00F431B8" w:rsidRPr="009D6FDD">
        <w:rPr>
          <w:rFonts w:cs="Times New Roman"/>
          <w:szCs w:val="21"/>
        </w:rPr>
        <w:t xml:space="preserve"> Area Under ROC Curve</w:t>
      </w:r>
    </w:p>
    <w:p w14:paraId="18382EFC" w14:textId="27D53012" w:rsidR="00115544" w:rsidRPr="009D6FDD" w:rsidRDefault="00115544" w:rsidP="004841B2">
      <w:pPr>
        <w:rPr>
          <w:rFonts w:cs="Times New Roman"/>
          <w:szCs w:val="21"/>
        </w:rPr>
      </w:pPr>
      <w:r w:rsidRPr="009D6FDD">
        <w:rPr>
          <w:rFonts w:cs="Times New Roman"/>
          <w:szCs w:val="21"/>
        </w:rPr>
        <w:t>FPR</w:t>
      </w:r>
      <w:r w:rsidR="002B1159" w:rsidRPr="009D6FDD">
        <w:rPr>
          <w:rFonts w:cs="Times New Roman"/>
          <w:szCs w:val="21"/>
        </w:rPr>
        <w:t xml:space="preserve">    False positive rate</w:t>
      </w:r>
    </w:p>
    <w:p w14:paraId="38A1DF62" w14:textId="638EACEF" w:rsidR="00B04906" w:rsidRPr="009D6FDD" w:rsidRDefault="00B04906" w:rsidP="004841B2">
      <w:pPr>
        <w:rPr>
          <w:rFonts w:cs="Times New Roman"/>
          <w:b/>
          <w:bCs/>
          <w:szCs w:val="21"/>
        </w:rPr>
      </w:pPr>
      <w:r w:rsidRPr="009D6FDD">
        <w:rPr>
          <w:rFonts w:cs="Times New Roman"/>
          <w:szCs w:val="21"/>
        </w:rPr>
        <w:t>FNR    False Negative Rate</w:t>
      </w:r>
    </w:p>
    <w:p w14:paraId="2F4AE49A" w14:textId="6152DACD" w:rsidR="00103723" w:rsidRPr="009D6FDD" w:rsidRDefault="00115544" w:rsidP="004841B2">
      <w:pPr>
        <w:rPr>
          <w:rFonts w:cs="Times New Roman"/>
          <w:szCs w:val="21"/>
        </w:rPr>
      </w:pPr>
      <w:r w:rsidRPr="009D6FDD">
        <w:rPr>
          <w:rFonts w:cs="Times New Roman"/>
          <w:szCs w:val="21"/>
        </w:rPr>
        <w:t>TPR</w:t>
      </w:r>
      <w:r w:rsidR="008A4A2F" w:rsidRPr="009D6FDD">
        <w:rPr>
          <w:rFonts w:cs="Times New Roman"/>
          <w:szCs w:val="21"/>
        </w:rPr>
        <w:t xml:space="preserve">    </w:t>
      </w:r>
      <w:r w:rsidR="00103723" w:rsidRPr="009D6FDD">
        <w:rPr>
          <w:rFonts w:cs="Times New Roman"/>
          <w:szCs w:val="21"/>
        </w:rPr>
        <w:t xml:space="preserve">True </w:t>
      </w:r>
      <w:r w:rsidR="00D918EF" w:rsidRPr="009D6FDD">
        <w:rPr>
          <w:rFonts w:cs="Times New Roman"/>
          <w:szCs w:val="21"/>
        </w:rPr>
        <w:t>P</w:t>
      </w:r>
      <w:r w:rsidR="00103723" w:rsidRPr="009D6FDD">
        <w:rPr>
          <w:rFonts w:cs="Times New Roman"/>
          <w:szCs w:val="21"/>
        </w:rPr>
        <w:t>ositive Rate</w:t>
      </w:r>
    </w:p>
    <w:p w14:paraId="70D48350" w14:textId="356F0C7E" w:rsidR="00115544" w:rsidRPr="009D6FDD" w:rsidRDefault="00103723" w:rsidP="004841B2">
      <w:pPr>
        <w:rPr>
          <w:rFonts w:cs="Times New Roman"/>
          <w:szCs w:val="21"/>
        </w:rPr>
      </w:pPr>
      <w:r w:rsidRPr="009D6FDD">
        <w:rPr>
          <w:rFonts w:cs="Times New Roman"/>
          <w:szCs w:val="21"/>
        </w:rPr>
        <w:t xml:space="preserve">TNR   </w:t>
      </w:r>
      <w:r w:rsidR="008A4A2F" w:rsidRPr="009D6FDD">
        <w:rPr>
          <w:rFonts w:cs="Times New Roman"/>
          <w:szCs w:val="21"/>
        </w:rPr>
        <w:t>True Negative Rate</w:t>
      </w:r>
    </w:p>
    <w:p w14:paraId="57674604" w14:textId="036D00BF" w:rsidR="000A6057" w:rsidRPr="009D6FDD" w:rsidRDefault="000A6057" w:rsidP="000A6057">
      <w:pPr>
        <w:rPr>
          <w:rFonts w:cs="Times New Roman"/>
          <w:szCs w:val="21"/>
        </w:rPr>
      </w:pPr>
      <w:r w:rsidRPr="009D6FDD">
        <w:rPr>
          <w:rFonts w:cs="Times New Roman"/>
          <w:szCs w:val="21"/>
        </w:rPr>
        <w:t>TP</w:t>
      </w:r>
      <w:r w:rsidR="007A47EE" w:rsidRPr="009D6FDD">
        <w:rPr>
          <w:rFonts w:cs="Times New Roman"/>
          <w:szCs w:val="21"/>
        </w:rPr>
        <w:t xml:space="preserve">     True Positive</w:t>
      </w:r>
    </w:p>
    <w:p w14:paraId="07C24CF2" w14:textId="6ED7352B" w:rsidR="00F91A8B" w:rsidRPr="009D6FDD" w:rsidRDefault="00F91A8B" w:rsidP="000A6057">
      <w:pPr>
        <w:rPr>
          <w:rFonts w:cs="Times New Roman"/>
          <w:szCs w:val="21"/>
        </w:rPr>
      </w:pPr>
      <w:r w:rsidRPr="009D6FDD">
        <w:rPr>
          <w:rFonts w:cs="Times New Roman"/>
          <w:szCs w:val="21"/>
        </w:rPr>
        <w:t>TN     True Negative</w:t>
      </w:r>
    </w:p>
    <w:p w14:paraId="511FA9D5" w14:textId="50CE6905" w:rsidR="00BB3369" w:rsidRPr="009D6FDD" w:rsidRDefault="00BB3369" w:rsidP="000A6057">
      <w:pPr>
        <w:rPr>
          <w:rFonts w:cs="Times New Roman"/>
          <w:szCs w:val="21"/>
        </w:rPr>
      </w:pPr>
      <w:r w:rsidRPr="009D6FDD">
        <w:rPr>
          <w:rFonts w:cs="Times New Roman"/>
          <w:szCs w:val="21"/>
        </w:rPr>
        <w:t xml:space="preserve">FP      False </w:t>
      </w:r>
      <w:r w:rsidR="00AE0215" w:rsidRPr="009D6FDD">
        <w:rPr>
          <w:rFonts w:cs="Times New Roman"/>
          <w:szCs w:val="21"/>
        </w:rPr>
        <w:t>Positive</w:t>
      </w:r>
    </w:p>
    <w:p w14:paraId="2FF5F706" w14:textId="587B1C6B" w:rsidR="000A6057" w:rsidRPr="009D6FDD" w:rsidRDefault="00FF2198" w:rsidP="000A6057">
      <w:pPr>
        <w:rPr>
          <w:rFonts w:cs="Times New Roman"/>
          <w:szCs w:val="21"/>
        </w:rPr>
      </w:pPr>
      <w:r w:rsidRPr="009D6FDD">
        <w:rPr>
          <w:rFonts w:cs="Times New Roman"/>
          <w:szCs w:val="21"/>
        </w:rPr>
        <w:t>FN     False Negative</w:t>
      </w:r>
    </w:p>
    <w:p w14:paraId="05FE0E7D" w14:textId="77777777" w:rsidR="00FF2198" w:rsidRPr="009D6FDD" w:rsidRDefault="00FF2198" w:rsidP="000A6057">
      <w:pPr>
        <w:rPr>
          <w:rFonts w:cs="Times New Roman"/>
          <w:szCs w:val="21"/>
        </w:rPr>
      </w:pPr>
    </w:p>
    <w:p w14:paraId="5DE1CC7E" w14:textId="3A6EF403" w:rsidR="00D52C9D" w:rsidRPr="009D6FDD" w:rsidRDefault="00D52C9D" w:rsidP="000A6057">
      <w:pPr>
        <w:rPr>
          <w:rFonts w:cs="Times New Roman"/>
          <w:szCs w:val="21"/>
        </w:rPr>
      </w:pPr>
    </w:p>
    <w:p w14:paraId="18DBC20D" w14:textId="77777777" w:rsidR="00637B63" w:rsidRPr="009D6FDD" w:rsidRDefault="00637B63">
      <w:pPr>
        <w:rPr>
          <w:rFonts w:cs="Times New Roman"/>
          <w:lang w:val="en-US"/>
        </w:rPr>
      </w:pPr>
    </w:p>
    <w:p w14:paraId="3CD5D262" w14:textId="42136CB3" w:rsidR="006B790C" w:rsidRPr="009D6FDD" w:rsidRDefault="0081152D" w:rsidP="00F632F6">
      <w:pPr>
        <w:pStyle w:val="Heading1"/>
      </w:pPr>
      <w:bookmarkStart w:id="9" w:name="_Toc73385370"/>
      <w:bookmarkEnd w:id="5"/>
      <w:r w:rsidRPr="009D6FDD">
        <w:lastRenderedPageBreak/>
        <w:t>Chapter 1: Introduction</w:t>
      </w:r>
      <w:bookmarkEnd w:id="9"/>
    </w:p>
    <w:p w14:paraId="27CDC1D0" w14:textId="779B9255" w:rsidR="00020D37" w:rsidRPr="009D6FDD" w:rsidRDefault="00020D37" w:rsidP="00020D37">
      <w:pPr>
        <w:rPr>
          <w:rFonts w:cs="Times New Roman"/>
          <w:lang w:val="en-US"/>
        </w:rPr>
      </w:pPr>
      <w:r w:rsidRPr="009D6FDD">
        <w:rPr>
          <w:rFonts w:cs="Times New Roman"/>
          <w:lang w:val="en-US"/>
        </w:rPr>
        <w:t>Big data refers to complex data collections that cannot be accurately and efficiently completed with traditional data management systems in terms of data processing and application</w:t>
      </w:r>
      <w:ins w:id="10" w:author="attracta brennan" w:date="2021-06-03T22:25:00Z">
        <w:r w:rsidR="00B86787" w:rsidRPr="009D6FDD">
          <w:rPr>
            <w:rFonts w:cs="Times New Roman"/>
            <w:lang w:val="en-US"/>
          </w:rPr>
          <w:t xml:space="preserve"> (ref)</w:t>
        </w:r>
      </w:ins>
      <w:r w:rsidRPr="009D6FDD">
        <w:rPr>
          <w:rFonts w:cs="Times New Roman"/>
          <w:lang w:val="en-US"/>
        </w:rPr>
        <w:t xml:space="preserve">. Due to the need to comply with regulatory requirements, historical and current health departments have generated a large amount of patient and practitioner data [7]. </w:t>
      </w:r>
      <w:r w:rsidR="0091638C">
        <w:rPr>
          <w:rFonts w:cs="Times New Roman"/>
          <w:lang w:val="en-US"/>
        </w:rPr>
        <w:t xml:space="preserve">The </w:t>
      </w:r>
      <w:r w:rsidRPr="009D6FDD">
        <w:rPr>
          <w:rFonts w:cs="Times New Roman"/>
          <w:lang w:val="en-US"/>
        </w:rPr>
        <w:t>effective use of medical big data</w:t>
      </w:r>
      <w:r w:rsidR="00C748D2">
        <w:rPr>
          <w:rFonts w:cs="Times New Roman"/>
          <w:lang w:val="en-US"/>
        </w:rPr>
        <w:t xml:space="preserve"> </w:t>
      </w:r>
      <w:r w:rsidRPr="009D6FDD">
        <w:rPr>
          <w:rFonts w:cs="Times New Roman"/>
          <w:lang w:val="en-US"/>
        </w:rPr>
        <w:t>can bring huge benefits to medical providers and patients. These benefits include: improving the quality and efficiency of healthcare planning and delivery [8], early disease detection (to facilitate intervention and treatment), customized health management, and effective detection of fraudulent healthcare behaviors [9]. The McKinsey Global Institute believes that the effective use of medical big data generated in the United States has the potential to increase the value of more than 300 billion US dollars each year, of which 66% of the value is related to the reduction of medical expenditure [10].</w:t>
      </w:r>
    </w:p>
    <w:p w14:paraId="1B911E35" w14:textId="77777777" w:rsidR="00020D37" w:rsidRPr="009D6FDD" w:rsidRDefault="00020D37" w:rsidP="00020D37">
      <w:pPr>
        <w:rPr>
          <w:rFonts w:cs="Times New Roman"/>
          <w:lang w:val="en-US"/>
        </w:rPr>
      </w:pPr>
    </w:p>
    <w:p w14:paraId="2940A255" w14:textId="0E0AFF72" w:rsidR="00020D37" w:rsidRPr="009D6FDD" w:rsidRDefault="00020D37" w:rsidP="00020D37">
      <w:pPr>
        <w:rPr>
          <w:rFonts w:cs="Times New Roman"/>
          <w:lang w:val="en-US"/>
        </w:rPr>
      </w:pPr>
      <w:r w:rsidRPr="009D6FDD">
        <w:rPr>
          <w:rFonts w:cs="Times New Roman"/>
          <w:lang w:val="en-US"/>
        </w:rPr>
        <w:t>Although the development potential of big data is huge, it also brings many problems and new challenges. On the one hand, the storage and transmission of such a huge data set, analysis and processing are difficult to achieve.</w:t>
      </w:r>
      <w:r w:rsidR="00912F9E">
        <w:rPr>
          <w:rFonts w:cs="Times New Roman"/>
          <w:lang w:val="en-US"/>
        </w:rPr>
        <w:t xml:space="preserve"> Furthermore, </w:t>
      </w:r>
      <w:r w:rsidRPr="009D6FDD">
        <w:rPr>
          <w:rFonts w:cs="Times New Roman"/>
          <w:lang w:val="en-US"/>
        </w:rPr>
        <w:t xml:space="preserve">in big data, </w:t>
      </w:r>
      <w:r w:rsidR="00E342E3">
        <w:rPr>
          <w:rFonts w:cs="Times New Roman"/>
          <w:lang w:val="en-US"/>
        </w:rPr>
        <w:t>the</w:t>
      </w:r>
      <w:r w:rsidRPr="009D6FDD">
        <w:rPr>
          <w:rFonts w:cs="Times New Roman"/>
          <w:lang w:val="en-US"/>
        </w:rPr>
        <w:t xml:space="preserve"> meanings not only structured data, but also unstructured and semi-structured data. Therefore, many medical big data are underutilized and left unused in large digital repositories [12].</w:t>
      </w:r>
    </w:p>
    <w:p w14:paraId="2FA070DE" w14:textId="77777777" w:rsidR="00020D37" w:rsidRPr="009D6FDD" w:rsidRDefault="00020D37" w:rsidP="00020D37">
      <w:pPr>
        <w:rPr>
          <w:rFonts w:cs="Times New Roman"/>
          <w:lang w:val="en-US"/>
        </w:rPr>
      </w:pPr>
    </w:p>
    <w:p w14:paraId="7E3DE6D7" w14:textId="172179DD" w:rsidR="00020D37" w:rsidRPr="009D6FDD" w:rsidRDefault="00020D37" w:rsidP="00020D37">
      <w:pPr>
        <w:rPr>
          <w:rFonts w:cs="Times New Roman"/>
          <w:lang w:val="en-US"/>
        </w:rPr>
      </w:pPr>
      <w:r w:rsidRPr="009D6FDD">
        <w:rPr>
          <w:rFonts w:cs="Times New Roman"/>
          <w:lang w:val="en-US"/>
        </w:rPr>
        <w:t>From the perspective of the development of the medical and health industry, it is foreseeable that as people's demand for medical and health services continues to increase, expenditures in the medical and health field will inevitably increase (</w:t>
      </w:r>
      <w:r w:rsidRPr="009D6FDD">
        <w:rPr>
          <w:rFonts w:cs="Times New Roman"/>
          <w:highlight w:val="yellow"/>
          <w:lang w:val="en-US"/>
          <w:rPrChange w:id="11" w:author="attracta brennan" w:date="2021-06-03T22:27:00Z">
            <w:rPr>
              <w:rFonts w:asciiTheme="minorHAnsi" w:hAnsiTheme="minorHAnsi" w:cstheme="minorHAnsi"/>
              <w:lang w:val="en-US"/>
            </w:rPr>
          </w:rPrChange>
        </w:rPr>
        <w:t>reference</w:t>
      </w:r>
      <w:r w:rsidRPr="009D6FDD">
        <w:rPr>
          <w:rFonts w:cs="Times New Roman"/>
          <w:lang w:val="en-US"/>
        </w:rPr>
        <w:t xml:space="preserve">). However, according to the report of the American Academy of Medical Sciences, in the current development of the global healthcare industry, at least one-third of the expenditure is wasted </w:t>
      </w:r>
      <w:r w:rsidRPr="009D6FDD">
        <w:rPr>
          <w:rFonts w:cs="Times New Roman"/>
          <w:highlight w:val="yellow"/>
          <w:lang w:val="en-US"/>
          <w:rPrChange w:id="12" w:author="attracta brennan" w:date="2021-06-03T22:27:00Z">
            <w:rPr>
              <w:rFonts w:asciiTheme="minorHAnsi" w:hAnsiTheme="minorHAnsi" w:cstheme="minorHAnsi"/>
              <w:lang w:val="en-US"/>
            </w:rPr>
          </w:rPrChange>
        </w:rPr>
        <w:t>[]</w:t>
      </w:r>
      <w:r w:rsidRPr="009D6FDD">
        <w:rPr>
          <w:rFonts w:cs="Times New Roman"/>
          <w:lang w:val="en-US"/>
        </w:rPr>
        <w:t>. This obviously has no positive effect on improving medical health. Therefore, in order to ensure the healthy development of medical and health services, it is essential to use big data technology to evaluate the medical and health market and analyze the effects of medical and health diagnosis and treatment.</w:t>
      </w:r>
    </w:p>
    <w:p w14:paraId="605DF659" w14:textId="2F3DC252" w:rsidR="00996DCE" w:rsidRPr="009D6FDD" w:rsidRDefault="00996DCE" w:rsidP="00477C93">
      <w:pPr>
        <w:pStyle w:val="Heading2"/>
        <w:rPr>
          <w:rFonts w:ascii="Times New Roman" w:hAnsi="Times New Roman" w:cs="Times New Roman"/>
        </w:rPr>
      </w:pPr>
      <w:bookmarkStart w:id="13" w:name="_Toc73385371"/>
      <w:r w:rsidRPr="009D6FDD">
        <w:rPr>
          <w:rFonts w:ascii="Times New Roman" w:hAnsi="Times New Roman" w:cs="Times New Roman"/>
        </w:rPr>
        <w:lastRenderedPageBreak/>
        <w:t>1.</w:t>
      </w:r>
      <w:r w:rsidR="000C7EBA" w:rsidRPr="009D6FDD">
        <w:rPr>
          <w:rFonts w:ascii="Times New Roman" w:hAnsi="Times New Roman" w:cs="Times New Roman"/>
        </w:rPr>
        <w:t>1</w:t>
      </w:r>
      <w:r w:rsidRPr="009D6FDD">
        <w:rPr>
          <w:rFonts w:ascii="Times New Roman" w:hAnsi="Times New Roman" w:cs="Times New Roman"/>
        </w:rPr>
        <w:t xml:space="preserve"> Primary Research Question</w:t>
      </w:r>
      <w:bookmarkEnd w:id="13"/>
    </w:p>
    <w:p w14:paraId="50E1B902" w14:textId="41EABC51" w:rsidR="00996DCE" w:rsidRPr="009D6FDD" w:rsidRDefault="00DC5EBD" w:rsidP="00BB4684">
      <w:pPr>
        <w:rPr>
          <w:rFonts w:cs="Times New Roman"/>
          <w:lang w:val="en-US"/>
        </w:rPr>
      </w:pPr>
      <w:r>
        <w:rPr>
          <w:rFonts w:cs="Times New Roman"/>
          <w:lang w:val="en-US"/>
        </w:rPr>
        <w:t xml:space="preserve">The research question for this study is </w:t>
      </w:r>
      <w:r w:rsidR="00996DCE" w:rsidRPr="009D6FDD">
        <w:rPr>
          <w:rFonts w:cs="Times New Roman"/>
          <w:lang w:val="en-US"/>
        </w:rPr>
        <w:t>"How</w:t>
      </w:r>
      <w:r w:rsidR="00A475C6">
        <w:rPr>
          <w:rFonts w:cs="Times New Roman"/>
          <w:lang w:val="en-US"/>
        </w:rPr>
        <w:t xml:space="preserve"> can</w:t>
      </w:r>
      <w:r w:rsidR="007135C2">
        <w:rPr>
          <w:rFonts w:cs="Times New Roman"/>
          <w:lang w:val="en-US"/>
        </w:rPr>
        <w:t xml:space="preserve"> </w:t>
      </w:r>
      <w:r w:rsidR="00996DCE" w:rsidRPr="009D6FDD">
        <w:rPr>
          <w:rFonts w:cs="Times New Roman"/>
          <w:lang w:val="en-US"/>
        </w:rPr>
        <w:t>visualization</w:t>
      </w:r>
      <w:r w:rsidR="007135C2">
        <w:rPr>
          <w:rFonts w:cs="Times New Roman"/>
          <w:lang w:val="en-US"/>
        </w:rPr>
        <w:t xml:space="preserve"> and</w:t>
      </w:r>
      <w:r w:rsidR="00996DCE" w:rsidRPr="009D6FDD">
        <w:rPr>
          <w:rFonts w:cs="Times New Roman"/>
          <w:lang w:val="en-US"/>
        </w:rPr>
        <w:t xml:space="preserve"> machine learning </w:t>
      </w:r>
      <w:r w:rsidR="007135C2">
        <w:rPr>
          <w:rFonts w:cs="Times New Roman"/>
          <w:lang w:val="en-US"/>
        </w:rPr>
        <w:t xml:space="preserve">be used </w:t>
      </w:r>
      <w:r w:rsidR="00996DCE" w:rsidRPr="009D6FDD">
        <w:rPr>
          <w:rFonts w:cs="Times New Roman"/>
          <w:lang w:val="en-US"/>
        </w:rPr>
        <w:t xml:space="preserve">to create an automatous health analytic dashboard to </w:t>
      </w:r>
      <w:r w:rsidR="007D3AF7">
        <w:rPr>
          <w:rFonts w:cs="Times New Roman"/>
          <w:lang w:val="en-US"/>
        </w:rPr>
        <w:t>‘</w:t>
      </w:r>
      <w:r w:rsidR="00996DCE" w:rsidRPr="009D6FDD">
        <w:rPr>
          <w:rFonts w:cs="Times New Roman"/>
          <w:lang w:val="en-US"/>
        </w:rPr>
        <w:t>best</w:t>
      </w:r>
      <w:r w:rsidR="007D3AF7">
        <w:rPr>
          <w:rFonts w:cs="Times New Roman"/>
          <w:lang w:val="en-US"/>
        </w:rPr>
        <w:t>’</w:t>
      </w:r>
      <w:r w:rsidR="00996DCE" w:rsidRPr="009D6FDD">
        <w:rPr>
          <w:rFonts w:cs="Times New Roman"/>
          <w:lang w:val="en-US"/>
        </w:rPr>
        <w:t xml:space="preserve"> present health status to users in different stage</w:t>
      </w:r>
      <w:r w:rsidR="002A1501">
        <w:rPr>
          <w:rFonts w:cs="Times New Roman"/>
          <w:lang w:val="en-US"/>
        </w:rPr>
        <w:t>s</w:t>
      </w:r>
      <w:r w:rsidR="00996DCE" w:rsidRPr="009D6FDD">
        <w:rPr>
          <w:rFonts w:cs="Times New Roman"/>
          <w:lang w:val="en-US"/>
        </w:rPr>
        <w:t xml:space="preserve"> (eg. Patients , Doctors)</w:t>
      </w:r>
      <w:r w:rsidR="003575DE">
        <w:rPr>
          <w:rFonts w:cs="Times New Roman"/>
          <w:lang w:val="en-US"/>
        </w:rPr>
        <w:t>?</w:t>
      </w:r>
      <w:r w:rsidR="00996DCE" w:rsidRPr="009D6FDD">
        <w:rPr>
          <w:rFonts w:cs="Times New Roman"/>
          <w:lang w:val="en-US"/>
        </w:rPr>
        <w:t xml:space="preserve"> ”</w:t>
      </w:r>
    </w:p>
    <w:p w14:paraId="6E01CFB4" w14:textId="7100DB35" w:rsidR="0081152D" w:rsidRPr="009D6FDD" w:rsidRDefault="0081152D" w:rsidP="00477C93">
      <w:pPr>
        <w:pStyle w:val="Heading2"/>
        <w:rPr>
          <w:rFonts w:ascii="Times New Roman" w:hAnsi="Times New Roman" w:cs="Times New Roman"/>
        </w:rPr>
      </w:pPr>
      <w:bookmarkStart w:id="14" w:name="_Toc73385372"/>
      <w:r w:rsidRPr="009D6FDD">
        <w:rPr>
          <w:rFonts w:ascii="Times New Roman" w:hAnsi="Times New Roman" w:cs="Times New Roman"/>
        </w:rPr>
        <w:t>1.</w:t>
      </w:r>
      <w:r w:rsidR="00972DDA" w:rsidRPr="009D6FDD">
        <w:rPr>
          <w:rFonts w:ascii="Times New Roman" w:hAnsi="Times New Roman" w:cs="Times New Roman"/>
        </w:rPr>
        <w:t>2</w:t>
      </w:r>
      <w:r w:rsidRPr="009D6FDD">
        <w:rPr>
          <w:rFonts w:ascii="Times New Roman" w:hAnsi="Times New Roman" w:cs="Times New Roman"/>
        </w:rPr>
        <w:t xml:space="preserve"> </w:t>
      </w:r>
      <w:r w:rsidR="00622F38" w:rsidRPr="009D6FDD">
        <w:rPr>
          <w:rFonts w:ascii="Times New Roman" w:hAnsi="Times New Roman" w:cs="Times New Roman"/>
        </w:rPr>
        <w:t>Research Motivation</w:t>
      </w:r>
      <w:bookmarkEnd w:id="14"/>
    </w:p>
    <w:p w14:paraId="431DA206" w14:textId="19FCB2D8" w:rsidR="002B0BF9" w:rsidRPr="009D6FDD" w:rsidRDefault="002B0BF9" w:rsidP="002B0BF9">
      <w:pPr>
        <w:rPr>
          <w:rFonts w:cs="Times New Roman"/>
          <w:lang w:val="en-US" w:eastAsia="zh-CN"/>
        </w:rPr>
      </w:pPr>
      <w:r w:rsidRPr="009D6FDD">
        <w:rPr>
          <w:rFonts w:cs="Times New Roman"/>
          <w:lang w:val="en-US" w:eastAsia="zh-CN"/>
        </w:rPr>
        <w:t>Today, data plays an indispensable role in the healthcare industry</w:t>
      </w:r>
      <w:r w:rsidR="009E72E5">
        <w:rPr>
          <w:rFonts w:cs="Times New Roman"/>
          <w:lang w:val="en-US" w:eastAsia="zh-CN"/>
        </w:rPr>
        <w:fldChar w:fldCharType="begin" w:fldLock="1"/>
      </w:r>
      <w:r w:rsidR="0054030F">
        <w:rPr>
          <w:rFonts w:cs="Times New Roman"/>
          <w:lang w:val="en-US" w:eastAsia="zh-CN"/>
        </w:rPr>
        <w:instrText>ADDIN CSL_CITATION {"citationItems":[{"id":"ITEM-1","itemData":{"URL":"https://datafloq.com/read/role-of-data-science-healthcare-advancements-applications-benefits/8514","accessed":{"date-parts":[["2021","6","4"]]},"id":"ITEM-1","issued":{"date-parts":[["0"]]},"title":"The Role Of Data Science in Healthcare Advancements: Applications and","type":"webpage"},"uris":["http://www.mendeley.com/documents/?uuid=fa72997b-3d27-3349-a50e-effb0a3ddd9b"]}],"mendeley":{"formattedCitation":"[1]","plainTextFormattedCitation":"[1]","previouslyFormattedCitation":"[1]"},"properties":{"noteIndex":0},"schema":"https://github.com/citation-style-language/schema/raw/master/csl-citation.json"}</w:instrText>
      </w:r>
      <w:r w:rsidR="009E72E5">
        <w:rPr>
          <w:rFonts w:cs="Times New Roman"/>
          <w:lang w:val="en-US" w:eastAsia="zh-CN"/>
        </w:rPr>
        <w:fldChar w:fldCharType="separate"/>
      </w:r>
      <w:r w:rsidR="0054030F" w:rsidRPr="0054030F">
        <w:rPr>
          <w:rFonts w:cs="Times New Roman"/>
          <w:noProof/>
          <w:lang w:val="en-US" w:eastAsia="zh-CN"/>
        </w:rPr>
        <w:t>[1]</w:t>
      </w:r>
      <w:r w:rsidR="009E72E5">
        <w:rPr>
          <w:rFonts w:cs="Times New Roman"/>
          <w:lang w:val="en-US" w:eastAsia="zh-CN"/>
        </w:rPr>
        <w:fldChar w:fldCharType="end"/>
      </w:r>
      <w:r w:rsidRPr="009D6FDD">
        <w:rPr>
          <w:rFonts w:cs="Times New Roman"/>
          <w:lang w:val="en-US" w:eastAsia="zh-CN"/>
        </w:rPr>
        <w:t xml:space="preserve">. Especially for patients with </w:t>
      </w:r>
      <w:r w:rsidR="0020545C">
        <w:rPr>
          <w:rFonts w:cs="Times New Roman"/>
          <w:lang w:val="en-US" w:eastAsia="zh-CN"/>
        </w:rPr>
        <w:t xml:space="preserve">a </w:t>
      </w:r>
      <w:r w:rsidRPr="009D6FDD">
        <w:rPr>
          <w:rFonts w:cs="Times New Roman"/>
          <w:lang w:val="en-US" w:eastAsia="zh-CN"/>
        </w:rPr>
        <w:t>medical history, doctors usually need to combine the patient's historical data for diagnosis and treatment (for example, diabetes is often accompanied by complications, and doctors must carefully consider the interaction between drugs before prescribing drugs</w:t>
      </w:r>
      <w:ins w:id="15" w:author="attracta brennan" w:date="2021-06-03T22:29:00Z">
        <w:r w:rsidR="00B86787" w:rsidRPr="009D6FDD">
          <w:rPr>
            <w:rFonts w:cs="Times New Roman"/>
            <w:lang w:val="en-US" w:eastAsia="zh-CN"/>
          </w:rPr>
          <w:t xml:space="preserve"> (ref)</w:t>
        </w:r>
      </w:ins>
      <w:r w:rsidRPr="009D6FDD">
        <w:rPr>
          <w:rFonts w:cs="Times New Roman"/>
          <w:lang w:val="en-US" w:eastAsia="zh-CN"/>
        </w:rPr>
        <w:t>. Most importantly, patient data is usually very sensitive</w:t>
      </w:r>
      <w:r w:rsidR="00997498">
        <w:rPr>
          <w:rFonts w:cs="Times New Roman"/>
          <w:lang w:val="en-US" w:eastAsia="zh-CN"/>
        </w:rPr>
        <w:t xml:space="preserve"> </w:t>
      </w:r>
      <w:r w:rsidR="008C280C">
        <w:rPr>
          <w:rFonts w:cs="Times New Roman"/>
          <w:lang w:val="en-US" w:eastAsia="zh-CN"/>
        </w:rPr>
        <w:t>and is characterized by being</w:t>
      </w:r>
      <w:r w:rsidRPr="009D6FDD">
        <w:rPr>
          <w:rFonts w:cs="Times New Roman"/>
          <w:lang w:val="en-US" w:eastAsia="zh-CN"/>
        </w:rPr>
        <w:t xml:space="preserve"> complex and difficult to manage. The reality is that doctors spend a lot of energy </w:t>
      </w:r>
      <w:r w:rsidR="00BF68A7">
        <w:rPr>
          <w:rFonts w:cs="Times New Roman"/>
          <w:lang w:val="en-US" w:eastAsia="zh-CN"/>
        </w:rPr>
        <w:t xml:space="preserve">attending to </w:t>
      </w:r>
      <w:r w:rsidRPr="009D6FDD">
        <w:rPr>
          <w:rFonts w:cs="Times New Roman"/>
          <w:lang w:val="en-US" w:eastAsia="zh-CN"/>
        </w:rPr>
        <w:t>many patients every day</w:t>
      </w:r>
      <w:r w:rsidR="001D71BA">
        <w:rPr>
          <w:rFonts w:cs="Times New Roman"/>
          <w:lang w:val="en-US" w:eastAsia="zh-CN"/>
        </w:rPr>
        <w:t xml:space="preserve">. </w:t>
      </w:r>
      <w:r w:rsidRPr="009D6FDD">
        <w:rPr>
          <w:rFonts w:cs="Times New Roman"/>
          <w:lang w:val="en-US" w:eastAsia="zh-CN"/>
        </w:rPr>
        <w:t>With the introduction of electronic medical records</w:t>
      </w:r>
      <w:r w:rsidR="006122F7">
        <w:rPr>
          <w:rFonts w:cs="Times New Roman"/>
          <w:lang w:val="en-US" w:eastAsia="zh-CN"/>
        </w:rPr>
        <w:t>(EMRs)</w:t>
      </w:r>
      <w:r w:rsidRPr="009D6FDD">
        <w:rPr>
          <w:rFonts w:cs="Times New Roman"/>
          <w:lang w:val="en-US" w:eastAsia="zh-CN"/>
        </w:rPr>
        <w:t>, patient databases have gradually improved, but at the same time</w:t>
      </w:r>
      <w:r w:rsidR="0025658F">
        <w:rPr>
          <w:rFonts w:cs="Times New Roman"/>
          <w:lang w:val="en-US" w:eastAsia="zh-CN"/>
        </w:rPr>
        <w:t xml:space="preserve"> the </w:t>
      </w:r>
      <w:r w:rsidRPr="009D6FDD">
        <w:rPr>
          <w:rFonts w:cs="Times New Roman"/>
          <w:lang w:val="en-US" w:eastAsia="zh-CN"/>
        </w:rPr>
        <w:t xml:space="preserve">data has also grown rapidly. As early as 2012, healthcare data accounted for 30% of global electronic data storage [1]. In 2013, the amount of healthcare data was 153 exabytes-expected to grow to 2,314 exabytes by 2020 [1]. Obviously, it is almost impossible to use human resources to process these data. How to effectively manage these data is </w:t>
      </w:r>
      <w:r w:rsidR="006F3995">
        <w:rPr>
          <w:rFonts w:cs="Times New Roman"/>
          <w:lang w:val="en-US" w:eastAsia="zh-CN"/>
        </w:rPr>
        <w:t>critical</w:t>
      </w:r>
      <w:r w:rsidRPr="009D6FDD">
        <w:rPr>
          <w:rFonts w:cs="Times New Roman"/>
          <w:lang w:val="en-US" w:eastAsia="zh-CN"/>
        </w:rPr>
        <w:t xml:space="preserve">. </w:t>
      </w:r>
    </w:p>
    <w:p w14:paraId="62DD9898" w14:textId="1ADB58B4" w:rsidR="002B0BF9" w:rsidRPr="009D6FDD" w:rsidRDefault="002B0BF9" w:rsidP="002B0BF9">
      <w:pPr>
        <w:rPr>
          <w:rFonts w:cs="Times New Roman"/>
          <w:lang w:val="en-US" w:eastAsia="zh-CN"/>
        </w:rPr>
      </w:pPr>
      <w:r w:rsidRPr="009D6FDD">
        <w:rPr>
          <w:rFonts w:cs="Times New Roman"/>
          <w:lang w:val="en-US" w:eastAsia="zh-CN"/>
        </w:rPr>
        <w:t>Fortunately, the development of cloud computing, quantum computers, and other technologies</w:t>
      </w:r>
      <w:r w:rsidR="002E0E79">
        <w:rPr>
          <w:rFonts w:cs="Times New Roman"/>
          <w:lang w:val="en-US" w:eastAsia="zh-CN"/>
        </w:rPr>
        <w:t xml:space="preserve"> has </w:t>
      </w:r>
      <w:r w:rsidRPr="009D6FDD">
        <w:rPr>
          <w:rFonts w:cs="Times New Roman"/>
          <w:lang w:val="en-US" w:eastAsia="zh-CN"/>
        </w:rPr>
        <w:t>made</w:t>
      </w:r>
      <w:r w:rsidR="00413F4C">
        <w:rPr>
          <w:rFonts w:cs="Times New Roman"/>
          <w:lang w:val="en-US" w:eastAsia="zh-CN"/>
        </w:rPr>
        <w:t xml:space="preserve"> the processing and management of </w:t>
      </w:r>
      <w:r w:rsidRPr="009D6FDD">
        <w:rPr>
          <w:rFonts w:cs="Times New Roman"/>
          <w:lang w:val="en-US" w:eastAsia="zh-CN"/>
        </w:rPr>
        <w:t>these data</w:t>
      </w:r>
      <w:r w:rsidR="00650E5A">
        <w:rPr>
          <w:rFonts w:cs="Times New Roman"/>
          <w:lang w:val="en-US" w:eastAsia="zh-CN"/>
        </w:rPr>
        <w:t xml:space="preserve"> ‘easier’</w:t>
      </w:r>
      <w:r w:rsidRPr="009D6FDD">
        <w:rPr>
          <w:rFonts w:cs="Times New Roman"/>
          <w:lang w:val="en-US" w:eastAsia="zh-CN"/>
        </w:rPr>
        <w:t xml:space="preserve"> </w:t>
      </w:r>
      <w:ins w:id="16" w:author="attracta brennan" w:date="2021-06-03T22:32:00Z">
        <w:r w:rsidR="00F76475" w:rsidRPr="009D6FDD">
          <w:rPr>
            <w:rFonts w:cs="Times New Roman"/>
            <w:lang w:val="en-US" w:eastAsia="zh-CN"/>
          </w:rPr>
          <w:t>[ref]</w:t>
        </w:r>
      </w:ins>
      <w:r w:rsidRPr="009D6FDD">
        <w:rPr>
          <w:rFonts w:cs="Times New Roman"/>
          <w:lang w:val="en-US" w:eastAsia="zh-CN"/>
        </w:rPr>
        <w:t xml:space="preserve">. </w:t>
      </w:r>
      <w:r w:rsidR="000C77C7">
        <w:rPr>
          <w:rFonts w:cs="Times New Roman"/>
          <w:lang w:val="en-US" w:eastAsia="zh-CN"/>
        </w:rPr>
        <w:t>As and example, g</w:t>
      </w:r>
      <w:r w:rsidRPr="009D6FDD">
        <w:rPr>
          <w:rFonts w:cs="Times New Roman"/>
          <w:lang w:val="en-US" w:eastAsia="zh-CN"/>
        </w:rPr>
        <w:t xml:space="preserve">raphic representation can help doctors understand the meaning behind complex data and </w:t>
      </w:r>
      <w:r w:rsidR="00B607D7">
        <w:rPr>
          <w:rFonts w:cs="Times New Roman"/>
          <w:lang w:val="en-US" w:eastAsia="zh-CN"/>
        </w:rPr>
        <w:t xml:space="preserve">support them in </w:t>
      </w:r>
      <w:r w:rsidR="00335779">
        <w:rPr>
          <w:rFonts w:cs="Times New Roman"/>
          <w:lang w:val="en-US" w:eastAsia="zh-CN"/>
        </w:rPr>
        <w:t xml:space="preserve">making ‘more’ </w:t>
      </w:r>
      <w:r w:rsidRPr="009D6FDD">
        <w:rPr>
          <w:rFonts w:cs="Times New Roman"/>
          <w:lang w:val="en-US" w:eastAsia="zh-CN"/>
        </w:rPr>
        <w:t>accurate judgments with the fastest speed and risk control</w:t>
      </w:r>
      <w:ins w:id="17" w:author="attracta brennan" w:date="2021-06-03T22:32:00Z">
        <w:r w:rsidR="00F76475" w:rsidRPr="009D6FDD">
          <w:rPr>
            <w:rFonts w:cs="Times New Roman"/>
            <w:lang w:val="en-US" w:eastAsia="zh-CN"/>
          </w:rPr>
          <w:t xml:space="preserve"> [ref]</w:t>
        </w:r>
      </w:ins>
      <w:r w:rsidRPr="009D6FDD">
        <w:rPr>
          <w:rFonts w:cs="Times New Roman"/>
          <w:lang w:val="en-US" w:eastAsia="zh-CN"/>
        </w:rPr>
        <w:t>.</w:t>
      </w:r>
    </w:p>
    <w:p w14:paraId="6A33E5F1" w14:textId="6109C298" w:rsidR="002B0BF9" w:rsidRPr="009D6FDD" w:rsidRDefault="002B0BF9" w:rsidP="002B0BF9">
      <w:pPr>
        <w:rPr>
          <w:rFonts w:cs="Times New Roman"/>
          <w:lang w:val="en-US" w:eastAsia="zh-CN"/>
        </w:rPr>
      </w:pPr>
      <w:r w:rsidRPr="009D6FDD">
        <w:rPr>
          <w:rFonts w:cs="Times New Roman"/>
          <w:lang w:val="en-US" w:eastAsia="zh-CN"/>
        </w:rPr>
        <w:t>The benefits of data visualization to the healthcare industry are obvious. For example, by combining artificial intelligence</w:t>
      </w:r>
      <w:r w:rsidR="00340921">
        <w:rPr>
          <w:rFonts w:cs="Times New Roman"/>
          <w:lang w:val="en-US" w:eastAsia="zh-CN"/>
        </w:rPr>
        <w:t xml:space="preserve"> </w:t>
      </w:r>
      <w:r w:rsidR="00EA4492">
        <w:rPr>
          <w:rFonts w:cs="Times New Roman"/>
          <w:lang w:val="en-US" w:eastAsia="zh-CN"/>
        </w:rPr>
        <w:t xml:space="preserve">(AI) </w:t>
      </w:r>
      <w:r w:rsidRPr="009D6FDD">
        <w:rPr>
          <w:rFonts w:cs="Times New Roman"/>
          <w:lang w:val="en-US" w:eastAsia="zh-CN"/>
        </w:rPr>
        <w:t xml:space="preserve">and dashboard technology, we can best display and help doctors understand patient data. Machine learning </w:t>
      </w:r>
      <w:r w:rsidR="00340921">
        <w:rPr>
          <w:rFonts w:cs="Times New Roman"/>
          <w:lang w:val="en-US" w:eastAsia="zh-CN"/>
        </w:rPr>
        <w:t xml:space="preserve">a subset of AI </w:t>
      </w:r>
      <w:r w:rsidRPr="009D6FDD">
        <w:rPr>
          <w:rFonts w:cs="Times New Roman"/>
          <w:lang w:val="en-US" w:eastAsia="zh-CN"/>
        </w:rPr>
        <w:t xml:space="preserve">can help doctors get rid of the trouble of manually processing large and complex patient data. </w:t>
      </w:r>
      <w:r w:rsidR="008D1370">
        <w:rPr>
          <w:rFonts w:cs="Times New Roman"/>
          <w:lang w:val="en-US" w:eastAsia="zh-CN"/>
        </w:rPr>
        <w:t xml:space="preserve">ML </w:t>
      </w:r>
      <w:r w:rsidRPr="009D6FDD">
        <w:rPr>
          <w:rFonts w:cs="Times New Roman"/>
          <w:lang w:val="en-US" w:eastAsia="zh-CN"/>
        </w:rPr>
        <w:t xml:space="preserve">can </w:t>
      </w:r>
      <w:r w:rsidR="008D1370">
        <w:rPr>
          <w:rFonts w:cs="Times New Roman"/>
          <w:lang w:val="en-US" w:eastAsia="zh-CN"/>
        </w:rPr>
        <w:t xml:space="preserve">be used to </w:t>
      </w:r>
      <w:r w:rsidRPr="009D6FDD">
        <w:rPr>
          <w:rFonts w:cs="Times New Roman"/>
          <w:lang w:val="en-US" w:eastAsia="zh-CN"/>
        </w:rPr>
        <w:t>predict the direction of the disease based on historical and real-time data</w:t>
      </w:r>
      <w:r w:rsidR="00C131C3">
        <w:rPr>
          <w:rFonts w:cs="Times New Roman"/>
          <w:lang w:val="en-US" w:eastAsia="zh-CN"/>
        </w:rPr>
        <w:t xml:space="preserve"> </w:t>
      </w:r>
      <w:r w:rsidRPr="009D6FDD">
        <w:rPr>
          <w:rFonts w:cs="Times New Roman"/>
          <w:lang w:val="en-US" w:eastAsia="zh-CN"/>
        </w:rPr>
        <w:t>the more data the more accurate</w:t>
      </w:r>
      <w:ins w:id="18" w:author="attracta brennan" w:date="2021-06-03T22:33:00Z">
        <w:r w:rsidR="00846F07" w:rsidRPr="009D6FDD">
          <w:rPr>
            <w:rFonts w:cs="Times New Roman"/>
            <w:lang w:val="en-US" w:eastAsia="zh-CN"/>
          </w:rPr>
          <w:t xml:space="preserve"> </w:t>
        </w:r>
      </w:ins>
      <w:r w:rsidR="007C6B16">
        <w:rPr>
          <w:rFonts w:cs="Times New Roman"/>
          <w:lang w:val="en-US" w:eastAsia="zh-CN"/>
        </w:rPr>
        <w:t>the prediction</w:t>
      </w:r>
      <w:ins w:id="19" w:author="attracta brennan" w:date="2021-06-03T22:33:00Z">
        <w:r w:rsidR="00846F07" w:rsidRPr="009D6FDD">
          <w:rPr>
            <w:rFonts w:cs="Times New Roman"/>
            <w:lang w:val="en-US" w:eastAsia="zh-CN"/>
          </w:rPr>
          <w:t xml:space="preserve"> []</w:t>
        </w:r>
      </w:ins>
      <w:r w:rsidRPr="009D6FDD">
        <w:rPr>
          <w:rFonts w:cs="Times New Roman"/>
          <w:lang w:val="en-US" w:eastAsia="zh-CN"/>
        </w:rPr>
        <w:t xml:space="preserve">. Therefore, </w:t>
      </w:r>
      <w:r w:rsidR="00CF58A5">
        <w:rPr>
          <w:rFonts w:cs="Times New Roman"/>
          <w:lang w:val="en-US" w:eastAsia="zh-CN"/>
        </w:rPr>
        <w:t xml:space="preserve">the use of ML </w:t>
      </w:r>
      <w:r w:rsidRPr="009D6FDD">
        <w:rPr>
          <w:rFonts w:cs="Times New Roman"/>
          <w:lang w:val="en-US" w:eastAsia="zh-CN"/>
        </w:rPr>
        <w:t xml:space="preserve">can save a lot of time and allow the doctor to focus on the main problem. Data visualization and algorithms can quickly extract useful information, organize data in an easy-to-understand way and present it to doctors to </w:t>
      </w:r>
      <w:r w:rsidR="00EC20E4">
        <w:rPr>
          <w:rFonts w:cs="Times New Roman"/>
          <w:lang w:val="en-US" w:eastAsia="zh-CN"/>
        </w:rPr>
        <w:t xml:space="preserve">enhance </w:t>
      </w:r>
      <w:r w:rsidRPr="009D6FDD">
        <w:rPr>
          <w:rFonts w:cs="Times New Roman"/>
          <w:lang w:val="en-US" w:eastAsia="zh-CN"/>
        </w:rPr>
        <w:t>treatment</w:t>
      </w:r>
      <w:ins w:id="20" w:author="attracta brennan" w:date="2021-06-03T22:34:00Z">
        <w:r w:rsidR="00F94002" w:rsidRPr="009D6FDD">
          <w:rPr>
            <w:rFonts w:cs="Times New Roman"/>
            <w:lang w:val="en-US" w:eastAsia="zh-CN"/>
          </w:rPr>
          <w:t xml:space="preserve"> []</w:t>
        </w:r>
      </w:ins>
      <w:r w:rsidRPr="009D6FDD">
        <w:rPr>
          <w:rFonts w:cs="Times New Roman"/>
          <w:lang w:val="en-US" w:eastAsia="zh-CN"/>
        </w:rPr>
        <w:t>.</w:t>
      </w:r>
    </w:p>
    <w:p w14:paraId="258E6FC2" w14:textId="0F333C1F" w:rsidR="00CC3C95" w:rsidRPr="009D6FDD" w:rsidRDefault="002B0BF9" w:rsidP="002B0BF9">
      <w:pPr>
        <w:rPr>
          <w:rFonts w:cs="Times New Roman"/>
          <w:lang w:val="en-US" w:eastAsia="zh-CN"/>
        </w:rPr>
      </w:pPr>
      <w:r w:rsidRPr="009D6FDD">
        <w:rPr>
          <w:rFonts w:cs="Times New Roman"/>
          <w:lang w:val="en-US" w:eastAsia="zh-CN"/>
        </w:rPr>
        <w:lastRenderedPageBreak/>
        <w:t xml:space="preserve">All in all, from the perspective of medical and health development, research </w:t>
      </w:r>
      <w:r w:rsidR="00F04FD0">
        <w:rPr>
          <w:rFonts w:cs="Times New Roman"/>
          <w:lang w:val="en-US" w:eastAsia="zh-CN"/>
        </w:rPr>
        <w:t>into AI applied to medical data the</w:t>
      </w:r>
      <w:r w:rsidR="007E20FC">
        <w:rPr>
          <w:rFonts w:cs="Times New Roman"/>
          <w:lang w:val="en-US" w:eastAsia="zh-CN"/>
        </w:rPr>
        <w:t xml:space="preserve"> </w:t>
      </w:r>
      <w:r w:rsidRPr="009D6FDD">
        <w:rPr>
          <w:rFonts w:cs="Times New Roman"/>
          <w:lang w:val="en-US" w:eastAsia="zh-CN"/>
        </w:rPr>
        <w:t>development of automatic medical and health big data analysis dashboards have become</w:t>
      </w:r>
      <w:r w:rsidR="007F700A">
        <w:rPr>
          <w:rFonts w:cs="Times New Roman"/>
          <w:lang w:val="en-US" w:eastAsia="zh-CN"/>
        </w:rPr>
        <w:t xml:space="preserve"> highly relevant to</w:t>
      </w:r>
      <w:r w:rsidRPr="009D6FDD">
        <w:rPr>
          <w:rFonts w:cs="Times New Roman"/>
          <w:lang w:val="en-US" w:eastAsia="zh-CN"/>
        </w:rPr>
        <w:t xml:space="preserve"> the health industry in the medical and health field</w:t>
      </w:r>
      <w:ins w:id="21" w:author="attracta brennan" w:date="2021-06-03T22:36:00Z">
        <w:r w:rsidR="00F94002" w:rsidRPr="009D6FDD">
          <w:rPr>
            <w:rFonts w:cs="Times New Roman"/>
            <w:lang w:val="en-US" w:eastAsia="zh-CN"/>
          </w:rPr>
          <w:t xml:space="preserve"> []</w:t>
        </w:r>
      </w:ins>
      <w:r w:rsidRPr="009D6FDD">
        <w:rPr>
          <w:rFonts w:cs="Times New Roman"/>
          <w:lang w:val="en-US" w:eastAsia="zh-CN"/>
        </w:rPr>
        <w:t>.</w:t>
      </w:r>
    </w:p>
    <w:p w14:paraId="62F96EBD" w14:textId="0EB1691C" w:rsidR="00622F38" w:rsidRPr="009D6FDD" w:rsidRDefault="00622F38" w:rsidP="00477C93">
      <w:pPr>
        <w:pStyle w:val="Heading2"/>
        <w:rPr>
          <w:rFonts w:ascii="Times New Roman" w:hAnsi="Times New Roman" w:cs="Times New Roman"/>
        </w:rPr>
      </w:pPr>
      <w:bookmarkStart w:id="22" w:name="_Toc73385373"/>
      <w:r w:rsidRPr="009D6FDD">
        <w:rPr>
          <w:rFonts w:ascii="Times New Roman" w:hAnsi="Times New Roman" w:cs="Times New Roman"/>
        </w:rPr>
        <w:t>1.</w:t>
      </w:r>
      <w:r w:rsidR="00A16DBD" w:rsidRPr="009D6FDD">
        <w:rPr>
          <w:rFonts w:ascii="Times New Roman" w:hAnsi="Times New Roman" w:cs="Times New Roman"/>
        </w:rPr>
        <w:t>3</w:t>
      </w:r>
      <w:r w:rsidRPr="009D6FDD">
        <w:rPr>
          <w:rFonts w:ascii="Times New Roman" w:hAnsi="Times New Roman" w:cs="Times New Roman"/>
        </w:rPr>
        <w:t xml:space="preserve"> </w:t>
      </w:r>
      <w:r w:rsidR="00F27079" w:rsidRPr="009D6FDD">
        <w:rPr>
          <w:rFonts w:ascii="Times New Roman" w:hAnsi="Times New Roman" w:cs="Times New Roman"/>
        </w:rPr>
        <w:t xml:space="preserve">Secondary </w:t>
      </w:r>
      <w:r w:rsidRPr="009D6FDD">
        <w:rPr>
          <w:rFonts w:ascii="Times New Roman" w:hAnsi="Times New Roman" w:cs="Times New Roman"/>
        </w:rPr>
        <w:t xml:space="preserve">Research </w:t>
      </w:r>
      <w:r w:rsidR="00F27079" w:rsidRPr="009D6FDD">
        <w:rPr>
          <w:rFonts w:ascii="Times New Roman" w:hAnsi="Times New Roman" w:cs="Times New Roman"/>
        </w:rPr>
        <w:t>Question</w:t>
      </w:r>
      <w:bookmarkEnd w:id="22"/>
      <w:r w:rsidR="00356AAD">
        <w:rPr>
          <w:rFonts w:ascii="Times New Roman" w:hAnsi="Times New Roman" w:cs="Times New Roman"/>
        </w:rPr>
        <w:t>s</w:t>
      </w:r>
    </w:p>
    <w:p w14:paraId="24511A18" w14:textId="76647382" w:rsidR="008C0A7F" w:rsidRPr="009D6FDD" w:rsidRDefault="001F31D8" w:rsidP="00D07679">
      <w:pPr>
        <w:rPr>
          <w:rFonts w:cs="Times New Roman"/>
          <w:lang w:val="en-US"/>
        </w:rPr>
      </w:pPr>
      <w:r w:rsidRPr="009D6FDD">
        <w:rPr>
          <w:rFonts w:cs="Times New Roman"/>
          <w:lang w:val="en-US"/>
        </w:rPr>
        <w:t>The main research question for this study "</w:t>
      </w:r>
      <w:r w:rsidR="007C0705">
        <w:rPr>
          <w:rFonts w:cs="Times New Roman"/>
          <w:lang w:val="en-US"/>
        </w:rPr>
        <w:t>How can visualization and machine learning be used to create an automatous health analytic dashboard to ‘best’ present health status to users in different stages</w:t>
      </w:r>
      <w:r w:rsidR="00F719F8">
        <w:rPr>
          <w:rFonts w:cs="Times New Roman"/>
          <w:lang w:val="en-US"/>
        </w:rPr>
        <w:t xml:space="preserve"> </w:t>
      </w:r>
      <w:r w:rsidR="007C0705">
        <w:rPr>
          <w:rFonts w:cs="Times New Roman"/>
          <w:lang w:val="en-US"/>
        </w:rPr>
        <w:t>(eg. Patients, Doctors)?</w:t>
      </w:r>
      <w:r w:rsidR="004C66FC" w:rsidRPr="009D6FDD">
        <w:rPr>
          <w:rFonts w:cs="Times New Roman"/>
          <w:lang w:val="en-US"/>
        </w:rPr>
        <w:t xml:space="preserve">has generated the following </w:t>
      </w:r>
      <w:r w:rsidR="002C3D6D" w:rsidRPr="009D6FDD">
        <w:rPr>
          <w:rFonts w:cs="Times New Roman"/>
          <w:lang w:val="en-US" w:eastAsia="zh-CN"/>
        </w:rPr>
        <w:t>four</w:t>
      </w:r>
      <w:r w:rsidR="002C3D6D" w:rsidRPr="009D6FDD">
        <w:rPr>
          <w:rFonts w:cs="Times New Roman"/>
          <w:lang w:val="en-US"/>
        </w:rPr>
        <w:t xml:space="preserve"> </w:t>
      </w:r>
      <w:r w:rsidR="00AC7AFD" w:rsidRPr="009D6FDD">
        <w:rPr>
          <w:rFonts w:cs="Times New Roman"/>
          <w:lang w:val="en-US"/>
        </w:rPr>
        <w:t>research sub-questions that the author has set out to address for this thesis</w:t>
      </w:r>
      <w:r w:rsidR="007C0705">
        <w:rPr>
          <w:rFonts w:cs="Times New Roman"/>
          <w:lang w:val="en-US"/>
        </w:rPr>
        <w:t>:</w:t>
      </w:r>
    </w:p>
    <w:p w14:paraId="5662DC04" w14:textId="2A4B8259" w:rsidR="008C0A7F" w:rsidRPr="009D6FDD" w:rsidRDefault="008C0A7F" w:rsidP="00B14678">
      <w:pPr>
        <w:pStyle w:val="ListParagraph"/>
        <w:numPr>
          <w:ilvl w:val="0"/>
          <w:numId w:val="9"/>
        </w:numPr>
        <w:shd w:val="clear" w:color="auto" w:fill="FFFFFF"/>
        <w:spacing w:before="0" w:after="0" w:line="254" w:lineRule="auto"/>
        <w:jc w:val="left"/>
        <w:rPr>
          <w:rFonts w:cs="Times New Roman"/>
          <w:lang w:val="en-US"/>
        </w:rPr>
      </w:pPr>
      <w:r w:rsidRPr="009D6FDD">
        <w:rPr>
          <w:rFonts w:cs="Times New Roman"/>
          <w:lang w:val="en-US"/>
        </w:rPr>
        <w:t>How to show a patient how compare</w:t>
      </w:r>
      <w:r w:rsidR="00682FC0">
        <w:rPr>
          <w:rFonts w:cs="Times New Roman"/>
          <w:lang w:val="en-US"/>
        </w:rPr>
        <w:t>d</w:t>
      </w:r>
      <w:r w:rsidRPr="009D6FDD">
        <w:rPr>
          <w:rFonts w:cs="Times New Roman"/>
          <w:lang w:val="en-US"/>
        </w:rPr>
        <w:t xml:space="preserve"> to the average</w:t>
      </w:r>
      <w:r w:rsidR="00046A5B">
        <w:rPr>
          <w:rFonts w:cs="Times New Roman"/>
          <w:lang w:val="en-US"/>
        </w:rPr>
        <w:t>?</w:t>
      </w:r>
    </w:p>
    <w:p w14:paraId="299F625E" w14:textId="07F98587" w:rsidR="008C0A7F" w:rsidRPr="009D6FDD" w:rsidRDefault="008C0A7F" w:rsidP="00B14678">
      <w:pPr>
        <w:pStyle w:val="ListParagraph"/>
        <w:numPr>
          <w:ilvl w:val="0"/>
          <w:numId w:val="9"/>
        </w:numPr>
        <w:shd w:val="clear" w:color="auto" w:fill="FFFFFF"/>
        <w:spacing w:before="0" w:after="0" w:line="254" w:lineRule="auto"/>
        <w:jc w:val="left"/>
        <w:rPr>
          <w:rFonts w:cs="Times New Roman"/>
          <w:lang w:val="en-US"/>
        </w:rPr>
      </w:pPr>
      <w:r w:rsidRPr="009D6FDD">
        <w:rPr>
          <w:rFonts w:cs="Times New Roman"/>
          <w:lang w:val="en-US"/>
        </w:rPr>
        <w:t>How to support doctors in selecting the ‘best’ statistical</w:t>
      </w:r>
      <w:r w:rsidR="007A76EE">
        <w:rPr>
          <w:rFonts w:cs="Times New Roman"/>
          <w:lang w:val="en-US"/>
        </w:rPr>
        <w:t xml:space="preserve"> approach in analyzing medical data? </w:t>
      </w:r>
    </w:p>
    <w:p w14:paraId="628D6C9D" w14:textId="783FCC1A" w:rsidR="008C0A7F" w:rsidRPr="009D6FDD" w:rsidRDefault="008C0A7F" w:rsidP="00B14678">
      <w:pPr>
        <w:pStyle w:val="ListParagraph"/>
        <w:numPr>
          <w:ilvl w:val="0"/>
          <w:numId w:val="9"/>
        </w:numPr>
        <w:shd w:val="clear" w:color="auto" w:fill="FFFFFF"/>
        <w:spacing w:before="0" w:after="0" w:line="254" w:lineRule="auto"/>
        <w:jc w:val="left"/>
        <w:rPr>
          <w:rFonts w:cs="Times New Roman"/>
          <w:lang w:val="en-US"/>
        </w:rPr>
      </w:pPr>
      <w:r w:rsidRPr="009D6FDD">
        <w:rPr>
          <w:rFonts w:cs="Times New Roman"/>
          <w:lang w:val="en-US"/>
        </w:rPr>
        <w:t>How to help doctors in selecting the ‘best’ M</w:t>
      </w:r>
      <w:r w:rsidR="00671377" w:rsidRPr="009D6FDD">
        <w:rPr>
          <w:rFonts w:cs="Times New Roman"/>
          <w:lang w:val="en-US"/>
        </w:rPr>
        <w:t xml:space="preserve">achine </w:t>
      </w:r>
      <w:r w:rsidRPr="009D6FDD">
        <w:rPr>
          <w:rFonts w:cs="Times New Roman"/>
          <w:lang w:val="en-US"/>
        </w:rPr>
        <w:t>L</w:t>
      </w:r>
      <w:r w:rsidR="00671377" w:rsidRPr="009D6FDD">
        <w:rPr>
          <w:rFonts w:cs="Times New Roman"/>
          <w:lang w:val="en-US"/>
        </w:rPr>
        <w:t>earning</w:t>
      </w:r>
      <w:r w:rsidRPr="009D6FDD">
        <w:rPr>
          <w:rFonts w:cs="Times New Roman"/>
          <w:lang w:val="en-US"/>
        </w:rPr>
        <w:t xml:space="preserve"> approaches</w:t>
      </w:r>
      <w:r w:rsidR="004E09DC">
        <w:rPr>
          <w:rFonts w:cs="Times New Roman"/>
          <w:lang w:val="en-US"/>
        </w:rPr>
        <w:t xml:space="preserve"> in analyzing medical data?</w:t>
      </w:r>
    </w:p>
    <w:p w14:paraId="2618E68B" w14:textId="4EF0A04A" w:rsidR="008C0A7F" w:rsidRPr="009D6FDD" w:rsidRDefault="008C0A7F" w:rsidP="001F31D8">
      <w:pPr>
        <w:pStyle w:val="ListParagraph"/>
        <w:numPr>
          <w:ilvl w:val="0"/>
          <w:numId w:val="9"/>
        </w:numPr>
        <w:shd w:val="clear" w:color="auto" w:fill="FFFFFF"/>
        <w:spacing w:before="0" w:after="0" w:line="254" w:lineRule="auto"/>
        <w:jc w:val="left"/>
        <w:rPr>
          <w:rFonts w:cs="Times New Roman"/>
          <w:lang w:val="en-US"/>
        </w:rPr>
      </w:pPr>
      <w:r w:rsidRPr="009D6FDD">
        <w:rPr>
          <w:rFonts w:cs="Times New Roman"/>
          <w:lang w:val="en-US"/>
        </w:rPr>
        <w:t xml:space="preserve">How to use best </w:t>
      </w:r>
      <w:r w:rsidR="00A77022" w:rsidRPr="009D6FDD">
        <w:rPr>
          <w:rFonts w:cs="Times New Roman"/>
          <w:lang w:val="en-US"/>
        </w:rPr>
        <w:t>practices</w:t>
      </w:r>
      <w:r w:rsidRPr="009D6FDD">
        <w:rPr>
          <w:rFonts w:cs="Times New Roman"/>
          <w:lang w:val="en-US"/>
        </w:rPr>
        <w:t xml:space="preserve"> in data </w:t>
      </w:r>
      <w:r w:rsidR="00A77022" w:rsidRPr="009D6FDD">
        <w:rPr>
          <w:rFonts w:cs="Times New Roman"/>
          <w:lang w:val="en-US"/>
        </w:rPr>
        <w:t>visualization</w:t>
      </w:r>
      <w:r w:rsidRPr="009D6FDD">
        <w:rPr>
          <w:rFonts w:cs="Times New Roman"/>
          <w:lang w:val="en-US"/>
        </w:rPr>
        <w:t xml:space="preserve"> to support doctors in the interpretation of the results from the </w:t>
      </w:r>
      <w:r w:rsidR="00671377" w:rsidRPr="009D6FDD">
        <w:rPr>
          <w:rFonts w:cs="Times New Roman"/>
          <w:lang w:val="en-US"/>
        </w:rPr>
        <w:t xml:space="preserve">Machine Learning </w:t>
      </w:r>
      <w:r w:rsidR="00EA0FC4" w:rsidRPr="009D6FDD">
        <w:rPr>
          <w:rFonts w:cs="Times New Roman"/>
          <w:lang w:val="en-US"/>
        </w:rPr>
        <w:t xml:space="preserve">and </w:t>
      </w:r>
      <w:r w:rsidRPr="009D6FDD">
        <w:rPr>
          <w:rFonts w:cs="Times New Roman"/>
          <w:lang w:val="en-US"/>
        </w:rPr>
        <w:t>statistical approaches</w:t>
      </w:r>
      <w:r w:rsidR="00E20C06" w:rsidRPr="009D6FDD">
        <w:rPr>
          <w:rFonts w:cs="Times New Roman"/>
          <w:lang w:val="en-US"/>
        </w:rPr>
        <w:t>.</w:t>
      </w:r>
    </w:p>
    <w:p w14:paraId="17A5F395" w14:textId="3879D6BB" w:rsidR="002171ED" w:rsidRPr="009D6FDD" w:rsidRDefault="002171ED" w:rsidP="00477C93">
      <w:pPr>
        <w:pStyle w:val="Heading2"/>
        <w:rPr>
          <w:rFonts w:ascii="Times New Roman" w:hAnsi="Times New Roman" w:cs="Times New Roman"/>
        </w:rPr>
      </w:pPr>
      <w:bookmarkStart w:id="23" w:name="_Toc73385374"/>
      <w:r w:rsidRPr="009D6FDD">
        <w:rPr>
          <w:rFonts w:ascii="Times New Roman" w:hAnsi="Times New Roman" w:cs="Times New Roman"/>
        </w:rPr>
        <w:t>1.</w:t>
      </w:r>
      <w:r w:rsidR="00F47BAD" w:rsidRPr="009D6FDD">
        <w:rPr>
          <w:rFonts w:ascii="Times New Roman" w:hAnsi="Times New Roman" w:cs="Times New Roman"/>
        </w:rPr>
        <w:t>4</w:t>
      </w:r>
      <w:r w:rsidRPr="009D6FDD">
        <w:rPr>
          <w:rFonts w:ascii="Times New Roman" w:hAnsi="Times New Roman" w:cs="Times New Roman"/>
        </w:rPr>
        <w:t xml:space="preserve"> Thesis Structure</w:t>
      </w:r>
      <w:bookmarkEnd w:id="23"/>
    </w:p>
    <w:p w14:paraId="547E6BFA" w14:textId="62093B72" w:rsidR="002171ED" w:rsidRPr="009D6FDD" w:rsidRDefault="002171ED" w:rsidP="002171ED">
      <w:pPr>
        <w:rPr>
          <w:rFonts w:cs="Times New Roman"/>
          <w:lang w:val="en-US"/>
        </w:rPr>
      </w:pPr>
      <w:r w:rsidRPr="009D6FDD">
        <w:rPr>
          <w:rFonts w:cs="Times New Roman"/>
          <w:lang w:val="en-US"/>
        </w:rPr>
        <w:t xml:space="preserve">This thesis is structured as follows: </w:t>
      </w:r>
    </w:p>
    <w:p w14:paraId="11012F4A" w14:textId="14695EAB" w:rsidR="002171ED" w:rsidRPr="009D6FDD" w:rsidRDefault="00454641" w:rsidP="00454641">
      <w:pPr>
        <w:rPr>
          <w:rFonts w:cs="Times New Roman"/>
          <w:lang w:val="en-US"/>
        </w:rPr>
      </w:pPr>
      <w:r w:rsidRPr="009D6FDD">
        <w:rPr>
          <w:rFonts w:cs="Times New Roman"/>
          <w:lang w:val="en-US"/>
        </w:rPr>
        <w:t xml:space="preserve">• </w:t>
      </w:r>
      <w:r w:rsidR="002171ED" w:rsidRPr="009D6FDD">
        <w:rPr>
          <w:rFonts w:cs="Times New Roman"/>
          <w:lang w:val="en-US"/>
        </w:rPr>
        <w:t xml:space="preserve">Chapter 2 </w:t>
      </w:r>
      <w:r w:rsidR="00712CA7">
        <w:rPr>
          <w:rFonts w:cs="Times New Roman"/>
          <w:lang w:val="en-US"/>
        </w:rPr>
        <w:t xml:space="preserve">presents </w:t>
      </w:r>
      <w:r w:rsidR="00A02F7C" w:rsidRPr="009D6FDD">
        <w:rPr>
          <w:rFonts w:cs="Times New Roman"/>
          <w:lang w:val="en-US"/>
        </w:rPr>
        <w:t>a general overview of the research background</w:t>
      </w:r>
      <w:r w:rsidR="00916236" w:rsidRPr="009D6FDD">
        <w:rPr>
          <w:rFonts w:cs="Times New Roman"/>
          <w:lang w:val="en-US"/>
        </w:rPr>
        <w:t xml:space="preserve"> and selected technologies that can be used to fulfill the research questions</w:t>
      </w:r>
      <w:r w:rsidR="00A02F7C" w:rsidRPr="009D6FDD">
        <w:rPr>
          <w:rFonts w:cs="Times New Roman"/>
          <w:lang w:val="en-US"/>
        </w:rPr>
        <w:t>.</w:t>
      </w:r>
    </w:p>
    <w:p w14:paraId="757FD8B6" w14:textId="4E45D930" w:rsidR="002171ED" w:rsidRPr="009D6FDD" w:rsidRDefault="002171ED" w:rsidP="002171ED">
      <w:pPr>
        <w:rPr>
          <w:rFonts w:cs="Times New Roman"/>
          <w:lang w:val="en-US"/>
        </w:rPr>
      </w:pPr>
      <w:r w:rsidRPr="009D6FDD">
        <w:rPr>
          <w:rFonts w:cs="Times New Roman"/>
          <w:lang w:val="en-US"/>
        </w:rPr>
        <w:t xml:space="preserve">• Chapter 3 </w:t>
      </w:r>
      <w:r w:rsidR="000D0B99" w:rsidRPr="009D6FDD">
        <w:rPr>
          <w:rFonts w:cs="Times New Roman"/>
          <w:lang w:val="en-US"/>
        </w:rPr>
        <w:t>summarizes</w:t>
      </w:r>
      <w:r w:rsidRPr="009D6FDD">
        <w:rPr>
          <w:rFonts w:cs="Times New Roman"/>
          <w:lang w:val="en-US"/>
        </w:rPr>
        <w:t xml:space="preserve"> the main</w:t>
      </w:r>
      <w:r w:rsidR="00C77584">
        <w:rPr>
          <w:rFonts w:cs="Times New Roman"/>
          <w:lang w:val="en-US"/>
        </w:rPr>
        <w:t xml:space="preserve"> and sub</w:t>
      </w:r>
      <w:r w:rsidRPr="009D6FDD">
        <w:rPr>
          <w:rFonts w:cs="Times New Roman"/>
          <w:lang w:val="en-US"/>
        </w:rPr>
        <w:t xml:space="preserve"> research question and presents the research objectives. It also outlines the research methodology that was used to address the research question</w:t>
      </w:r>
      <w:r w:rsidR="009E525A">
        <w:rPr>
          <w:rFonts w:cs="Times New Roman"/>
          <w:lang w:val="en-US"/>
        </w:rPr>
        <w:t>s</w:t>
      </w:r>
      <w:r w:rsidRPr="009D6FDD">
        <w:rPr>
          <w:rFonts w:cs="Times New Roman"/>
          <w:lang w:val="en-US"/>
        </w:rPr>
        <w:t>.</w:t>
      </w:r>
    </w:p>
    <w:p w14:paraId="44A9AC1D" w14:textId="6C707945" w:rsidR="002171ED" w:rsidRPr="009D6FDD" w:rsidRDefault="002171ED" w:rsidP="002171ED">
      <w:pPr>
        <w:rPr>
          <w:rFonts w:cs="Times New Roman"/>
          <w:lang w:val="en-US"/>
        </w:rPr>
      </w:pPr>
      <w:r w:rsidRPr="009D6FDD">
        <w:rPr>
          <w:rFonts w:cs="Times New Roman"/>
          <w:lang w:val="en-US"/>
        </w:rPr>
        <w:t xml:space="preserve">• Chapter 4 explores the functional and non-functional requirements, the system design, and finally, the technical requirements needed to develop the </w:t>
      </w:r>
      <w:r w:rsidR="000F583C" w:rsidRPr="009D6FDD">
        <w:rPr>
          <w:rFonts w:cs="Times New Roman"/>
          <w:lang w:val="en-US"/>
        </w:rPr>
        <w:t>autonomous health analysis</w:t>
      </w:r>
      <w:r w:rsidRPr="009D6FDD">
        <w:rPr>
          <w:rFonts w:cs="Times New Roman"/>
          <w:lang w:val="en-US"/>
        </w:rPr>
        <w:t xml:space="preserve"> dashboard.</w:t>
      </w:r>
      <w:r w:rsidR="00995BC0" w:rsidRPr="009D6FDD">
        <w:rPr>
          <w:rFonts w:cs="Times New Roman"/>
          <w:lang w:val="en-US"/>
        </w:rPr>
        <w:t xml:space="preserve"> It also </w:t>
      </w:r>
      <w:r w:rsidR="007E5939" w:rsidRPr="009D6FDD">
        <w:rPr>
          <w:rFonts w:cs="Times New Roman"/>
          <w:lang w:val="en-US"/>
        </w:rPr>
        <w:t xml:space="preserve">explains the development of the </w:t>
      </w:r>
      <w:r w:rsidR="00995BC0" w:rsidRPr="009D6FDD">
        <w:rPr>
          <w:rFonts w:cs="Times New Roman"/>
          <w:lang w:val="en-US"/>
        </w:rPr>
        <w:t>personalized</w:t>
      </w:r>
      <w:r w:rsidR="007E5939" w:rsidRPr="009D6FDD">
        <w:rPr>
          <w:rFonts w:cs="Times New Roman"/>
          <w:lang w:val="en-US"/>
        </w:rPr>
        <w:t xml:space="preserve"> </w:t>
      </w:r>
      <w:r w:rsidR="00995BC0" w:rsidRPr="009D6FDD">
        <w:rPr>
          <w:rFonts w:cs="Times New Roman"/>
          <w:lang w:val="en-US"/>
        </w:rPr>
        <w:t xml:space="preserve">health analysis </w:t>
      </w:r>
      <w:r w:rsidR="007E5939" w:rsidRPr="009D6FDD">
        <w:rPr>
          <w:rFonts w:cs="Times New Roman"/>
          <w:lang w:val="en-US"/>
        </w:rPr>
        <w:t>dashboard</w:t>
      </w:r>
      <w:r w:rsidR="00995BC0" w:rsidRPr="009D6FDD">
        <w:rPr>
          <w:rFonts w:cs="Times New Roman"/>
          <w:lang w:val="en-US"/>
        </w:rPr>
        <w:t>.</w:t>
      </w:r>
    </w:p>
    <w:p w14:paraId="31E93D5C" w14:textId="12793705" w:rsidR="007F08E0" w:rsidRPr="009D6FDD" w:rsidRDefault="007F08E0" w:rsidP="002171ED">
      <w:pPr>
        <w:rPr>
          <w:rFonts w:cs="Times New Roman"/>
          <w:lang w:val="en-US"/>
        </w:rPr>
      </w:pPr>
      <w:r w:rsidRPr="009D6FDD">
        <w:rPr>
          <w:rFonts w:cs="Times New Roman"/>
          <w:lang w:val="en-US"/>
        </w:rPr>
        <w:t xml:space="preserve">• Chapter </w:t>
      </w:r>
      <w:r w:rsidR="00D34721" w:rsidRPr="009D6FDD">
        <w:rPr>
          <w:rFonts w:cs="Times New Roman"/>
          <w:lang w:val="en-US"/>
        </w:rPr>
        <w:t>5</w:t>
      </w:r>
      <w:r w:rsidRPr="009D6FDD">
        <w:rPr>
          <w:rFonts w:cs="Times New Roman"/>
          <w:lang w:val="en-US"/>
        </w:rPr>
        <w:t xml:space="preserve"> </w:t>
      </w:r>
      <w:r w:rsidR="008B4478" w:rsidRPr="009D6FDD">
        <w:rPr>
          <w:rFonts w:cs="Times New Roman"/>
          <w:lang w:val="en-US"/>
        </w:rPr>
        <w:t xml:space="preserve">specifies the application of </w:t>
      </w:r>
      <w:r w:rsidR="007C653B">
        <w:rPr>
          <w:rFonts w:cs="Times New Roman"/>
          <w:lang w:val="en-US"/>
        </w:rPr>
        <w:t xml:space="preserve">design principles in </w:t>
      </w:r>
      <w:r w:rsidR="008B4478" w:rsidRPr="009D6FDD">
        <w:rPr>
          <w:rFonts w:cs="Times New Roman"/>
          <w:lang w:val="en-US"/>
        </w:rPr>
        <w:t xml:space="preserve">the dashboard </w:t>
      </w:r>
      <w:r w:rsidR="00A96765">
        <w:rPr>
          <w:rFonts w:cs="Times New Roman"/>
          <w:lang w:val="en-US"/>
        </w:rPr>
        <w:t>design and</w:t>
      </w:r>
      <w:r w:rsidR="007A1BA1" w:rsidRPr="009D6FDD">
        <w:rPr>
          <w:rFonts w:cs="Times New Roman"/>
          <w:lang w:val="en-US"/>
        </w:rPr>
        <w:t xml:space="preserve"> health analytic dashboard. </w:t>
      </w:r>
      <w:r w:rsidRPr="009D6FDD">
        <w:rPr>
          <w:rFonts w:cs="Times New Roman"/>
          <w:lang w:val="en-US"/>
        </w:rPr>
        <w:t xml:space="preserve"> </w:t>
      </w:r>
    </w:p>
    <w:p w14:paraId="7CF501D2" w14:textId="409DA02E" w:rsidR="002171ED" w:rsidRPr="009D6FDD" w:rsidRDefault="002171ED" w:rsidP="002171ED">
      <w:pPr>
        <w:rPr>
          <w:rFonts w:cs="Times New Roman"/>
          <w:lang w:val="en-US"/>
        </w:rPr>
      </w:pPr>
      <w:r w:rsidRPr="009D6FDD">
        <w:rPr>
          <w:rFonts w:cs="Times New Roman"/>
          <w:lang w:val="en-US"/>
        </w:rPr>
        <w:t xml:space="preserve">• Chapter </w:t>
      </w:r>
      <w:r w:rsidR="005855CD" w:rsidRPr="009D6FDD">
        <w:rPr>
          <w:rFonts w:cs="Times New Roman"/>
          <w:lang w:val="en-US"/>
        </w:rPr>
        <w:t>6</w:t>
      </w:r>
      <w:r w:rsidRPr="009D6FDD">
        <w:rPr>
          <w:rFonts w:cs="Times New Roman"/>
          <w:lang w:val="en-US"/>
        </w:rPr>
        <w:t xml:space="preserve"> describes the case study</w:t>
      </w:r>
      <w:r w:rsidR="00D03888">
        <w:rPr>
          <w:rFonts w:cs="Times New Roman"/>
          <w:lang w:val="en-US"/>
        </w:rPr>
        <w:t xml:space="preserve">, </w:t>
      </w:r>
      <w:r w:rsidRPr="009D6FDD">
        <w:rPr>
          <w:rFonts w:cs="Times New Roman"/>
          <w:lang w:val="en-US"/>
        </w:rPr>
        <w:t>how it was conducted and the</w:t>
      </w:r>
      <w:r w:rsidR="005B4ECA">
        <w:rPr>
          <w:rFonts w:cs="Times New Roman"/>
          <w:lang w:val="en-US"/>
        </w:rPr>
        <w:t xml:space="preserve"> accruing </w:t>
      </w:r>
      <w:r w:rsidRPr="009D6FDD">
        <w:rPr>
          <w:rFonts w:cs="Times New Roman"/>
          <w:lang w:val="en-US"/>
        </w:rPr>
        <w:t>results and discussion. The study investigates</w:t>
      </w:r>
      <w:r w:rsidR="00766198" w:rsidRPr="009D6FDD">
        <w:rPr>
          <w:rFonts w:cs="Times New Roman"/>
          <w:lang w:val="en-US"/>
        </w:rPr>
        <w:t xml:space="preserve"> all the four secondary research questions</w:t>
      </w:r>
      <w:r w:rsidR="00D0072F" w:rsidRPr="009D6FDD">
        <w:rPr>
          <w:rFonts w:cs="Times New Roman"/>
          <w:lang w:val="en-US"/>
        </w:rPr>
        <w:t xml:space="preserve">, how they </w:t>
      </w:r>
      <w:r w:rsidR="000260DE" w:rsidRPr="009D6FDD">
        <w:rPr>
          <w:rFonts w:cs="Times New Roman"/>
          <w:lang w:val="en-US"/>
        </w:rPr>
        <w:t xml:space="preserve">were addressed and </w:t>
      </w:r>
      <w:r w:rsidR="00747607">
        <w:rPr>
          <w:rFonts w:cs="Times New Roman"/>
          <w:lang w:val="en-US"/>
        </w:rPr>
        <w:t xml:space="preserve">a </w:t>
      </w:r>
      <w:r w:rsidR="005C44F0" w:rsidRPr="009D6FDD">
        <w:rPr>
          <w:rFonts w:cs="Times New Roman"/>
          <w:lang w:val="en-US"/>
        </w:rPr>
        <w:t>discussion of the experiment results.</w:t>
      </w:r>
    </w:p>
    <w:p w14:paraId="0F69867A" w14:textId="77777777" w:rsidR="00616F92" w:rsidRDefault="002171ED" w:rsidP="00616F92">
      <w:pPr>
        <w:rPr>
          <w:rFonts w:cs="Times New Roman"/>
        </w:rPr>
      </w:pPr>
      <w:r w:rsidRPr="009D6FDD">
        <w:rPr>
          <w:rFonts w:cs="Times New Roman"/>
          <w:lang w:val="en-US"/>
        </w:rPr>
        <w:lastRenderedPageBreak/>
        <w:t xml:space="preserve">• Chapter </w:t>
      </w:r>
      <w:r w:rsidR="00C46F29" w:rsidRPr="009D6FDD">
        <w:rPr>
          <w:rFonts w:cs="Times New Roman"/>
          <w:lang w:val="en-US"/>
        </w:rPr>
        <w:t>7</w:t>
      </w:r>
      <w:r w:rsidRPr="009D6FDD">
        <w:rPr>
          <w:rFonts w:cs="Times New Roman"/>
          <w:lang w:val="en-US"/>
        </w:rPr>
        <w:t xml:space="preserve"> presents the conclusions of this research and describes further work that arose from the findings of both the primary and secondary research.</w:t>
      </w:r>
      <w:bookmarkStart w:id="24" w:name="_Toc73385375"/>
    </w:p>
    <w:p w14:paraId="0F843538" w14:textId="7653FEF9" w:rsidR="00622F38" w:rsidRPr="00616F92" w:rsidRDefault="00622F38" w:rsidP="001D6C9F">
      <w:pPr>
        <w:pStyle w:val="Heading1"/>
      </w:pPr>
      <w:r w:rsidRPr="009D6FDD">
        <w:t xml:space="preserve">Chapter 2: </w:t>
      </w:r>
      <w:r w:rsidR="00191F57" w:rsidRPr="009D6FDD">
        <w:t>Data</w:t>
      </w:r>
      <w:r w:rsidRPr="009D6FDD">
        <w:t xml:space="preserve"> </w:t>
      </w:r>
      <w:r w:rsidR="00191F57" w:rsidRPr="009D6FDD">
        <w:t>Visualization</w:t>
      </w:r>
      <w:bookmarkEnd w:id="24"/>
    </w:p>
    <w:p w14:paraId="7BF534DD" w14:textId="78559D24" w:rsidR="00A770FC" w:rsidRPr="009D6FDD" w:rsidRDefault="00A770FC" w:rsidP="00477C93">
      <w:pPr>
        <w:pStyle w:val="Heading2"/>
        <w:rPr>
          <w:rFonts w:ascii="Times New Roman" w:hAnsi="Times New Roman" w:cs="Times New Roman"/>
        </w:rPr>
      </w:pPr>
      <w:bookmarkStart w:id="25" w:name="_Toc73385376"/>
      <w:r w:rsidRPr="009D6FDD">
        <w:rPr>
          <w:rFonts w:ascii="Times New Roman" w:hAnsi="Times New Roman" w:cs="Times New Roman"/>
        </w:rPr>
        <w:t>2.1 Introduction</w:t>
      </w:r>
      <w:bookmarkEnd w:id="25"/>
    </w:p>
    <w:p w14:paraId="3D08BC30" w14:textId="77777777" w:rsidR="00466EC2" w:rsidRDefault="001D50F8" w:rsidP="00B46901">
      <w:pPr>
        <w:rPr>
          <w:rFonts w:cs="Times New Roman"/>
          <w:lang w:val="en-US"/>
        </w:rPr>
      </w:pPr>
      <w:r w:rsidRPr="009D6FDD">
        <w:rPr>
          <w:rFonts w:cs="Times New Roman"/>
          <w:lang w:val="en-US"/>
        </w:rPr>
        <w:t xml:space="preserve">What is </w:t>
      </w:r>
      <w:r w:rsidR="004D2236" w:rsidRPr="009D6FDD">
        <w:rPr>
          <w:rFonts w:cs="Times New Roman"/>
          <w:lang w:val="en-US"/>
        </w:rPr>
        <w:t>Visualization</w:t>
      </w:r>
      <w:r w:rsidR="00CB2578" w:rsidRPr="009D6FDD">
        <w:rPr>
          <w:rFonts w:cs="Times New Roman"/>
          <w:lang w:val="en-US"/>
        </w:rPr>
        <w:t xml:space="preserve">? </w:t>
      </w:r>
      <w:r w:rsidR="00CA5B95" w:rsidRPr="006F6F70">
        <w:rPr>
          <w:rFonts w:cs="Times New Roman"/>
          <w:lang w:val="en-US"/>
        </w:rPr>
        <w:t xml:space="preserve">Visualizations are </w:t>
      </w:r>
      <w:r w:rsidR="00CA5B95" w:rsidRPr="009D6FDD">
        <w:rPr>
          <w:rFonts w:cs="Times New Roman"/>
          <w:lang w:val="en-US"/>
        </w:rPr>
        <w:t>external visual representations that are systematically related to the information that they represent</w:t>
      </w:r>
      <w:r w:rsidR="00CA5B95" w:rsidRPr="009D6FDD">
        <w:rPr>
          <w:rFonts w:cs="Times New Roman"/>
          <w:lang w:val="en-US"/>
        </w:rPr>
        <w:fldChar w:fldCharType="begin" w:fldLock="1"/>
      </w:r>
      <w:r w:rsidR="0054030F">
        <w:rPr>
          <w:rFonts w:cs="Times New Roman"/>
          <w:lang w:val="en-US"/>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00CA5B95" w:rsidRPr="009D6FDD">
        <w:rPr>
          <w:rFonts w:cs="Times New Roman"/>
          <w:lang w:val="en-US"/>
        </w:rPr>
        <w:fldChar w:fldCharType="separate"/>
      </w:r>
      <w:r w:rsidR="0054030F" w:rsidRPr="0054030F">
        <w:rPr>
          <w:rFonts w:cs="Times New Roman"/>
          <w:lang w:val="en-US"/>
        </w:rPr>
        <w:t>[2]</w:t>
      </w:r>
      <w:r w:rsidR="00CA5B95" w:rsidRPr="009D6FDD">
        <w:rPr>
          <w:rFonts w:cs="Times New Roman"/>
          <w:lang w:val="en-US"/>
        </w:rPr>
        <w:fldChar w:fldCharType="end"/>
      </w:r>
      <w:r w:rsidR="00CA5B95" w:rsidRPr="009D6FDD">
        <w:rPr>
          <w:rFonts w:cs="Times New Roman"/>
          <w:lang w:val="en-US"/>
        </w:rPr>
        <w:t>.</w:t>
      </w:r>
      <w:r w:rsidR="00526555" w:rsidRPr="009D6FDD">
        <w:rPr>
          <w:rFonts w:cs="Times New Roman"/>
          <w:lang w:val="en-US"/>
        </w:rPr>
        <w:t xml:space="preserve"> The information represented may be related to the multiple abstract information of objects and events </w:t>
      </w:r>
      <w:r w:rsidR="00465725" w:rsidRPr="009D6FDD">
        <w:rPr>
          <w:rFonts w:cs="Times New Roman"/>
          <w:lang w:val="en-US"/>
        </w:rPr>
        <w:fldChar w:fldCharType="begin" w:fldLock="1"/>
      </w:r>
      <w:r w:rsidR="0054030F">
        <w:rPr>
          <w:rFonts w:cs="Times New Roman"/>
          <w:lang w:val="en-US"/>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00465725" w:rsidRPr="009D6FDD">
        <w:rPr>
          <w:rFonts w:cs="Times New Roman"/>
          <w:lang w:val="en-US"/>
        </w:rPr>
        <w:fldChar w:fldCharType="separate"/>
      </w:r>
      <w:r w:rsidR="0054030F" w:rsidRPr="0054030F">
        <w:rPr>
          <w:rFonts w:cs="Times New Roman"/>
          <w:lang w:val="en-US"/>
        </w:rPr>
        <w:t>[2]</w:t>
      </w:r>
      <w:r w:rsidR="00465725" w:rsidRPr="009D6FDD">
        <w:rPr>
          <w:rFonts w:cs="Times New Roman"/>
          <w:lang w:val="en-US"/>
        </w:rPr>
        <w:fldChar w:fldCharType="end"/>
      </w:r>
      <w:r w:rsidR="00526555" w:rsidRPr="009D6FDD">
        <w:rPr>
          <w:rFonts w:cs="Times New Roman"/>
          <w:lang w:val="en-US"/>
        </w:rPr>
        <w:t xml:space="preserve">. A large number of studies have shown that important information in visualization attracts the attention of the audience </w:t>
      </w:r>
      <w:r w:rsidR="00680BAC" w:rsidRPr="009D6FDD">
        <w:rPr>
          <w:rFonts w:cs="Times New Roman"/>
          <w:lang w:val="en-US"/>
        </w:rPr>
        <w:fldChar w:fldCharType="begin" w:fldLock="1"/>
      </w:r>
      <w:r w:rsidR="0054030F">
        <w:rPr>
          <w:rFonts w:cs="Times New Roman"/>
          <w:lang w:val="en-US"/>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00680BAC" w:rsidRPr="009D6FDD">
        <w:rPr>
          <w:rFonts w:cs="Times New Roman"/>
          <w:lang w:val="en-US"/>
        </w:rPr>
        <w:fldChar w:fldCharType="separate"/>
      </w:r>
      <w:r w:rsidR="0054030F" w:rsidRPr="0054030F">
        <w:rPr>
          <w:rFonts w:cs="Times New Roman"/>
          <w:lang w:val="en-US"/>
        </w:rPr>
        <w:t>[2]</w:t>
      </w:r>
      <w:r w:rsidR="00680BAC" w:rsidRPr="009D6FDD">
        <w:rPr>
          <w:rFonts w:cs="Times New Roman"/>
          <w:lang w:val="en-US"/>
        </w:rPr>
        <w:fldChar w:fldCharType="end"/>
      </w:r>
      <w:r w:rsidR="00526555" w:rsidRPr="009D6FDD">
        <w:rPr>
          <w:rFonts w:cs="Times New Roman"/>
          <w:lang w:val="en-US"/>
        </w:rPr>
        <w:t>.</w:t>
      </w:r>
    </w:p>
    <w:p w14:paraId="6AE1ECF1" w14:textId="03FC056C" w:rsidR="00B46901" w:rsidRPr="009D6FDD" w:rsidRDefault="00B46901" w:rsidP="00B46901">
      <w:pPr>
        <w:rPr>
          <w:rFonts w:cs="Times New Roman"/>
          <w:lang w:val="en-US"/>
        </w:rPr>
      </w:pPr>
      <w:r w:rsidRPr="009D6FDD">
        <w:rPr>
          <w:rFonts w:cs="Times New Roman"/>
          <w:lang w:val="en-US"/>
        </w:rPr>
        <w:t xml:space="preserve">In this chapter, the history of data visualization is presented from the 17th century to the digital age. The big events of each age will be </w:t>
      </w:r>
      <w:r w:rsidR="005B1B16">
        <w:rPr>
          <w:rFonts w:cs="Times New Roman"/>
          <w:lang w:val="en-US"/>
        </w:rPr>
        <w:t xml:space="preserve">outlined </w:t>
      </w:r>
      <w:r w:rsidRPr="009D6FDD">
        <w:rPr>
          <w:rFonts w:cs="Times New Roman"/>
          <w:lang w:val="en-US"/>
        </w:rPr>
        <w:t>and importance of data visualization and the psychology behind data visualization are discussed, in addition to best practice in data visualization.</w:t>
      </w:r>
    </w:p>
    <w:p w14:paraId="1619073A" w14:textId="15C1346D" w:rsidR="00E413D6" w:rsidRPr="009D6FDD" w:rsidRDefault="002577C4" w:rsidP="008C4EFE">
      <w:pPr>
        <w:rPr>
          <w:rFonts w:cs="Times New Roman"/>
          <w:lang w:val="en-US"/>
        </w:rPr>
      </w:pPr>
      <w:r>
        <w:rPr>
          <w:rFonts w:cs="Times New Roman"/>
          <w:lang w:val="en-US"/>
        </w:rPr>
        <w:t>D</w:t>
      </w:r>
      <w:r w:rsidR="004437E5" w:rsidRPr="009D6FDD">
        <w:rPr>
          <w:rFonts w:cs="Times New Roman"/>
          <w:lang w:val="en-US"/>
        </w:rPr>
        <w:t>igital visualization means that the information to be conveyed by the data is presented to the users in a graphical manner such that professional users are supported in analyzing the data and non-professional users are supported in understanding the problem.</w:t>
      </w:r>
    </w:p>
    <w:p w14:paraId="67364DA6" w14:textId="656F7766" w:rsidR="00DA7C5D" w:rsidRPr="009D6FDD" w:rsidDel="0091462E" w:rsidRDefault="008C4EFE" w:rsidP="00DA7C5D">
      <w:pPr>
        <w:rPr>
          <w:del w:id="26" w:author="attracta brennan" w:date="2021-06-03T22:41:00Z"/>
          <w:rFonts w:cs="Times New Roman"/>
          <w:lang w:val="en-US"/>
        </w:rPr>
      </w:pPr>
      <w:commentRangeStart w:id="27"/>
      <w:del w:id="28" w:author="attracta brennan" w:date="2021-06-03T22:40:00Z">
        <w:r w:rsidRPr="009D6FDD" w:rsidDel="0091462E">
          <w:rPr>
            <w:rFonts w:cs="Times New Roman"/>
            <w:lang w:val="en-US"/>
          </w:rPr>
          <w:delText>D</w:delText>
        </w:r>
      </w:del>
      <w:del w:id="29" w:author="attracta brennan" w:date="2021-06-03T22:41:00Z">
        <w:r w:rsidRPr="009D6FDD" w:rsidDel="0091462E">
          <w:rPr>
            <w:rFonts w:cs="Times New Roman"/>
            <w:lang w:val="en-US"/>
          </w:rPr>
          <w:delText xml:space="preserve">ata visualization is the most emerging concept in the </w:delText>
        </w:r>
        <w:r w:rsidR="00CC2D2C" w:rsidRPr="009D6FDD" w:rsidDel="0091462E">
          <w:rPr>
            <w:rFonts w:cs="Times New Roman"/>
            <w:lang w:val="en-US"/>
          </w:rPr>
          <w:delText>20th</w:delText>
        </w:r>
        <w:r w:rsidRPr="009D6FDD" w:rsidDel="0091462E">
          <w:rPr>
            <w:rFonts w:cs="Times New Roman"/>
            <w:lang w:val="en-US"/>
          </w:rPr>
          <w:delText>,</w:delText>
        </w:r>
      </w:del>
      <w:del w:id="30" w:author="attracta brennan" w:date="2021-06-03T22:40:00Z">
        <w:r w:rsidRPr="009D6FDD" w:rsidDel="0091462E">
          <w:rPr>
            <w:rFonts w:cs="Times New Roman"/>
            <w:lang w:val="en-US"/>
          </w:rPr>
          <w:delText xml:space="preserve"> but</w:delText>
        </w:r>
      </w:del>
      <w:del w:id="31" w:author="attracta brennan" w:date="2021-06-03T22:41:00Z">
        <w:r w:rsidRPr="009D6FDD" w:rsidDel="0091462E">
          <w:rPr>
            <w:rFonts w:cs="Times New Roman"/>
            <w:lang w:val="en-US"/>
          </w:rPr>
          <w:delText xml:space="preserve"> the roots of </w:delText>
        </w:r>
        <w:r w:rsidR="00F77F9C" w:rsidRPr="009D6FDD" w:rsidDel="0091462E">
          <w:rPr>
            <w:rFonts w:cs="Times New Roman"/>
            <w:lang w:val="en-US"/>
          </w:rPr>
          <w:delText xml:space="preserve">data </w:delText>
        </w:r>
        <w:r w:rsidRPr="009D6FDD" w:rsidDel="0091462E">
          <w:rPr>
            <w:rFonts w:cs="Times New Roman"/>
            <w:lang w:val="en-US"/>
          </w:rPr>
          <w:delText>visualization can be traced back to ancient history. The ancients made the data more intuitive and convenient to measure and draw maps</w:delText>
        </w:r>
        <w:r w:rsidR="004A527D" w:rsidRPr="009D6FDD" w:rsidDel="0091462E">
          <w:rPr>
            <w:rFonts w:cs="Times New Roman"/>
            <w:lang w:val="en-US"/>
          </w:rPr>
          <w:delText xml:space="preserve"> and diagrams</w:delText>
        </w:r>
        <w:r w:rsidRPr="009D6FDD" w:rsidDel="0091462E">
          <w:rPr>
            <w:rFonts w:cs="Times New Roman"/>
            <w:lang w:val="en-US"/>
          </w:rPr>
          <w:delText xml:space="preserve"> by constructing geometric figures</w:delText>
        </w:r>
        <w:r w:rsidR="0008332E" w:rsidRPr="009D6FDD" w:rsidDel="0091462E">
          <w:rPr>
            <w:rFonts w:cs="Times New Roman"/>
            <w:lang w:val="en-US"/>
          </w:rPr>
          <w:delText xml:space="preserve"> in pre-17th century</w:delText>
        </w:r>
        <w:r w:rsidR="00ED3072" w:rsidRPr="009D6FDD" w:rsidDel="0091462E">
          <w:rPr>
            <w:rFonts w:cs="Times New Roman"/>
            <w:lang w:val="en-US"/>
          </w:rPr>
          <w:delText xml:space="preserve">. </w:delText>
        </w:r>
        <w:r w:rsidR="000D67D1" w:rsidRPr="009D6FDD" w:rsidDel="0091462E">
          <w:rPr>
            <w:rFonts w:cs="Times New Roman"/>
            <w:lang w:val="en-US"/>
          </w:rPr>
          <w:delText>Later in 17th</w:delText>
        </w:r>
        <w:r w:rsidR="00ED3072" w:rsidRPr="009D6FDD" w:rsidDel="0091462E">
          <w:rPr>
            <w:rFonts w:cs="Times New Roman"/>
            <w:lang w:val="en-US"/>
          </w:rPr>
          <w:delText xml:space="preserve"> century the </w:delText>
        </w:r>
        <w:r w:rsidR="000D67D1" w:rsidRPr="009D6FDD" w:rsidDel="0091462E">
          <w:rPr>
            <w:rFonts w:cs="Times New Roman"/>
            <w:lang w:val="en-US"/>
          </w:rPr>
          <w:delText xml:space="preserve">basic </w:delText>
        </w:r>
        <w:r w:rsidR="004B0A78" w:rsidRPr="009D6FDD" w:rsidDel="0091462E">
          <w:rPr>
            <w:rFonts w:cs="Times New Roman"/>
            <w:lang w:val="en-US"/>
          </w:rPr>
          <w:delText xml:space="preserve">visualization concept of the measurement and theory </w:delText>
        </w:r>
        <w:r w:rsidR="00ED3072" w:rsidRPr="009D6FDD" w:rsidDel="0091462E">
          <w:rPr>
            <w:rFonts w:cs="Times New Roman"/>
            <w:lang w:val="en-US"/>
          </w:rPr>
          <w:delText>gradually formed.</w:delText>
        </w:r>
        <w:r w:rsidR="00040CA7" w:rsidRPr="009D6FDD" w:rsidDel="0091462E">
          <w:rPr>
            <w:rFonts w:cs="Times New Roman"/>
            <w:lang w:val="en-US"/>
          </w:rPr>
          <w:delText xml:space="preserve"> </w:delText>
        </w:r>
        <w:r w:rsidR="00082826" w:rsidRPr="009D6FDD" w:rsidDel="0091462E">
          <w:rPr>
            <w:rFonts w:cs="Times New Roman"/>
            <w:lang w:val="en-US"/>
          </w:rPr>
          <w:delText xml:space="preserve">In the early 18th century, many new types of charts were formed </w:delText>
        </w:r>
        <w:r w:rsidR="00B35D89" w:rsidRPr="009D6FDD" w:rsidDel="0091462E">
          <w:rPr>
            <w:rFonts w:cs="Times New Roman"/>
            <w:lang w:val="en-US"/>
          </w:rPr>
          <w:delText xml:space="preserve">based on previous theory </w:delText>
        </w:r>
        <w:r w:rsidR="00082826" w:rsidRPr="009D6FDD" w:rsidDel="0091462E">
          <w:rPr>
            <w:rFonts w:cs="Times New Roman"/>
            <w:lang w:val="en-US"/>
          </w:rPr>
          <w:delText>and the latter part of this century is also considered the beginning of modern charts.</w:delText>
        </w:r>
        <w:r w:rsidR="009F51AC" w:rsidRPr="009D6FDD" w:rsidDel="0091462E">
          <w:rPr>
            <w:rFonts w:cs="Times New Roman"/>
            <w:lang w:val="en-US"/>
          </w:rPr>
          <w:delText xml:space="preserve"> </w:delText>
        </w:r>
        <w:commentRangeEnd w:id="27"/>
        <w:r w:rsidR="0091462E" w:rsidRPr="009D6FDD" w:rsidDel="0091462E">
          <w:rPr>
            <w:rStyle w:val="CommentReference"/>
            <w:rFonts w:eastAsiaTheme="minorEastAsia" w:cs="Times New Roman"/>
            <w:lang w:val="en-US" w:eastAsia="zh-CN"/>
          </w:rPr>
          <w:commentReference w:id="27"/>
        </w:r>
      </w:del>
    </w:p>
    <w:p w14:paraId="25236103" w14:textId="2DFE175C" w:rsidR="00DA7C5D" w:rsidRPr="009D6FDD" w:rsidRDefault="00DA7C5D" w:rsidP="00477C93">
      <w:pPr>
        <w:pStyle w:val="Heading2"/>
        <w:rPr>
          <w:ins w:id="32" w:author="attracta brennan" w:date="2021-06-03T22:41:00Z"/>
          <w:rFonts w:ascii="Times New Roman" w:hAnsi="Times New Roman" w:cs="Times New Roman"/>
        </w:rPr>
      </w:pPr>
      <w:bookmarkStart w:id="33" w:name="_Toc73385377"/>
      <w:r w:rsidRPr="009D6FDD">
        <w:rPr>
          <w:rFonts w:ascii="Times New Roman" w:hAnsi="Times New Roman" w:cs="Times New Roman"/>
        </w:rPr>
        <w:t>2.2: History of Data Visualization</w:t>
      </w:r>
      <w:bookmarkEnd w:id="33"/>
    </w:p>
    <w:p w14:paraId="3BA874DE" w14:textId="21A6BFDF" w:rsidR="0091462E" w:rsidRPr="009D6FDD" w:rsidRDefault="0091462E" w:rsidP="0091462E">
      <w:pPr>
        <w:rPr>
          <w:ins w:id="34" w:author="attracta brennan" w:date="2021-06-03T22:41:00Z"/>
          <w:rFonts w:cs="Times New Roman"/>
          <w:lang w:val="en-US"/>
        </w:rPr>
      </w:pPr>
      <w:commentRangeStart w:id="35"/>
      <w:ins w:id="36" w:author="attracta brennan" w:date="2021-06-03T22:41:00Z">
        <w:r w:rsidRPr="009D6FDD">
          <w:rPr>
            <w:rFonts w:cs="Times New Roman"/>
            <w:lang w:val="en-US"/>
          </w:rPr>
          <w:t>While data visualization is the most emerging concept in the 20th, its roots of data visualizationcan be traced back to ancient history. The ancients made the data more intuitive and convenient to measure and draw maps and diagrams by constructing geometric figures in pre-17th century. Later in the 17th century, the basic visualization concept of the measurement and theory gradually formed. In the early 18th century, many new types of charts were formed based on previous theory and the latter part of this century is also considered the beginning of modern charts</w:t>
        </w:r>
      </w:ins>
      <w:ins w:id="37" w:author="attracta brennan" w:date="2021-06-03T22:42:00Z">
        <w:r w:rsidRPr="009D6FDD">
          <w:rPr>
            <w:rFonts w:cs="Times New Roman"/>
            <w:lang w:val="en-US"/>
          </w:rPr>
          <w:t xml:space="preserve"> (Figure 2.1)</w:t>
        </w:r>
      </w:ins>
      <w:ins w:id="38" w:author="attracta brennan" w:date="2021-06-03T22:41:00Z">
        <w:r w:rsidRPr="009D6FDD">
          <w:rPr>
            <w:rFonts w:cs="Times New Roman"/>
            <w:lang w:val="en-US"/>
          </w:rPr>
          <w:t xml:space="preserve">. </w:t>
        </w:r>
        <w:commentRangeEnd w:id="35"/>
        <w:r w:rsidRPr="009D6FDD">
          <w:rPr>
            <w:rStyle w:val="CommentReference"/>
            <w:rFonts w:eastAsiaTheme="minorEastAsia" w:cs="Times New Roman"/>
            <w:lang w:val="en-US" w:eastAsia="zh-CN"/>
          </w:rPr>
          <w:commentReference w:id="35"/>
        </w:r>
      </w:ins>
    </w:p>
    <w:p w14:paraId="07D2DF3F" w14:textId="77777777" w:rsidR="0091462E" w:rsidRPr="009D6FDD" w:rsidRDefault="0091462E">
      <w:pPr>
        <w:rPr>
          <w:rFonts w:cs="Times New Roman"/>
        </w:rPr>
        <w:pPrChange w:id="39" w:author="attracta brennan" w:date="2021-06-03T22:41:00Z">
          <w:pPr>
            <w:pStyle w:val="Heading2"/>
          </w:pPr>
        </w:pPrChange>
      </w:pPr>
    </w:p>
    <w:p w14:paraId="0182B42E" w14:textId="3DC832BF" w:rsidR="00493787" w:rsidRPr="009D6FDD" w:rsidRDefault="00493787" w:rsidP="00493787">
      <w:pPr>
        <w:rPr>
          <w:rFonts w:cs="Times New Roman"/>
        </w:rPr>
      </w:pPr>
      <w:r w:rsidRPr="009D6FDD">
        <w:rPr>
          <w:rFonts w:cs="Times New Roman"/>
          <w:noProof/>
        </w:rPr>
        <w:lastRenderedPageBreak/>
        <w:drawing>
          <wp:inline distT="0" distB="0" distL="0" distR="0" wp14:anchorId="56145A4A" wp14:editId="7951FA94">
            <wp:extent cx="5228059" cy="1214049"/>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8059" cy="1214049"/>
                    </a:xfrm>
                    <a:prstGeom prst="rect">
                      <a:avLst/>
                    </a:prstGeom>
                  </pic:spPr>
                </pic:pic>
              </a:graphicData>
            </a:graphic>
          </wp:inline>
        </w:drawing>
      </w:r>
    </w:p>
    <w:p w14:paraId="444FA613" w14:textId="074287A8" w:rsidR="00C50609" w:rsidRPr="009D6FDD" w:rsidRDefault="00C50609" w:rsidP="00643D06">
      <w:pPr>
        <w:pStyle w:val="NoSpacing"/>
        <w:jc w:val="center"/>
        <w:rPr>
          <w:rFonts w:cs="Times New Roman"/>
          <w:lang w:val="en-US"/>
        </w:rPr>
      </w:pPr>
      <w:bookmarkStart w:id="40" w:name="Figure21"/>
      <w:r w:rsidRPr="009D6FDD">
        <w:rPr>
          <w:rFonts w:cs="Times New Roman"/>
          <w:lang w:val="en-US"/>
        </w:rPr>
        <w:t xml:space="preserve">Figure </w:t>
      </w:r>
      <w:r w:rsidR="002706FC" w:rsidRPr="009D6FDD">
        <w:rPr>
          <w:rFonts w:cs="Times New Roman"/>
          <w:lang w:val="en-US"/>
        </w:rPr>
        <w:t>2.</w:t>
      </w:r>
      <w:r w:rsidR="005861E2" w:rsidRPr="009D6FDD">
        <w:rPr>
          <w:rFonts w:cs="Times New Roman"/>
          <w:lang w:val="en-US"/>
        </w:rPr>
        <w:t>1</w:t>
      </w:r>
      <w:bookmarkEnd w:id="40"/>
      <w:r w:rsidRPr="009D6FDD">
        <w:rPr>
          <w:rFonts w:cs="Times New Roman"/>
          <w:lang w:val="en-US"/>
        </w:rPr>
        <w:t xml:space="preserve">: </w:t>
      </w:r>
      <w:r w:rsidR="007738EF" w:rsidRPr="009D6FDD">
        <w:rPr>
          <w:rFonts w:cs="Times New Roman"/>
          <w:lang w:val="en-US"/>
        </w:rPr>
        <w:t>A brief overview of data visualization history</w:t>
      </w:r>
    </w:p>
    <w:p w14:paraId="2928A8DF" w14:textId="3B5E034F" w:rsidR="00A01C92" w:rsidRPr="009D6FDD" w:rsidRDefault="00F80CC4" w:rsidP="008D6B2E">
      <w:pPr>
        <w:rPr>
          <w:rFonts w:cs="Times New Roman"/>
          <w:lang w:val="en-US"/>
        </w:rPr>
      </w:pPr>
      <w:r w:rsidRPr="00F80CC4">
        <w:rPr>
          <w:rFonts w:cs="Times New Roman"/>
          <w:lang w:val="en-US"/>
        </w:rPr>
        <w:t>Visualization has a long history</w:t>
      </w:r>
      <w:r w:rsidR="003643A5">
        <w:rPr>
          <w:rFonts w:cs="Times New Roman"/>
          <w:lang w:val="en-US" w:eastAsia="zh-CN"/>
        </w:rPr>
        <w:t>, i</w:t>
      </w:r>
      <w:r w:rsidR="00CA7DD8" w:rsidRPr="00CA7DD8">
        <w:rPr>
          <w:rFonts w:cs="Times New Roman"/>
          <w:lang w:val="en-US"/>
        </w:rPr>
        <w:t xml:space="preserve">t was first used to record the location of celestial bodies to help ancient people locate and </w:t>
      </w:r>
      <w:r w:rsidR="00F75642">
        <w:rPr>
          <w:rFonts w:cs="Times New Roman"/>
          <w:lang w:val="en-US"/>
        </w:rPr>
        <w:t xml:space="preserve">make a </w:t>
      </w:r>
      <w:r w:rsidR="00CA7DD8" w:rsidRPr="00CA7DD8">
        <w:rPr>
          <w:rFonts w:cs="Times New Roman"/>
          <w:lang w:val="en-US"/>
        </w:rPr>
        <w:t>map</w:t>
      </w:r>
      <w:r w:rsidR="00E108FE" w:rsidRPr="009D6FDD">
        <w:rPr>
          <w:rFonts w:cs="Times New Roman"/>
          <w:lang w:val="en-US"/>
        </w:rPr>
        <w:t>.</w:t>
      </w:r>
      <w:r w:rsidR="00212BE9" w:rsidRPr="009D6FDD">
        <w:rPr>
          <w:rFonts w:cs="Times New Roman"/>
          <w:lang w:val="en-US"/>
        </w:rPr>
        <w:t xml:space="preserve"> </w:t>
      </w:r>
      <w:r w:rsidR="00FB039C" w:rsidRPr="009D6FDD">
        <w:rPr>
          <w:rFonts w:cs="Times New Roman"/>
          <w:lang w:val="en-US"/>
        </w:rPr>
        <w:t>People in this period were more focused on how to draw maps to better perform physical marking or map surveying.</w:t>
      </w:r>
      <w:r w:rsidR="00B027A1" w:rsidRPr="009D6FDD">
        <w:rPr>
          <w:rFonts w:cs="Times New Roman"/>
          <w:lang w:val="en-US"/>
        </w:rPr>
        <w:t xml:space="preserve"> </w:t>
      </w:r>
      <w:r w:rsidR="00571F26" w:rsidRPr="009D6FDD">
        <w:rPr>
          <w:rFonts w:cs="Times New Roman"/>
          <w:lang w:val="en-US"/>
        </w:rPr>
        <w:t>It is precisely because of the rise of navigation and mapping that the collection and representation of raw data and the proposal of some basic concepts have also laid the foundation for graphical representation.</w:t>
      </w:r>
    </w:p>
    <w:p w14:paraId="1C72E06F" w14:textId="1C836C24" w:rsidR="00E4560B" w:rsidRPr="009D6FDD" w:rsidRDefault="0051654F" w:rsidP="008D6B2E">
      <w:pPr>
        <w:autoSpaceDE w:val="0"/>
        <w:autoSpaceDN w:val="0"/>
        <w:adjustRightInd w:val="0"/>
        <w:spacing w:before="0" w:after="0"/>
        <w:jc w:val="left"/>
        <w:rPr>
          <w:rFonts w:cs="Times New Roman"/>
          <w:lang w:val="en-US"/>
        </w:rPr>
      </w:pPr>
      <w:r w:rsidRPr="009D6FDD">
        <w:rPr>
          <w:rFonts w:cs="Times New Roman"/>
          <w:lang w:val="en-US"/>
        </w:rPr>
        <w:t xml:space="preserve">In the 18th century, scientific research or statistical investigation produced a large amount of data, including qualitative and quantitative information [3]. With data collection in more and more fields, scientists urgently need to create some novel graphical representations to describe the attractiveness of data, which directly promoted the development of graphical representations in the early 18th century. </w:t>
      </w:r>
    </w:p>
    <w:p w14:paraId="0679697E" w14:textId="65B2152B" w:rsidR="00A446F9" w:rsidRPr="009D6FDD" w:rsidRDefault="0002389B" w:rsidP="008D6B2E">
      <w:pPr>
        <w:rPr>
          <w:rFonts w:cs="Times New Roman"/>
          <w:lang w:val="en-US"/>
        </w:rPr>
      </w:pPr>
      <w:r w:rsidRPr="009D6FDD">
        <w:rPr>
          <w:rFonts w:cs="Times New Roman"/>
          <w:lang w:val="en-US"/>
        </w:rPr>
        <w:t>In</w:t>
      </w:r>
      <w:r w:rsidR="00C73458">
        <w:rPr>
          <w:rFonts w:cs="Times New Roman"/>
          <w:lang w:val="en-US"/>
        </w:rPr>
        <w:t xml:space="preserve"> the</w:t>
      </w:r>
      <w:r w:rsidRPr="009D6FDD">
        <w:rPr>
          <w:rFonts w:cs="Times New Roman"/>
          <w:lang w:val="en-US"/>
        </w:rPr>
        <w:t xml:space="preserve"> 19</w:t>
      </w:r>
      <w:r w:rsidR="00C73458">
        <w:rPr>
          <w:rFonts w:cs="Times New Roman"/>
          <w:vertAlign w:val="superscript"/>
          <w:lang w:val="en-US"/>
        </w:rPr>
        <w:t xml:space="preserve"> </w:t>
      </w:r>
      <w:r w:rsidR="00C73458">
        <w:rPr>
          <w:rFonts w:cs="Times New Roman"/>
          <w:lang w:val="en-US"/>
        </w:rPr>
        <w:t>century</w:t>
      </w:r>
      <w:r w:rsidRPr="009D6FDD">
        <w:rPr>
          <w:rFonts w:cs="Times New Roman"/>
          <w:lang w:val="en-US"/>
        </w:rPr>
        <w:t xml:space="preserve">, </w:t>
      </w:r>
      <w:r w:rsidR="00380A82" w:rsidRPr="009D6FDD">
        <w:rPr>
          <w:rFonts w:cs="Times New Roman"/>
          <w:lang w:val="en-US"/>
        </w:rPr>
        <w:t>b</w:t>
      </w:r>
      <w:r w:rsidR="00620709" w:rsidRPr="009D6FDD">
        <w:rPr>
          <w:rFonts w:cs="Times New Roman"/>
          <w:lang w:val="en-US"/>
        </w:rPr>
        <w:t>ased on previous design and technological innovation, statistical graphics and statistical data gradually show</w:t>
      </w:r>
      <w:r w:rsidR="001861F7">
        <w:rPr>
          <w:rFonts w:cs="Times New Roman"/>
          <w:lang w:val="en-US"/>
        </w:rPr>
        <w:t>ed</w:t>
      </w:r>
      <w:r w:rsidR="00620709" w:rsidRPr="009D6FDD">
        <w:rPr>
          <w:rFonts w:cs="Times New Roman"/>
          <w:lang w:val="en-US"/>
        </w:rPr>
        <w:t xml:space="preserve"> explosive growth</w:t>
      </w:r>
      <w:r w:rsidR="0076633C" w:rsidRPr="009D6FDD">
        <w:rPr>
          <w:rFonts w:cs="Times New Roman"/>
          <w:lang w:val="en-US"/>
        </w:rPr>
        <w:fldChar w:fldCharType="begin" w:fldLock="1"/>
      </w:r>
      <w:r w:rsidR="0076633C">
        <w:rPr>
          <w:rFonts w:cs="Times New Roman"/>
          <w:lang w:val="en-US"/>
        </w:rPr>
        <w:instrText>ADDIN CSL_CITATION {"citationItems":[{"id":"ITEM-1","itemData":{"URL":"https://data-xtractor.com/blog/data-visualization/chart-history-who-invented-this-chart-type/","accessed":{"date-parts":[["2020","12","13"]]},"id":"ITEM-1","issued":{"date-parts":[["0"]]},"title":"History of Charts: Who Invented This Chart Type?","type":"webpage"},"uris":["http://www.mendeley.com/documents/?uuid=fd8e43da-a169-3880-8ea8-f6d714f1a6ce"]}],"mendeley":{"formattedCitation":"[4]","plainTextFormattedCitation":"[4]","previouslyFormattedCitation":"[4]"},"properties":{"noteIndex":0},"schema":"https://github.com/citation-style-language/schema/raw/master/csl-citation.json"}</w:instrText>
      </w:r>
      <w:r w:rsidR="0076633C" w:rsidRPr="009D6FDD">
        <w:rPr>
          <w:rFonts w:cs="Times New Roman"/>
          <w:lang w:val="en-US"/>
        </w:rPr>
        <w:fldChar w:fldCharType="separate"/>
      </w:r>
      <w:r w:rsidR="0076633C" w:rsidRPr="0054030F">
        <w:rPr>
          <w:rFonts w:cs="Times New Roman"/>
          <w:noProof/>
          <w:lang w:val="en-US"/>
        </w:rPr>
        <w:t>[4]</w:t>
      </w:r>
      <w:r w:rsidR="0076633C" w:rsidRPr="009D6FDD">
        <w:rPr>
          <w:rFonts w:cs="Times New Roman"/>
          <w:lang w:val="en-US"/>
        </w:rPr>
        <w:fldChar w:fldCharType="end"/>
      </w:r>
      <w:r w:rsidR="00620709" w:rsidRPr="009D6FDD">
        <w:rPr>
          <w:rFonts w:cs="Times New Roman"/>
          <w:lang w:val="en-US"/>
        </w:rPr>
        <w:t>.</w:t>
      </w:r>
      <w:r w:rsidR="00056E52" w:rsidRPr="009D6FDD">
        <w:rPr>
          <w:rFonts w:cs="Times New Roman"/>
          <w:lang w:val="en-US"/>
        </w:rPr>
        <w:t xml:space="preserve"> </w:t>
      </w:r>
      <w:r w:rsidRPr="009D6FDD">
        <w:rPr>
          <w:rFonts w:cs="Times New Roman"/>
          <w:lang w:val="en-US"/>
        </w:rPr>
        <w:t xml:space="preserve">Most of the forms of modern data </w:t>
      </w:r>
      <w:r w:rsidR="0046785A">
        <w:rPr>
          <w:rFonts w:cs="Times New Roman"/>
          <w:lang w:val="en-US"/>
        </w:rPr>
        <w:t>we</w:t>
      </w:r>
      <w:r w:rsidRPr="009D6FDD">
        <w:rPr>
          <w:rFonts w:cs="Times New Roman"/>
          <w:lang w:val="en-US"/>
        </w:rPr>
        <w:t>re basically produced during this period, such as the well-known pie charts, bar charts, line charts, scatter charts and histograms, etc</w:t>
      </w:r>
      <w:r w:rsidR="000B511C">
        <w:rPr>
          <w:rFonts w:cs="Times New Roman"/>
          <w:lang w:val="en-US"/>
        </w:rPr>
        <w:t xml:space="preserve"> </w:t>
      </w:r>
      <w:r w:rsidR="009E0F33" w:rsidRPr="009D6FDD">
        <w:rPr>
          <w:rFonts w:cs="Times New Roman"/>
          <w:lang w:val="en-US"/>
        </w:rPr>
        <w:fldChar w:fldCharType="begin" w:fldLock="1"/>
      </w:r>
      <w:r w:rsidR="0054030F">
        <w:rPr>
          <w:rFonts w:cs="Times New Roman"/>
          <w:lang w:val="en-US"/>
        </w:rPr>
        <w:instrText>ADDIN CSL_CITATION {"citationItems":[{"id":"ITEM-1","itemData":{"URL":"https://data-xtractor.com/blog/data-visualization/chart-history-who-invented-this-chart-type/","accessed":{"date-parts":[["2020","12","13"]]},"id":"ITEM-1","issued":{"date-parts":[["0"]]},"title":"History of Charts: Who Invented This Chart Type?","type":"webpage"},"uris":["http://www.mendeley.com/documents/?uuid=fd8e43da-a169-3880-8ea8-f6d714f1a6ce"]}],"mendeley":{"formattedCitation":"[4]","plainTextFormattedCitation":"[4]","previouslyFormattedCitation":"[4]"},"properties":{"noteIndex":0},"schema":"https://github.com/citation-style-language/schema/raw/master/csl-citation.json"}</w:instrText>
      </w:r>
      <w:r w:rsidR="009E0F33" w:rsidRPr="009D6FDD">
        <w:rPr>
          <w:rFonts w:cs="Times New Roman"/>
          <w:lang w:val="en-US"/>
        </w:rPr>
        <w:fldChar w:fldCharType="separate"/>
      </w:r>
      <w:r w:rsidR="0054030F" w:rsidRPr="0054030F">
        <w:rPr>
          <w:rFonts w:cs="Times New Roman"/>
          <w:noProof/>
          <w:lang w:val="en-US"/>
        </w:rPr>
        <w:t>[4]</w:t>
      </w:r>
      <w:r w:rsidR="009E0F33" w:rsidRPr="009D6FDD">
        <w:rPr>
          <w:rFonts w:cs="Times New Roman"/>
          <w:lang w:val="en-US"/>
        </w:rPr>
        <w:fldChar w:fldCharType="end"/>
      </w:r>
      <w:r w:rsidR="00A74724">
        <w:rPr>
          <w:rFonts w:cs="Times New Roman"/>
          <w:lang w:val="en-US"/>
        </w:rPr>
        <w:t>(Figure 2.2)</w:t>
      </w:r>
      <w:r w:rsidRPr="009D6FDD">
        <w:rPr>
          <w:rFonts w:cs="Times New Roman"/>
          <w:lang w:val="en-US"/>
        </w:rPr>
        <w:t xml:space="preserve">. </w:t>
      </w:r>
      <w:r w:rsidR="00A446F9" w:rsidRPr="009D6FDD">
        <w:rPr>
          <w:rFonts w:cs="Times New Roman"/>
          <w:lang w:val="en-US"/>
        </w:rPr>
        <w:t>It was also during this period that people began to try to color graphics in order to highlight details for better visual distinction</w:t>
      </w:r>
      <w:ins w:id="41" w:author="attracta brennan" w:date="2021-06-03T22:43:00Z">
        <w:r w:rsidR="000625F9" w:rsidRPr="009D6FDD">
          <w:rPr>
            <w:rFonts w:cs="Times New Roman"/>
            <w:lang w:val="en-US"/>
          </w:rPr>
          <w:t xml:space="preserve"> </w:t>
        </w:r>
      </w:ins>
      <w:r w:rsidR="007438A0" w:rsidRPr="009D6FDD">
        <w:rPr>
          <w:rFonts w:cs="Times New Roman"/>
          <w:lang w:val="en-US"/>
        </w:rPr>
        <w:fldChar w:fldCharType="begin" w:fldLock="1"/>
      </w:r>
      <w:r w:rsidR="0054030F">
        <w:rPr>
          <w:rFonts w:cs="Times New Roman"/>
          <w:lang w:val="en-US"/>
        </w:rPr>
        <w:instrText>ADDIN CSL_CITATION {"citationItems":[{"id":"ITEM-1","itemData":{"URL":"https://www2.deloitte.com/us/en/insights/industry/life-sciences/future-of-drug-discovery.html","accessed":{"date-parts":[["2021","4","14"]]},"id":"ITEM-1","issued":{"date-parts":[["0"]]},"title":"Future of drug discovery | Deloitte Insights","type":"webpage"},"uris":["http://www.mendeley.com/documents/?uuid=c5cfd0eb-bbfe-3c0a-b5bc-320fbaa77da3"]}],"mendeley":{"formattedCitation":"[5]","plainTextFormattedCitation":"[5]","previouslyFormattedCitation":"[5]"},"properties":{"noteIndex":0},"schema":"https://github.com/citation-style-language/schema/raw/master/csl-citation.json"}</w:instrText>
      </w:r>
      <w:r w:rsidR="007438A0" w:rsidRPr="009D6FDD">
        <w:rPr>
          <w:rFonts w:cs="Times New Roman"/>
          <w:lang w:val="en-US"/>
        </w:rPr>
        <w:fldChar w:fldCharType="separate"/>
      </w:r>
      <w:r w:rsidR="0054030F" w:rsidRPr="0054030F">
        <w:rPr>
          <w:rFonts w:cs="Times New Roman"/>
          <w:noProof/>
          <w:lang w:val="en-US"/>
        </w:rPr>
        <w:t>[5]</w:t>
      </w:r>
      <w:r w:rsidR="007438A0" w:rsidRPr="009D6FDD">
        <w:rPr>
          <w:rFonts w:cs="Times New Roman"/>
          <w:lang w:val="en-US"/>
        </w:rPr>
        <w:fldChar w:fldCharType="end"/>
      </w:r>
      <w:r w:rsidR="00A446F9" w:rsidRPr="009D6FDD">
        <w:rPr>
          <w:rFonts w:cs="Times New Roman"/>
          <w:lang w:val="en-US"/>
        </w:rPr>
        <w:t>.</w:t>
      </w:r>
      <w:r w:rsidR="0096712D" w:rsidRPr="009D6FDD">
        <w:rPr>
          <w:rFonts w:cs="Times New Roman"/>
          <w:lang w:val="en-US"/>
        </w:rPr>
        <w:t xml:space="preserve"> </w:t>
      </w:r>
      <w:r w:rsidR="00C658E7" w:rsidRPr="009D6FDD">
        <w:rPr>
          <w:rFonts w:cs="Times New Roman"/>
          <w:lang w:val="en-US"/>
        </w:rPr>
        <w:t>Therefore, this period is also called the golden period of graphic development.</w:t>
      </w:r>
    </w:p>
    <w:p w14:paraId="242A9A5C" w14:textId="3B728801" w:rsidR="00973923" w:rsidRPr="009D6FDD" w:rsidRDefault="00F9063B" w:rsidP="008D6B2E">
      <w:pPr>
        <w:shd w:val="clear" w:color="auto" w:fill="FFFFFF"/>
        <w:jc w:val="left"/>
        <w:rPr>
          <w:rFonts w:cs="Times New Roman"/>
          <w:lang w:val="en-US"/>
        </w:rPr>
      </w:pPr>
      <w:r w:rsidRPr="009D6FDD">
        <w:rPr>
          <w:rFonts w:cs="Times New Roman"/>
          <w:noProof/>
        </w:rPr>
        <w:drawing>
          <wp:inline distT="0" distB="0" distL="0" distR="0" wp14:anchorId="33D86056" wp14:editId="387B183B">
            <wp:extent cx="2889368" cy="158809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9368" cy="1588096"/>
                    </a:xfrm>
                    <a:prstGeom prst="rect">
                      <a:avLst/>
                    </a:prstGeom>
                  </pic:spPr>
                </pic:pic>
              </a:graphicData>
            </a:graphic>
          </wp:inline>
        </w:drawing>
      </w:r>
      <w:r w:rsidRPr="009D6FDD">
        <w:rPr>
          <w:rFonts w:cs="Times New Roman"/>
          <w:noProof/>
        </w:rPr>
        <w:drawing>
          <wp:inline distT="0" distB="0" distL="0" distR="0" wp14:anchorId="11708D06" wp14:editId="2B390F1D">
            <wp:extent cx="2381250" cy="142041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1250" cy="1420414"/>
                    </a:xfrm>
                    <a:prstGeom prst="rect">
                      <a:avLst/>
                    </a:prstGeom>
                  </pic:spPr>
                </pic:pic>
              </a:graphicData>
            </a:graphic>
          </wp:inline>
        </w:drawing>
      </w:r>
    </w:p>
    <w:p w14:paraId="4E3C92CA" w14:textId="01502CA1" w:rsidR="000625F9" w:rsidRPr="009D6FDD" w:rsidRDefault="007D5F9B" w:rsidP="008D6B2E">
      <w:pPr>
        <w:shd w:val="clear" w:color="auto" w:fill="FFFFFF"/>
        <w:jc w:val="center"/>
        <w:rPr>
          <w:ins w:id="42" w:author="attracta brennan" w:date="2021-06-03T22:43:00Z"/>
          <w:rFonts w:cs="Times New Roman"/>
          <w:lang w:val="en-US"/>
        </w:rPr>
      </w:pPr>
      <w:bookmarkStart w:id="43" w:name="Figure22"/>
      <w:r w:rsidRPr="009D6FDD">
        <w:rPr>
          <w:rFonts w:cs="Times New Roman"/>
          <w:lang w:val="en-US"/>
        </w:rPr>
        <w:t>Figure</w:t>
      </w:r>
      <w:r w:rsidR="00045563" w:rsidRPr="009D6FDD">
        <w:rPr>
          <w:rFonts w:cs="Times New Roman"/>
          <w:lang w:val="en-US"/>
        </w:rPr>
        <w:t xml:space="preserve"> </w:t>
      </w:r>
      <w:r w:rsidR="00A238EA" w:rsidRPr="009D6FDD">
        <w:rPr>
          <w:rFonts w:cs="Times New Roman"/>
          <w:lang w:val="en-US"/>
        </w:rPr>
        <w:t>2.2</w:t>
      </w:r>
      <w:bookmarkEnd w:id="43"/>
      <w:r w:rsidR="00C50AD2">
        <w:rPr>
          <w:rFonts w:cs="Times New Roman"/>
          <w:lang w:val="en-US"/>
        </w:rPr>
        <w:t xml:space="preserve">: </w:t>
      </w:r>
      <w:r w:rsidR="007A07A8" w:rsidRPr="009D6FDD">
        <w:rPr>
          <w:rFonts w:cs="Times New Roman"/>
          <w:lang w:val="en-US"/>
        </w:rPr>
        <w:t>Pie charts</w:t>
      </w:r>
      <w:r w:rsidR="00C564F1" w:rsidRPr="009D6FDD">
        <w:rPr>
          <w:rFonts w:cs="Times New Roman"/>
          <w:lang w:val="en-US"/>
        </w:rPr>
        <w:t xml:space="preserve"> and Histograms in 1</w:t>
      </w:r>
      <w:r w:rsidR="0086468B" w:rsidRPr="009D6FDD">
        <w:rPr>
          <w:rFonts w:cs="Times New Roman"/>
          <w:lang w:val="en-US"/>
        </w:rPr>
        <w:t>9th century</w:t>
      </w:r>
      <w:r w:rsidR="00707F5D">
        <w:rPr>
          <w:rFonts w:cs="Times New Roman"/>
          <w:lang w:val="en-US"/>
        </w:rPr>
        <w:t xml:space="preserve"> </w:t>
      </w:r>
      <w:ins w:id="44" w:author="attracta brennan" w:date="2021-06-03T22:43:00Z">
        <w:r w:rsidR="000625F9" w:rsidRPr="009D6FDD">
          <w:rPr>
            <w:rFonts w:cs="Times New Roman"/>
            <w:lang w:val="en-US"/>
          </w:rPr>
          <w:fldChar w:fldCharType="begin" w:fldLock="1"/>
        </w:r>
      </w:ins>
      <w:r w:rsidR="0054030F">
        <w:rPr>
          <w:rFonts w:cs="Times New Roman"/>
          <w:lang w:val="en-US"/>
        </w:rPr>
        <w:instrText>ADDIN CSL_CITATION {"citationItems":[{"id":"ITEM-1","itemData":{"ISBN":"978-3-540-33036-3","abstract":"It is common to think of statistical graphics and data visualization as relatively modern developments in statistics. In fact, the graphic representation of quantitative information has deep roots. These roots reach into the histories of the earliestmap making and visual depiction, and later into thematic cartography, statistics and statistical graphics, medicine and other fields. Along the way, developments in technologies (printing, reproduction), mathematical theory and practice, and empirical observation and recording enabled the wider use of graphics and new advances in form and content.","author":[{"dropping-particle":"","family":"Friendly","given":"Michael","non-dropping-particle":"","parse-names":false,"suffix":""},{"dropping-particle":"","family":"Chen","given":"Chun-houh","non-dropping-particle":"","parse-names":false,"suffix":""},{"dropping-particle":"","family":"Härdle","given":"Wolfgang","non-dropping-particle":"","parse-names":false,"suffix":""},{"dropping-particle":"","family":"Unwin","given":"Antony","non-dropping-particle":"","parse-names":false,"suffix":""}],"container-title":"Handbook of Data Visualization","id":"ITEM-1","issued":{"date-parts":[["2008"]]},"page":"15-56","title":"A Brief History of Data Visualization","type":"article-journal"},"uris":["http://www.mendeley.com/documents/?uuid=84a14afa-6070-4a42-a2dd-7b8f213a714e"]},{"id":"ITEM-2","itemData":{"URL":"https://data-xtractor.com/blog/data-visualization/chart-history-who-invented-this-chart-type/","accessed":{"date-parts":[["2020","12","13"]]},"id":"ITEM-2","issued":{"date-parts":[["0"]]},"title":"History of Charts: Who Invented This Chart Type?","type":"webpage"},"uris":["http://www.mendeley.com/documents/?uuid=fd8e43da-a169-3880-8ea8-f6d714f1a6ce"]}],"mendeley":{"formattedCitation":"[3], [4]","plainTextFormattedCitation":"[3], [4]","previouslyFormattedCitation":"[3], [4]"},"properties":{"noteIndex":0},"schema":"https://github.com/citation-style-language/schema/raw/master/csl-citation.json"}</w:instrText>
      </w:r>
      <w:ins w:id="45" w:author="attracta brennan" w:date="2021-06-03T22:43:00Z">
        <w:r w:rsidR="000625F9" w:rsidRPr="009D6FDD">
          <w:rPr>
            <w:rFonts w:cs="Times New Roman"/>
            <w:lang w:val="en-US"/>
          </w:rPr>
          <w:fldChar w:fldCharType="separate"/>
        </w:r>
      </w:ins>
      <w:r w:rsidR="0054030F" w:rsidRPr="0054030F">
        <w:rPr>
          <w:rFonts w:cs="Times New Roman"/>
          <w:noProof/>
          <w:lang w:val="en-US"/>
        </w:rPr>
        <w:t>[3], [4]</w:t>
      </w:r>
      <w:ins w:id="46" w:author="attracta brennan" w:date="2021-06-03T22:43:00Z">
        <w:r w:rsidR="000625F9" w:rsidRPr="009D6FDD">
          <w:rPr>
            <w:rFonts w:cs="Times New Roman"/>
            <w:lang w:val="en-US"/>
          </w:rPr>
          <w:fldChar w:fldCharType="end"/>
        </w:r>
      </w:ins>
    </w:p>
    <w:p w14:paraId="47381F20" w14:textId="77B74E1C" w:rsidR="007D5F9B" w:rsidRPr="009D6FDD" w:rsidRDefault="00C564F1">
      <w:pPr>
        <w:shd w:val="clear" w:color="auto" w:fill="FFFFFF"/>
        <w:rPr>
          <w:rFonts w:cs="Times New Roman"/>
          <w:lang w:val="en-US"/>
        </w:rPr>
        <w:pPrChange w:id="47" w:author="attracta brennan" w:date="2021-06-03T22:43:00Z">
          <w:pPr>
            <w:shd w:val="clear" w:color="auto" w:fill="FFFFFF"/>
            <w:jc w:val="center"/>
          </w:pPr>
        </w:pPrChange>
      </w:pPr>
      <w:r w:rsidRPr="009D6FDD">
        <w:rPr>
          <w:rFonts w:cs="Times New Roman"/>
          <w:lang w:val="en-US"/>
        </w:rPr>
        <w:t xml:space="preserve">. </w:t>
      </w:r>
    </w:p>
    <w:p w14:paraId="4E8BE16B" w14:textId="7781B2E3" w:rsidR="000969FB" w:rsidRPr="009D6FDD" w:rsidRDefault="000969FB" w:rsidP="008D6B2E">
      <w:pPr>
        <w:rPr>
          <w:rFonts w:cs="Times New Roman"/>
          <w:lang w:val="en-US"/>
        </w:rPr>
      </w:pPr>
      <w:r w:rsidRPr="009D6FDD">
        <w:rPr>
          <w:rFonts w:cs="Times New Roman"/>
          <w:lang w:val="en-US"/>
        </w:rPr>
        <w:lastRenderedPageBreak/>
        <w:t xml:space="preserve">After </w:t>
      </w:r>
      <w:r w:rsidR="00AE4C39">
        <w:rPr>
          <w:rFonts w:cs="Times New Roman"/>
          <w:lang w:val="en-US"/>
        </w:rPr>
        <w:t xml:space="preserve">the </w:t>
      </w:r>
      <w:r w:rsidRPr="009D6FDD">
        <w:rPr>
          <w:rFonts w:cs="Times New Roman"/>
          <w:lang w:val="en-US"/>
        </w:rPr>
        <w:t xml:space="preserve">visualization </w:t>
      </w:r>
      <w:r w:rsidR="00AE4C39">
        <w:rPr>
          <w:rFonts w:cs="Times New Roman"/>
          <w:lang w:val="en-US"/>
        </w:rPr>
        <w:t xml:space="preserve">of </w:t>
      </w:r>
      <w:r w:rsidRPr="009D6FDD">
        <w:rPr>
          <w:rFonts w:cs="Times New Roman"/>
          <w:lang w:val="en-US"/>
        </w:rPr>
        <w:t>knowledge was popularized, a period of chart innovation</w:t>
      </w:r>
      <w:r w:rsidR="003E1E4B">
        <w:rPr>
          <w:rFonts w:cs="Times New Roman"/>
          <w:lang w:val="en-US"/>
        </w:rPr>
        <w:t xml:space="preserve"> was </w:t>
      </w:r>
      <w:r w:rsidRPr="009D6FDD">
        <w:rPr>
          <w:rFonts w:cs="Times New Roman"/>
          <w:lang w:val="en-US"/>
        </w:rPr>
        <w:t>gradually ushered in</w:t>
      </w:r>
      <w:r w:rsidR="00FD418D">
        <w:rPr>
          <w:rFonts w:cs="Times New Roman"/>
          <w:lang w:val="en-US"/>
        </w:rPr>
        <w:t xml:space="preserve">, </w:t>
      </w:r>
      <w:r w:rsidRPr="009D6FDD">
        <w:rPr>
          <w:rFonts w:cs="Times New Roman"/>
          <w:lang w:val="en-US"/>
        </w:rPr>
        <w:t>in the early 20th century. With the usefulness of graphical displays for understanding complex data and phenomena established, many new graphical forms were invented and extended to new areas of inquiry, particularly in the social</w:t>
      </w:r>
      <w:r w:rsidR="001C77AA" w:rsidRPr="009D6FDD">
        <w:rPr>
          <w:rFonts w:cs="Times New Roman"/>
          <w:lang w:val="en-US"/>
        </w:rPr>
        <w:t xml:space="preserve">, medical and </w:t>
      </w:r>
      <w:r w:rsidR="005B05BB" w:rsidRPr="009D6FDD">
        <w:rPr>
          <w:rFonts w:cs="Times New Roman"/>
          <w:lang w:val="en-US"/>
        </w:rPr>
        <w:t xml:space="preserve">business </w:t>
      </w:r>
      <w:r w:rsidRPr="009D6FDD">
        <w:rPr>
          <w:rFonts w:cs="Times New Roman"/>
          <w:lang w:val="en-US"/>
        </w:rPr>
        <w:t>realm</w:t>
      </w:r>
      <w:ins w:id="48" w:author="attracta brennan" w:date="2021-06-03T22:44:00Z">
        <w:r w:rsidR="000625F9" w:rsidRPr="009D6FDD">
          <w:rPr>
            <w:rFonts w:cs="Times New Roman"/>
            <w:lang w:val="en-US"/>
          </w:rPr>
          <w:t xml:space="preserve"> </w:t>
        </w:r>
      </w:ins>
      <w:r w:rsidR="00BB3454" w:rsidRPr="009D6FDD">
        <w:rPr>
          <w:rFonts w:cs="Times New Roman"/>
          <w:lang w:val="en-US"/>
        </w:rPr>
        <w:fldChar w:fldCharType="begin" w:fldLock="1"/>
      </w:r>
      <w:r w:rsidR="0054030F">
        <w:rPr>
          <w:rFonts w:cs="Times New Roman"/>
          <w:lang w:val="en-US"/>
        </w:rPr>
        <w:instrText>ADDIN CSL_CITATION {"citationItems":[{"id":"ITEM-1","itemData":{"id":"ITEM-1","issued":{"date-parts":[["0"]]},"title":"Visualizing Infomation Where Data Meets Design","type":"article-journal"},"uris":["http://www.mendeley.com/documents/?uuid=cad26509-d5ed-447c-bb6f-69c9ba014f25"]}],"mendeley":{"formattedCitation":"[6]","plainTextFormattedCitation":"[6]","previouslyFormattedCitation":"[6]"},"properties":{"noteIndex":0},"schema":"https://github.com/citation-style-language/schema/raw/master/csl-citation.json"}</w:instrText>
      </w:r>
      <w:r w:rsidR="00BB3454" w:rsidRPr="009D6FDD">
        <w:rPr>
          <w:rFonts w:cs="Times New Roman"/>
          <w:lang w:val="en-US"/>
        </w:rPr>
        <w:fldChar w:fldCharType="separate"/>
      </w:r>
      <w:r w:rsidR="0054030F" w:rsidRPr="0054030F">
        <w:rPr>
          <w:rFonts w:cs="Times New Roman"/>
          <w:noProof/>
          <w:lang w:val="en-US"/>
        </w:rPr>
        <w:t>[6]</w:t>
      </w:r>
      <w:r w:rsidR="00BB3454" w:rsidRPr="009D6FDD">
        <w:rPr>
          <w:rFonts w:cs="Times New Roman"/>
          <w:lang w:val="en-US"/>
        </w:rPr>
        <w:fldChar w:fldCharType="end"/>
      </w:r>
      <w:ins w:id="49" w:author="attracta brennan" w:date="2021-06-03T22:44:00Z">
        <w:r w:rsidR="000625F9" w:rsidRPr="009D6FDD">
          <w:rPr>
            <w:rFonts w:cs="Times New Roman"/>
            <w:lang w:val="en-US"/>
          </w:rPr>
          <w:t xml:space="preserve"> e.g. ??????</w:t>
        </w:r>
      </w:ins>
    </w:p>
    <w:p w14:paraId="24555830" w14:textId="77777777" w:rsidR="000625F9" w:rsidRPr="009D6FDD" w:rsidRDefault="00790987" w:rsidP="008D6B2E">
      <w:pPr>
        <w:rPr>
          <w:ins w:id="50" w:author="attracta brennan" w:date="2021-06-03T22:45:00Z"/>
          <w:rFonts w:cs="Times New Roman"/>
          <w:lang w:val="en-US"/>
        </w:rPr>
      </w:pPr>
      <w:r w:rsidRPr="009D6FDD">
        <w:rPr>
          <w:rFonts w:cs="Times New Roman"/>
          <w:lang w:val="en-US"/>
        </w:rPr>
        <w:t>It is also believed that the latest growth potential of data visualization comes from the development of interactive and dynamic graphics methods, real-time and direct manipulation of graphical objects and related statistical properties</w:t>
      </w:r>
      <w:del w:id="51" w:author="attracta brennan" w:date="2021-06-03T22:45:00Z">
        <w:r w:rsidRPr="009D6FDD" w:rsidDel="000625F9">
          <w:rPr>
            <w:rFonts w:cs="Times New Roman"/>
            <w:lang w:val="en-US"/>
          </w:rPr>
          <w:delText>. Extend</w:delText>
        </w:r>
      </w:del>
      <w:ins w:id="52" w:author="attracta brennan" w:date="2021-06-03T22:45:00Z">
        <w:r w:rsidR="000625F9" w:rsidRPr="009D6FDD">
          <w:rPr>
            <w:rFonts w:cs="Times New Roman"/>
            <w:lang w:val="en-US"/>
          </w:rPr>
          <w:t xml:space="preserve"> where by</w:t>
        </w:r>
      </w:ins>
      <w:r w:rsidRPr="009D6FDD">
        <w:rPr>
          <w:rFonts w:cs="Times New Roman"/>
          <w:lang w:val="en-US"/>
        </w:rPr>
        <w:t xml:space="preserve"> classic linear statistical modeling </w:t>
      </w:r>
      <w:ins w:id="53" w:author="attracta brennan" w:date="2021-06-03T22:45:00Z">
        <w:r w:rsidR="000625F9" w:rsidRPr="009D6FDD">
          <w:rPr>
            <w:rFonts w:cs="Times New Roman"/>
            <w:lang w:val="en-US"/>
          </w:rPr>
          <w:t xml:space="preserve">is extended </w:t>
        </w:r>
      </w:ins>
      <w:r w:rsidRPr="009D6FDD">
        <w:rPr>
          <w:rFonts w:cs="Times New Roman"/>
          <w:lang w:val="en-US"/>
        </w:rPr>
        <w:t>to a wider range of fields (general linear models, mixed models, spatial/geographic data models, etc.) [2].</w:t>
      </w:r>
      <w:r w:rsidR="00195572" w:rsidRPr="009D6FDD">
        <w:rPr>
          <w:rFonts w:cs="Times New Roman"/>
          <w:lang w:val="en-US"/>
        </w:rPr>
        <w:t xml:space="preserve"> </w:t>
      </w:r>
    </w:p>
    <w:p w14:paraId="15791B43" w14:textId="4B0F484C" w:rsidR="0082781F" w:rsidRPr="009D6FDD" w:rsidRDefault="00BB3A33" w:rsidP="008D6B2E">
      <w:pPr>
        <w:rPr>
          <w:rFonts w:cs="Times New Roman"/>
          <w:lang w:val="en-US"/>
        </w:rPr>
      </w:pPr>
      <w:del w:id="54" w:author="attracta brennan" w:date="2021-06-03T22:45:00Z">
        <w:r w:rsidRPr="009D6FDD" w:rsidDel="000625F9">
          <w:rPr>
            <w:rFonts w:cs="Times New Roman"/>
            <w:lang w:val="en-US"/>
          </w:rPr>
          <w:delText xml:space="preserve">This is also the </w:delText>
        </w:r>
        <w:r w:rsidR="00D70602" w:rsidRPr="009D6FDD" w:rsidDel="000625F9">
          <w:rPr>
            <w:rFonts w:cs="Times New Roman"/>
            <w:lang w:val="en-US"/>
          </w:rPr>
          <w:delText xml:space="preserve">main </w:delText>
        </w:r>
        <w:r w:rsidRPr="009D6FDD" w:rsidDel="000625F9">
          <w:rPr>
            <w:rFonts w:cs="Times New Roman"/>
            <w:lang w:val="en-US"/>
          </w:rPr>
          <w:delText xml:space="preserve">focus </w:delText>
        </w:r>
        <w:r w:rsidR="00D70602" w:rsidRPr="009D6FDD" w:rsidDel="000625F9">
          <w:rPr>
            <w:rFonts w:cs="Times New Roman"/>
            <w:lang w:val="en-US"/>
          </w:rPr>
          <w:delText xml:space="preserve">area </w:delText>
        </w:r>
        <w:r w:rsidRPr="009D6FDD" w:rsidDel="000625F9">
          <w:rPr>
            <w:rFonts w:cs="Times New Roman"/>
            <w:lang w:val="en-US"/>
          </w:rPr>
          <w:delText xml:space="preserve">of </w:delText>
        </w:r>
        <w:r w:rsidR="0016511C" w:rsidRPr="009D6FDD" w:rsidDel="000625F9">
          <w:rPr>
            <w:rFonts w:cs="Times New Roman"/>
            <w:lang w:val="en-US"/>
          </w:rPr>
          <w:delText>the</w:delText>
        </w:r>
        <w:r w:rsidRPr="009D6FDD" w:rsidDel="000625F9">
          <w:rPr>
            <w:rFonts w:cs="Times New Roman"/>
            <w:lang w:val="en-US"/>
          </w:rPr>
          <w:delText xml:space="preserve"> article</w:delText>
        </w:r>
        <w:r w:rsidR="0016511C" w:rsidRPr="009D6FDD" w:rsidDel="000625F9">
          <w:rPr>
            <w:rFonts w:cs="Times New Roman"/>
            <w:lang w:val="en-US"/>
          </w:rPr>
          <w:delText>, t</w:delText>
        </w:r>
        <w:r w:rsidRPr="009D6FDD" w:rsidDel="000625F9">
          <w:rPr>
            <w:rFonts w:cs="Times New Roman"/>
            <w:lang w:val="en-US"/>
          </w:rPr>
          <w:delText>he author will try to explore the application of data visualization in the medical field.</w:delText>
        </w:r>
      </w:del>
    </w:p>
    <w:p w14:paraId="3733168E" w14:textId="4DBA7A75" w:rsidR="009A756E" w:rsidRPr="009D6FDD" w:rsidRDefault="009A756E" w:rsidP="00477C93">
      <w:pPr>
        <w:pStyle w:val="Heading2"/>
        <w:rPr>
          <w:rFonts w:ascii="Times New Roman" w:hAnsi="Times New Roman" w:cs="Times New Roman"/>
        </w:rPr>
      </w:pPr>
      <w:bookmarkStart w:id="55" w:name="_Toc73385378"/>
      <w:r w:rsidRPr="009D6FDD">
        <w:rPr>
          <w:rFonts w:ascii="Times New Roman" w:hAnsi="Times New Roman" w:cs="Times New Roman"/>
        </w:rPr>
        <w:t>2.</w:t>
      </w:r>
      <w:r w:rsidR="00A37878" w:rsidRPr="009D6FDD">
        <w:rPr>
          <w:rFonts w:ascii="Times New Roman" w:hAnsi="Times New Roman" w:cs="Times New Roman"/>
        </w:rPr>
        <w:t>3</w:t>
      </w:r>
      <w:r w:rsidRPr="009D6FDD">
        <w:rPr>
          <w:rFonts w:ascii="Times New Roman" w:hAnsi="Times New Roman" w:cs="Times New Roman"/>
        </w:rPr>
        <w:t xml:space="preserve"> The Importance of Data Visualization</w:t>
      </w:r>
      <w:r w:rsidR="00BB66F7" w:rsidRPr="009D6FDD">
        <w:rPr>
          <w:rFonts w:ascii="Times New Roman" w:hAnsi="Times New Roman" w:cs="Times New Roman"/>
        </w:rPr>
        <w:t xml:space="preserve"> in </w:t>
      </w:r>
      <w:ins w:id="56" w:author="attracta brennan" w:date="2021-06-03T22:45:00Z">
        <w:r w:rsidR="000625F9" w:rsidRPr="009D6FDD">
          <w:rPr>
            <w:rFonts w:ascii="Times New Roman" w:hAnsi="Times New Roman" w:cs="Times New Roman"/>
          </w:rPr>
          <w:t xml:space="preserve">the </w:t>
        </w:r>
      </w:ins>
      <w:r w:rsidR="00BB66F7" w:rsidRPr="009D6FDD">
        <w:rPr>
          <w:rFonts w:ascii="Times New Roman" w:hAnsi="Times New Roman" w:cs="Times New Roman"/>
        </w:rPr>
        <w:t>Medical Field</w:t>
      </w:r>
      <w:bookmarkEnd w:id="55"/>
    </w:p>
    <w:p w14:paraId="7A29C60D" w14:textId="1829321E" w:rsidR="00E3428D" w:rsidRPr="009D6FDD" w:rsidDel="000625F9" w:rsidRDefault="00DE7722" w:rsidP="00801E60">
      <w:pPr>
        <w:autoSpaceDE w:val="0"/>
        <w:autoSpaceDN w:val="0"/>
        <w:adjustRightInd w:val="0"/>
        <w:spacing w:before="0" w:after="0"/>
        <w:jc w:val="left"/>
        <w:rPr>
          <w:del w:id="57" w:author="attracta brennan" w:date="2021-06-03T22:45:00Z"/>
          <w:rFonts w:cs="Times New Roman"/>
          <w:lang w:val="en-US"/>
        </w:rPr>
      </w:pPr>
      <w:del w:id="58" w:author="attracta brennan" w:date="2021-06-03T22:45:00Z">
        <w:r w:rsidRPr="009D6FDD" w:rsidDel="000625F9">
          <w:rPr>
            <w:rFonts w:cs="Times New Roman"/>
            <w:lang w:val="en-US"/>
          </w:rPr>
          <w:delText xml:space="preserve">In this section, the author will focus on the application of visualization in the medical field, and briefly discuss the </w:delText>
        </w:r>
        <w:r w:rsidR="000934A4" w:rsidRPr="009D6FDD" w:rsidDel="000625F9">
          <w:rPr>
            <w:rFonts w:cs="Times New Roman"/>
            <w:lang w:val="en-US"/>
          </w:rPr>
          <w:delText>importance</w:delText>
        </w:r>
        <w:r w:rsidRPr="009D6FDD" w:rsidDel="000625F9">
          <w:rPr>
            <w:rFonts w:cs="Times New Roman"/>
            <w:lang w:val="en-US"/>
          </w:rPr>
          <w:delText xml:space="preserve"> of </w:delText>
        </w:r>
        <w:r w:rsidR="0055644C" w:rsidRPr="009D6FDD" w:rsidDel="000625F9">
          <w:rPr>
            <w:rFonts w:cs="Times New Roman"/>
            <w:lang w:val="en-US"/>
          </w:rPr>
          <w:delText xml:space="preserve">data </w:delText>
        </w:r>
        <w:r w:rsidRPr="009D6FDD" w:rsidDel="000625F9">
          <w:rPr>
            <w:rFonts w:cs="Times New Roman"/>
            <w:lang w:val="en-US"/>
          </w:rPr>
          <w:delText>visualization in conventional medical care from the perspective of patients and doctors.</w:delText>
        </w:r>
      </w:del>
    </w:p>
    <w:p w14:paraId="57678EE1" w14:textId="33CFA7E1" w:rsidR="00DE7722" w:rsidRPr="009D6FDD" w:rsidDel="000625F9" w:rsidRDefault="00DE7722" w:rsidP="00801E60">
      <w:pPr>
        <w:autoSpaceDE w:val="0"/>
        <w:autoSpaceDN w:val="0"/>
        <w:adjustRightInd w:val="0"/>
        <w:spacing w:before="0" w:after="0"/>
        <w:jc w:val="left"/>
        <w:rPr>
          <w:del w:id="59" w:author="attracta brennan" w:date="2021-06-03T22:45:00Z"/>
          <w:rFonts w:cs="Times New Roman"/>
          <w:lang w:val="en-US"/>
        </w:rPr>
      </w:pPr>
    </w:p>
    <w:p w14:paraId="0BDCBB21" w14:textId="2167D673" w:rsidR="00F84398" w:rsidRPr="009D6FDD" w:rsidRDefault="00036336" w:rsidP="00F84398">
      <w:pPr>
        <w:autoSpaceDE w:val="0"/>
        <w:autoSpaceDN w:val="0"/>
        <w:adjustRightInd w:val="0"/>
        <w:spacing w:before="0" w:after="0"/>
        <w:jc w:val="left"/>
        <w:rPr>
          <w:rFonts w:cs="Times New Roman"/>
          <w:lang w:val="en-US"/>
        </w:rPr>
      </w:pPr>
      <w:r w:rsidRPr="009D6FDD">
        <w:rPr>
          <w:rFonts w:cs="Times New Roman"/>
          <w:lang w:val="en-US"/>
        </w:rPr>
        <w:t>Through fields such as health data analysis and health informatics, medical organizations accrue large amounts of raw data</w:t>
      </w:r>
      <w:ins w:id="60" w:author="attracta brennan" w:date="2021-06-03T22:45:00Z">
        <w:r w:rsidR="000625F9" w:rsidRPr="009D6FDD">
          <w:rPr>
            <w:rFonts w:cs="Times New Roman"/>
            <w:lang w:val="en-US"/>
          </w:rPr>
          <w:t xml:space="preserve"> </w:t>
        </w:r>
      </w:ins>
      <w:del w:id="61" w:author="attracta brennan" w:date="2021-06-03T22:46:00Z">
        <w:r w:rsidR="00C72F27" w:rsidRPr="009D6FDD" w:rsidDel="000625F9">
          <w:rPr>
            <w:rFonts w:cs="Times New Roman"/>
            <w:lang w:val="en-US"/>
          </w:rPr>
          <w:fldChar w:fldCharType="begin" w:fldLock="1"/>
        </w:r>
        <w:r w:rsidR="00B11343" w:rsidRPr="009D6FDD" w:rsidDel="000625F9">
          <w:rPr>
            <w:rFonts w:cs="Times New Roman"/>
            <w:lang w:val="en-US"/>
          </w:rPr>
          <w:delInstrText>ADDIN CSL_CITATION {"citationItems":[{"id":"ITEM-1","itemData":{"URL":"https://healthinformatics.uic.edu/blog/health-data-visualization/","accessed":{"date-parts":[["2021","5","5"]]},"id":"ITEM-1","issued":{"date-parts":[["0"]]},"title":"Tools and Strategies for Visualizing Health Data | UIC Online Health Informatics","type":"webpage"},"uris":["http://www.mendeley.com/documents/?uuid=08ad213a-fce4-3f43-8b12-399a93db0799"]}],"mendeley":{"formattedCitation":"[6]","plainTextFormattedCitation":"[6]","previouslyFormattedCitation":"[6]"},"properties":{"noteIndex":0},"schema":"https://github.com/citation-style-language/schema/raw/master/csl-citation.json"}</w:delInstrText>
        </w:r>
        <w:r w:rsidR="00C72F27" w:rsidRPr="009D6FDD" w:rsidDel="000625F9">
          <w:rPr>
            <w:rFonts w:cs="Times New Roman"/>
            <w:lang w:val="en-US"/>
          </w:rPr>
          <w:fldChar w:fldCharType="separate"/>
        </w:r>
        <w:r w:rsidR="00C72F27" w:rsidRPr="009D6FDD" w:rsidDel="000625F9">
          <w:rPr>
            <w:rFonts w:cs="Times New Roman"/>
            <w:noProof/>
            <w:lang w:val="en-US"/>
          </w:rPr>
          <w:delText>[6]</w:delText>
        </w:r>
        <w:r w:rsidR="00C72F27" w:rsidRPr="009D6FDD" w:rsidDel="000625F9">
          <w:rPr>
            <w:rFonts w:cs="Times New Roman"/>
            <w:lang w:val="en-US"/>
          </w:rPr>
          <w:fldChar w:fldCharType="end"/>
        </w:r>
      </w:del>
      <w:ins w:id="62" w:author="attracta brennan" w:date="2021-06-03T22:46:00Z">
        <w:r w:rsidR="000625F9" w:rsidRPr="009D6FDD">
          <w:rPr>
            <w:rFonts w:cs="Times New Roman"/>
            <w:lang w:val="en-US"/>
          </w:rPr>
          <w:t>e.g.</w:t>
        </w:r>
      </w:ins>
      <w:del w:id="63" w:author="attracta brennan" w:date="2021-06-03T22:46:00Z">
        <w:r w:rsidRPr="009D6FDD" w:rsidDel="000625F9">
          <w:rPr>
            <w:rFonts w:cs="Times New Roman"/>
            <w:lang w:val="en-US"/>
          </w:rPr>
          <w:delText xml:space="preserve">. </w:delText>
        </w:r>
        <w:r w:rsidR="005D2DFC" w:rsidRPr="009D6FDD" w:rsidDel="000625F9">
          <w:rPr>
            <w:rFonts w:cs="Times New Roman"/>
            <w:lang w:val="en-US"/>
          </w:rPr>
          <w:delText xml:space="preserve">Such as </w:delText>
        </w:r>
      </w:del>
      <w:r w:rsidR="005D2DFC" w:rsidRPr="009D6FDD">
        <w:rPr>
          <w:rFonts w:cs="Times New Roman"/>
          <w:lang w:val="en-US"/>
        </w:rPr>
        <w:t xml:space="preserve">the patient’s personal information, medical history, and </w:t>
      </w:r>
      <w:r w:rsidR="00723E38" w:rsidRPr="009D6FDD">
        <w:rPr>
          <w:rFonts w:cs="Times New Roman"/>
          <w:lang w:val="en-US"/>
        </w:rPr>
        <w:t>at</w:t>
      </w:r>
      <w:r w:rsidR="008162BE" w:rsidRPr="009D6FDD">
        <w:rPr>
          <w:rFonts w:cs="Times New Roman"/>
          <w:lang w:val="en-US"/>
        </w:rPr>
        <w:t xml:space="preserve">tending </w:t>
      </w:r>
      <w:r w:rsidR="005D2DFC" w:rsidRPr="009D6FDD">
        <w:rPr>
          <w:rFonts w:cs="Times New Roman"/>
          <w:lang w:val="en-US"/>
        </w:rPr>
        <w:t>doctors etc.</w:t>
      </w:r>
      <w:ins w:id="64" w:author="attracta brennan" w:date="2021-06-03T22:46:00Z">
        <w:r w:rsidR="000625F9" w:rsidRPr="009D6FDD">
          <w:rPr>
            <w:rFonts w:cs="Times New Roman"/>
            <w:lang w:val="en-US"/>
          </w:rPr>
          <w:t xml:space="preserve"> </w:t>
        </w:r>
        <w:r w:rsidR="000625F9" w:rsidRPr="009D6FDD">
          <w:rPr>
            <w:rFonts w:cs="Times New Roman"/>
            <w:lang w:val="en-US"/>
          </w:rPr>
          <w:fldChar w:fldCharType="begin" w:fldLock="1"/>
        </w:r>
      </w:ins>
      <w:r w:rsidR="0054030F">
        <w:rPr>
          <w:rFonts w:cs="Times New Roman"/>
          <w:lang w:val="en-US"/>
        </w:rPr>
        <w:instrText>ADDIN CSL_CITATION {"citationItems":[{"id":"ITEM-1","itemData":{"URL":"https://healthinformatics.uic.edu/blog/health-data-visualization/","accessed":{"date-parts":[["2021","5","5"]]},"id":"ITEM-1","issued":{"date-parts":[["0"]]},"title":"Tools and Strategies for Visualizing Health Data | UIC Online Health Informatics","type":"webpage"},"uris":["http://www.mendeley.com/documents/?uuid=08ad213a-fce4-3f43-8b12-399a93db0799"]}],"mendeley":{"formattedCitation":"[7]","plainTextFormattedCitation":"[7]","previouslyFormattedCitation":"[7]"},"properties":{"noteIndex":0},"schema":"https://github.com/citation-style-language/schema/raw/master/csl-citation.json"}</w:instrText>
      </w:r>
      <w:ins w:id="65" w:author="attracta brennan" w:date="2021-06-03T22:46:00Z">
        <w:r w:rsidR="000625F9" w:rsidRPr="009D6FDD">
          <w:rPr>
            <w:rFonts w:cs="Times New Roman"/>
            <w:lang w:val="en-US"/>
          </w:rPr>
          <w:fldChar w:fldCharType="separate"/>
        </w:r>
      </w:ins>
      <w:r w:rsidR="0054030F" w:rsidRPr="0054030F">
        <w:rPr>
          <w:rFonts w:cs="Times New Roman"/>
          <w:noProof/>
          <w:lang w:val="en-US"/>
        </w:rPr>
        <w:t>[7]</w:t>
      </w:r>
      <w:ins w:id="66" w:author="attracta brennan" w:date="2021-06-03T22:46:00Z">
        <w:r w:rsidR="000625F9" w:rsidRPr="009D6FDD">
          <w:rPr>
            <w:rFonts w:cs="Times New Roman"/>
            <w:lang w:val="en-US"/>
          </w:rPr>
          <w:fldChar w:fldCharType="end"/>
        </w:r>
        <w:r w:rsidR="000625F9" w:rsidRPr="009D6FDD">
          <w:rPr>
            <w:rFonts w:cs="Times New Roman"/>
            <w:lang w:val="en-US"/>
          </w:rPr>
          <w:t>.</w:t>
        </w:r>
      </w:ins>
      <w:r w:rsidR="005D2DFC" w:rsidRPr="009D6FDD">
        <w:rPr>
          <w:rFonts w:cs="Times New Roman"/>
          <w:lang w:val="en-US"/>
        </w:rPr>
        <w:t xml:space="preserve"> </w:t>
      </w:r>
      <w:r w:rsidR="00B240B4" w:rsidRPr="009D6FDD">
        <w:rPr>
          <w:rFonts w:cs="Times New Roman"/>
          <w:lang w:val="en-US"/>
        </w:rPr>
        <w:t xml:space="preserve">Dashboards developed by integrating this information can help medical staff quickly analyze large amounts of data to save time and even save lives. </w:t>
      </w:r>
      <w:r w:rsidR="00F84398" w:rsidRPr="009D6FDD">
        <w:rPr>
          <w:rFonts w:cs="Times New Roman"/>
          <w:lang w:val="en-US"/>
        </w:rPr>
        <w:t>In one case study, the development of a dashboard to visualize electronic health record data resulted in a 65% reduction in time spent on data analysis in the first year alone, with further gains projected for the future</w:t>
      </w:r>
      <w:ins w:id="67" w:author="attracta brennan" w:date="2021-06-03T22:46:00Z">
        <w:r w:rsidR="000625F9" w:rsidRPr="009D6FDD">
          <w:rPr>
            <w:rFonts w:cs="Times New Roman"/>
            <w:lang w:val="en-US"/>
          </w:rPr>
          <w:t xml:space="preserve"> </w:t>
        </w:r>
      </w:ins>
      <w:r w:rsidR="00F84398" w:rsidRPr="009D6FDD">
        <w:rPr>
          <w:rFonts w:cs="Times New Roman"/>
          <w:lang w:val="en-US"/>
        </w:rPr>
        <w:fldChar w:fldCharType="begin" w:fldLock="1"/>
      </w:r>
      <w:r w:rsidR="0054030F">
        <w:rPr>
          <w:rFonts w:cs="Times New Roman"/>
          <w:lang w:val="en-US"/>
        </w:rPr>
        <w:instrText>ADDIN CSL_CITATION {"citationItems":[{"id":"ITEM-1","itemData":{"URL":"https://modus.medium.com/how-data-visualization-is-transforming-the-healthcare-industry-6761d7293dd2","accessed":{"date-parts":[["2021","5","5"]]},"id":"ITEM-1","issued":{"date-parts":[["0"]]},"title":"How Data Visualization Is Transforming the Health Care Industry | by Erin McCoy | Modus","type":"webpage"},"uris":["http://www.mendeley.com/documents/?uuid=cce0ffcf-a4f6-321c-a096-aac33fd49ad5"]}],"mendeley":{"formattedCitation":"[8]","plainTextFormattedCitation":"[8]","previouslyFormattedCitation":"[8]"},"properties":{"noteIndex":0},"schema":"https://github.com/citation-style-language/schema/raw/master/csl-citation.json"}</w:instrText>
      </w:r>
      <w:r w:rsidR="00F84398" w:rsidRPr="009D6FDD">
        <w:rPr>
          <w:rFonts w:cs="Times New Roman"/>
          <w:lang w:val="en-US"/>
        </w:rPr>
        <w:fldChar w:fldCharType="separate"/>
      </w:r>
      <w:r w:rsidR="0054030F" w:rsidRPr="0054030F">
        <w:rPr>
          <w:rFonts w:cs="Times New Roman"/>
          <w:noProof/>
          <w:lang w:val="en-US"/>
        </w:rPr>
        <w:t>[8]</w:t>
      </w:r>
      <w:r w:rsidR="00F84398" w:rsidRPr="009D6FDD">
        <w:rPr>
          <w:rFonts w:cs="Times New Roman"/>
          <w:lang w:val="en-US"/>
        </w:rPr>
        <w:fldChar w:fldCharType="end"/>
      </w:r>
      <w:r w:rsidR="00F84398" w:rsidRPr="009D6FDD">
        <w:rPr>
          <w:rFonts w:cs="Times New Roman"/>
          <w:lang w:val="en-US"/>
        </w:rPr>
        <w:t>.</w:t>
      </w:r>
    </w:p>
    <w:p w14:paraId="23AFDD85" w14:textId="6F557759" w:rsidR="008E5A6D" w:rsidRPr="009D6FDD" w:rsidRDefault="00322350" w:rsidP="004572D5">
      <w:pPr>
        <w:autoSpaceDE w:val="0"/>
        <w:autoSpaceDN w:val="0"/>
        <w:adjustRightInd w:val="0"/>
        <w:spacing w:before="0" w:after="0"/>
        <w:jc w:val="left"/>
        <w:rPr>
          <w:rFonts w:cs="Times New Roman"/>
          <w:lang w:val="en-US"/>
        </w:rPr>
      </w:pPr>
      <w:r w:rsidRPr="009D6FDD">
        <w:rPr>
          <w:rFonts w:cs="Times New Roman"/>
          <w:lang w:val="en-US"/>
        </w:rPr>
        <w:t>There are many ways to build a visual dashboard</w:t>
      </w:r>
      <w:r w:rsidR="001F5B25" w:rsidRPr="009D6FDD">
        <w:rPr>
          <w:rFonts w:cs="Times New Roman"/>
          <w:lang w:val="en-US"/>
        </w:rPr>
        <w:t xml:space="preserve">. </w:t>
      </w:r>
      <w:r w:rsidR="0084778D" w:rsidRPr="009D6FDD">
        <w:rPr>
          <w:rFonts w:cs="Times New Roman"/>
          <w:lang w:val="en-US"/>
        </w:rPr>
        <w:t>Medical organizations can synthesize raw data and convert it into graphics, charts and dashboards</w:t>
      </w:r>
      <w:ins w:id="68" w:author="attracta brennan" w:date="2021-06-03T22:46:00Z">
        <w:r w:rsidR="000625F9" w:rsidRPr="009D6FDD">
          <w:rPr>
            <w:rFonts w:cs="Times New Roman"/>
            <w:lang w:val="en-US"/>
          </w:rPr>
          <w:t xml:space="preserve"> </w:t>
        </w:r>
      </w:ins>
      <w:r w:rsidR="0084778D" w:rsidRPr="009D6FDD">
        <w:rPr>
          <w:rFonts w:cs="Times New Roman"/>
          <w:lang w:val="en-US"/>
        </w:rPr>
        <w:fldChar w:fldCharType="begin" w:fldLock="1"/>
      </w:r>
      <w:r w:rsidR="0054030F">
        <w:rPr>
          <w:rFonts w:cs="Times New Roman"/>
          <w:lang w:val="en-US"/>
        </w:rPr>
        <w:instrText>ADDIN CSL_CITATION {"citationItems":[{"id":"ITEM-1","itemData":{"URL":"https://healthinformatics.uic.edu/blog/health-data-visualization/","accessed":{"date-parts":[["2021","5","5"]]},"id":"ITEM-1","issued":{"date-parts":[["0"]]},"title":"Tools and Strategies for Visualizing Health Data | UIC Online Health Informatics","type":"webpage"},"uris":["http://www.mendeley.com/documents/?uuid=08ad213a-fce4-3f43-8b12-399a93db0799"]}],"mendeley":{"formattedCitation":"[7]","plainTextFormattedCitation":"[7]","previouslyFormattedCitation":"[7]"},"properties":{"noteIndex":0},"schema":"https://github.com/citation-style-language/schema/raw/master/csl-citation.json"}</w:instrText>
      </w:r>
      <w:r w:rsidR="0084778D" w:rsidRPr="009D6FDD">
        <w:rPr>
          <w:rFonts w:cs="Times New Roman"/>
          <w:lang w:val="en-US"/>
        </w:rPr>
        <w:fldChar w:fldCharType="separate"/>
      </w:r>
      <w:r w:rsidR="0054030F" w:rsidRPr="0054030F">
        <w:rPr>
          <w:rFonts w:cs="Times New Roman"/>
          <w:noProof/>
          <w:lang w:val="en-US"/>
        </w:rPr>
        <w:t>[7]</w:t>
      </w:r>
      <w:r w:rsidR="0084778D" w:rsidRPr="009D6FDD">
        <w:rPr>
          <w:rFonts w:cs="Times New Roman"/>
          <w:lang w:val="en-US"/>
        </w:rPr>
        <w:fldChar w:fldCharType="end"/>
      </w:r>
      <w:r w:rsidR="0084778D" w:rsidRPr="009D6FDD">
        <w:rPr>
          <w:rFonts w:cs="Times New Roman"/>
          <w:lang w:val="en-US"/>
        </w:rPr>
        <w:t>.</w:t>
      </w:r>
      <w:r w:rsidR="00AA3751" w:rsidRPr="009D6FDD">
        <w:rPr>
          <w:rFonts w:cs="Times New Roman"/>
          <w:lang w:val="en-US"/>
        </w:rPr>
        <w:t>Visualizing health data allows experts to present key trends and information via graphs, charts, and other visuals that show as well as tell</w:t>
      </w:r>
      <w:r w:rsidR="00C72F27" w:rsidRPr="009D6FDD">
        <w:rPr>
          <w:rFonts w:cs="Times New Roman"/>
          <w:lang w:val="en-US"/>
        </w:rPr>
        <w:fldChar w:fldCharType="begin" w:fldLock="1"/>
      </w:r>
      <w:r w:rsidR="0054030F">
        <w:rPr>
          <w:rFonts w:cs="Times New Roman"/>
          <w:lang w:val="en-US"/>
        </w:rPr>
        <w:instrText>ADDIN CSL_CITATION {"citationItems":[{"id":"ITEM-1","itemData":{"URL":"https://healthinformatics.uic.edu/blog/health-data-visualization/","accessed":{"date-parts":[["2021","5","5"]]},"id":"ITEM-1","issued":{"date-parts":[["0"]]},"title":"Tools and Strategies for Visualizing Health Data | UIC Online Health Informatics","type":"webpage"},"uris":["http://www.mendeley.com/documents/?uuid=08ad213a-fce4-3f43-8b12-399a93db0799"]}],"mendeley":{"formattedCitation":"[7]","manualFormatting":"[ 6]","plainTextFormattedCitation":"[7]","previouslyFormattedCitation":"[7]"},"properties":{"noteIndex":0},"schema":"https://github.com/citation-style-language/schema/raw/master/csl-citation.json"}</w:instrText>
      </w:r>
      <w:r w:rsidR="00C72F27" w:rsidRPr="009D6FDD">
        <w:rPr>
          <w:rFonts w:cs="Times New Roman"/>
          <w:lang w:val="en-US"/>
        </w:rPr>
        <w:fldChar w:fldCharType="separate"/>
      </w:r>
      <w:r w:rsidR="00C72F27" w:rsidRPr="009D6FDD">
        <w:rPr>
          <w:rFonts w:cs="Times New Roman"/>
          <w:noProof/>
          <w:lang w:val="en-US"/>
        </w:rPr>
        <w:t>[</w:t>
      </w:r>
      <w:ins w:id="69" w:author="attracta brennan" w:date="2021-06-03T22:46:00Z">
        <w:r w:rsidR="000625F9" w:rsidRPr="009D6FDD">
          <w:rPr>
            <w:rFonts w:cs="Times New Roman"/>
            <w:noProof/>
            <w:lang w:val="en-US"/>
          </w:rPr>
          <w:t xml:space="preserve"> </w:t>
        </w:r>
      </w:ins>
      <w:r w:rsidR="00C72F27" w:rsidRPr="009D6FDD">
        <w:rPr>
          <w:rFonts w:cs="Times New Roman"/>
          <w:noProof/>
          <w:lang w:val="en-US"/>
        </w:rPr>
        <w:t>6]</w:t>
      </w:r>
      <w:r w:rsidR="00C72F27" w:rsidRPr="009D6FDD">
        <w:rPr>
          <w:rFonts w:cs="Times New Roman"/>
          <w:lang w:val="en-US"/>
        </w:rPr>
        <w:fldChar w:fldCharType="end"/>
      </w:r>
      <w:r w:rsidR="00AA3751" w:rsidRPr="009D6FDD">
        <w:rPr>
          <w:rFonts w:cs="Times New Roman"/>
          <w:lang w:val="en-US"/>
        </w:rPr>
        <w:t>.</w:t>
      </w:r>
      <w:r w:rsidR="00682F02" w:rsidRPr="009D6FDD">
        <w:rPr>
          <w:rFonts w:cs="Times New Roman"/>
          <w:lang w:val="en-US"/>
        </w:rPr>
        <w:t xml:space="preserve"> Visually displaying health data points helps identify trends and significant “data” clusters</w:t>
      </w:r>
      <w:ins w:id="70" w:author="attracta brennan" w:date="2021-06-03T22:46:00Z">
        <w:r w:rsidR="000625F9" w:rsidRPr="009D6FDD">
          <w:rPr>
            <w:rFonts w:cs="Times New Roman"/>
            <w:lang w:val="en-US"/>
          </w:rPr>
          <w:t xml:space="preserve"> </w:t>
        </w:r>
      </w:ins>
      <w:r w:rsidR="00C72F27" w:rsidRPr="009D6FDD">
        <w:rPr>
          <w:rFonts w:cs="Times New Roman"/>
          <w:lang w:val="en-US"/>
        </w:rPr>
        <w:fldChar w:fldCharType="begin" w:fldLock="1"/>
      </w:r>
      <w:r w:rsidR="0054030F">
        <w:rPr>
          <w:rFonts w:cs="Times New Roman"/>
          <w:lang w:val="en-US"/>
        </w:rPr>
        <w:instrText>ADDIN CSL_CITATION {"citationItems":[{"id":"ITEM-1","itemData":{"URL":"https://healthinformatics.uic.edu/blog/health-data-visualization/","accessed":{"date-parts":[["2021","5","5"]]},"id":"ITEM-1","issued":{"date-parts":[["0"]]},"title":"Tools and Strategies for Visualizing Health Data | UIC Online Health Informatics","type":"webpage"},"uris":["http://www.mendeley.com/documents/?uuid=08ad213a-fce4-3f43-8b12-399a93db0799"]}],"mendeley":{"formattedCitation":"[7]","plainTextFormattedCitation":"[7]","previouslyFormattedCitation":"[7]"},"properties":{"noteIndex":0},"schema":"https://github.com/citation-style-language/schema/raw/master/csl-citation.json"}</w:instrText>
      </w:r>
      <w:r w:rsidR="00C72F27" w:rsidRPr="009D6FDD">
        <w:rPr>
          <w:rFonts w:cs="Times New Roman"/>
          <w:lang w:val="en-US"/>
        </w:rPr>
        <w:fldChar w:fldCharType="separate"/>
      </w:r>
      <w:r w:rsidR="0054030F" w:rsidRPr="0054030F">
        <w:rPr>
          <w:rFonts w:cs="Times New Roman"/>
          <w:noProof/>
          <w:lang w:val="en-US"/>
        </w:rPr>
        <w:t>[7]</w:t>
      </w:r>
      <w:r w:rsidR="00C72F27" w:rsidRPr="009D6FDD">
        <w:rPr>
          <w:rFonts w:cs="Times New Roman"/>
          <w:lang w:val="en-US"/>
        </w:rPr>
        <w:fldChar w:fldCharType="end"/>
      </w:r>
      <w:r w:rsidR="00682F02" w:rsidRPr="009D6FDD">
        <w:rPr>
          <w:rFonts w:cs="Times New Roman"/>
          <w:lang w:val="en-US"/>
        </w:rPr>
        <w:t>.</w:t>
      </w:r>
      <w:r w:rsidR="002B5800" w:rsidRPr="009D6FDD">
        <w:rPr>
          <w:rFonts w:cs="Times New Roman"/>
          <w:lang w:val="en-US"/>
        </w:rPr>
        <w:t xml:space="preserve"> What’s more, it provides a way to share important findings with stakeholders who may not be data literate, such as hospital executives and administrators</w:t>
      </w:r>
      <w:ins w:id="71" w:author="attracta brennan" w:date="2021-06-03T22:46:00Z">
        <w:r w:rsidR="000625F9" w:rsidRPr="009D6FDD">
          <w:rPr>
            <w:rFonts w:cs="Times New Roman"/>
            <w:lang w:val="en-US"/>
          </w:rPr>
          <w:t xml:space="preserve"> </w:t>
        </w:r>
      </w:ins>
      <w:r w:rsidR="00C72F27" w:rsidRPr="009D6FDD">
        <w:rPr>
          <w:rFonts w:cs="Times New Roman"/>
          <w:lang w:val="en-US"/>
        </w:rPr>
        <w:fldChar w:fldCharType="begin" w:fldLock="1"/>
      </w:r>
      <w:r w:rsidR="0054030F">
        <w:rPr>
          <w:rFonts w:cs="Times New Roman"/>
          <w:lang w:val="en-US"/>
        </w:rPr>
        <w:instrText>ADDIN CSL_CITATION {"citationItems":[{"id":"ITEM-1","itemData":{"URL":"https://healthinformatics.uic.edu/blog/health-data-visualization/","accessed":{"date-parts":[["2021","5","5"]]},"id":"ITEM-1","issued":{"date-parts":[["0"]]},"title":"Tools and Strategies for Visualizing Health Data | UIC Online Health Informatics","type":"webpage"},"uris":["http://www.mendeley.com/documents/?uuid=08ad213a-fce4-3f43-8b12-399a93db0799"]}],"mendeley":{"formattedCitation":"[7]","plainTextFormattedCitation":"[7]","previouslyFormattedCitation":"[7]"},"properties":{"noteIndex":0},"schema":"https://github.com/citation-style-language/schema/raw/master/csl-citation.json"}</w:instrText>
      </w:r>
      <w:r w:rsidR="00C72F27" w:rsidRPr="009D6FDD">
        <w:rPr>
          <w:rFonts w:cs="Times New Roman"/>
          <w:lang w:val="en-US"/>
        </w:rPr>
        <w:fldChar w:fldCharType="separate"/>
      </w:r>
      <w:r w:rsidR="0054030F" w:rsidRPr="0054030F">
        <w:rPr>
          <w:rFonts w:cs="Times New Roman"/>
          <w:noProof/>
          <w:lang w:val="en-US"/>
        </w:rPr>
        <w:t>[7]</w:t>
      </w:r>
      <w:r w:rsidR="00C72F27" w:rsidRPr="009D6FDD">
        <w:rPr>
          <w:rFonts w:cs="Times New Roman"/>
          <w:lang w:val="en-US"/>
        </w:rPr>
        <w:fldChar w:fldCharType="end"/>
      </w:r>
      <w:r w:rsidR="002B5800" w:rsidRPr="009D6FDD">
        <w:rPr>
          <w:rFonts w:cs="Times New Roman"/>
          <w:lang w:val="en-US"/>
        </w:rPr>
        <w:t xml:space="preserve">. </w:t>
      </w:r>
    </w:p>
    <w:p w14:paraId="6315AB38" w14:textId="25D0CC1D" w:rsidR="004633E7" w:rsidRPr="009D6FDD" w:rsidRDefault="004633E7" w:rsidP="00D962CF">
      <w:pPr>
        <w:rPr>
          <w:rFonts w:cs="Times New Roman"/>
          <w:lang w:val="en-US"/>
        </w:rPr>
      </w:pPr>
      <w:r w:rsidRPr="009D6FDD">
        <w:rPr>
          <w:rFonts w:cs="Times New Roman"/>
          <w:lang w:val="en-US"/>
        </w:rPr>
        <w:t xml:space="preserve">Patient-orientated visualization of medical information can improve their understanding and enhance the communication process, engaging the patient in an active information exchange </w:t>
      </w:r>
      <w:r w:rsidRPr="009D6FDD">
        <w:rPr>
          <w:rFonts w:cs="Times New Roman"/>
          <w:lang w:val="en-US"/>
        </w:rPr>
        <w:lastRenderedPageBreak/>
        <w:t>and in the decision-making process</w:t>
      </w:r>
      <w:r w:rsidRPr="009D6FDD">
        <w:rPr>
          <w:rFonts w:cs="Times New Roman"/>
          <w:lang w:val="en-US"/>
        </w:rPr>
        <w:fldChar w:fldCharType="begin" w:fldLock="1"/>
      </w:r>
      <w:r w:rsidR="0054030F">
        <w:rPr>
          <w:rFonts w:cs="Times New Roman"/>
          <w:lang w:val="en-US"/>
        </w:rPr>
        <w:instrText>ADDIN CSL_CITATION {"citationItems":[{"id":"ITEM-1","itemData":{"URL":"https://spie.org/news/3492-visualization-to-improve-patient-learning-and-communication?SSO=1","accessed":{"date-parts":[["2021","1","5"]]},"id":"ITEM-1","issued":{"date-parts":[["0"]]},"title":"Visualization to improve patient learning and communication","type":"webpage"},"uris":["http://www.mendeley.com/documents/?uuid=1ef9b4ce-7ade-3091-a709-12124d2b2dfb"]}],"mendeley":{"formattedCitation":"[9]","plainTextFormattedCitation":"[9]","previouslyFormattedCitation":"[9]"},"properties":{"noteIndex":0},"schema":"https://github.com/citation-style-language/schema/raw/master/csl-citation.json"}</w:instrText>
      </w:r>
      <w:r w:rsidRPr="009D6FDD">
        <w:rPr>
          <w:rFonts w:cs="Times New Roman"/>
          <w:lang w:val="en-US"/>
        </w:rPr>
        <w:fldChar w:fldCharType="separate"/>
      </w:r>
      <w:r w:rsidR="0054030F" w:rsidRPr="0054030F">
        <w:rPr>
          <w:rFonts w:cs="Times New Roman"/>
          <w:noProof/>
          <w:lang w:val="en-US"/>
        </w:rPr>
        <w:t>[9]</w:t>
      </w:r>
      <w:r w:rsidRPr="009D6FDD">
        <w:rPr>
          <w:rFonts w:cs="Times New Roman"/>
          <w:lang w:val="en-US"/>
        </w:rPr>
        <w:fldChar w:fldCharType="end"/>
      </w:r>
      <w:r w:rsidRPr="009D6FDD">
        <w:rPr>
          <w:rFonts w:cs="Times New Roman"/>
          <w:lang w:val="en-US"/>
        </w:rPr>
        <w:t>. This is essential as effective communication between providers and their patients has been shown to result in significantly improved medical outcomes</w:t>
      </w:r>
      <w:r w:rsidRPr="009D6FDD">
        <w:rPr>
          <w:rFonts w:cs="Times New Roman"/>
          <w:lang w:val="en-US"/>
        </w:rPr>
        <w:fldChar w:fldCharType="begin" w:fldLock="1"/>
      </w:r>
      <w:r w:rsidR="0054030F">
        <w:rPr>
          <w:rFonts w:cs="Times New Roman"/>
          <w:lang w:val="en-US"/>
        </w:rPr>
        <w:instrText>ADDIN CSL_CITATION {"citationItems":[{"id":"ITEM-1","itemData":{"URL":"https://spie.org/news/3492-visualization-to-improve-patient-learning-and-communication?SSO=1","accessed":{"date-parts":[["2021","1","5"]]},"id":"ITEM-1","issued":{"date-parts":[["0"]]},"title":"Visualization to improve patient learning and communication","type":"webpage"},"uris":["http://www.mendeley.com/documents/?uuid=1ef9b4ce-7ade-3091-a709-12124d2b2dfb"]}],"mendeley":{"formattedCitation":"[9]","plainTextFormattedCitation":"[9]","previouslyFormattedCitation":"[9]"},"properties":{"noteIndex":0},"schema":"https://github.com/citation-style-language/schema/raw/master/csl-citation.json"}</w:instrText>
      </w:r>
      <w:r w:rsidRPr="009D6FDD">
        <w:rPr>
          <w:rFonts w:cs="Times New Roman"/>
          <w:lang w:val="en-US"/>
        </w:rPr>
        <w:fldChar w:fldCharType="separate"/>
      </w:r>
      <w:r w:rsidR="0054030F" w:rsidRPr="0054030F">
        <w:rPr>
          <w:rFonts w:cs="Times New Roman"/>
          <w:noProof/>
          <w:lang w:val="en-US"/>
        </w:rPr>
        <w:t>[9]</w:t>
      </w:r>
      <w:r w:rsidRPr="009D6FDD">
        <w:rPr>
          <w:rFonts w:cs="Times New Roman"/>
          <w:lang w:val="en-US"/>
        </w:rPr>
        <w:fldChar w:fldCharType="end"/>
      </w:r>
      <w:r w:rsidRPr="009D6FDD">
        <w:rPr>
          <w:rFonts w:cs="Times New Roman"/>
          <w:lang w:val="en-US"/>
        </w:rPr>
        <w:t>.</w:t>
      </w:r>
    </w:p>
    <w:p w14:paraId="6240F0C6" w14:textId="344F26F7" w:rsidR="00F36615" w:rsidRPr="009D6FDD" w:rsidRDefault="00BD11F6" w:rsidP="00D962CF">
      <w:pPr>
        <w:autoSpaceDE w:val="0"/>
        <w:autoSpaceDN w:val="0"/>
        <w:adjustRightInd w:val="0"/>
        <w:spacing w:before="0" w:after="0"/>
        <w:jc w:val="left"/>
        <w:rPr>
          <w:rFonts w:cs="Times New Roman"/>
          <w:lang w:val="en-US"/>
        </w:rPr>
      </w:pPr>
      <w:r w:rsidRPr="009D6FDD">
        <w:rPr>
          <w:rFonts w:cs="Times New Roman"/>
          <w:lang w:val="en-US"/>
        </w:rPr>
        <w:t>Because the group of doctors far exceeds that of medical students and basic researchers [7]. Therefore, it is still important to consider the treatment plan from the perspective of the doctor. Research shows that digital graphics are easier to be recognized by the human brain than complex data. Knowledge of how to extract effective information from massive data will greatly help decision makers make accurate and rapid judgments.</w:t>
      </w:r>
      <w:r w:rsidR="00217D0B" w:rsidRPr="009D6FDD">
        <w:rPr>
          <w:rFonts w:cs="Times New Roman"/>
          <w:lang w:val="en-US" w:eastAsia="zh-CN"/>
        </w:rPr>
        <w:t>For</w:t>
      </w:r>
      <w:r w:rsidR="00217D0B" w:rsidRPr="009D6FDD">
        <w:rPr>
          <w:rFonts w:cs="Times New Roman"/>
          <w:lang w:val="en-US"/>
        </w:rPr>
        <w:t xml:space="preserve"> example</w:t>
      </w:r>
      <w:r w:rsidR="00A03D7B" w:rsidRPr="009D6FDD">
        <w:rPr>
          <w:rFonts w:cs="Times New Roman"/>
          <w:lang w:val="en-US"/>
        </w:rPr>
        <w:t>, if these target users are provided with better-to-use tools, this has a</w:t>
      </w:r>
      <w:r w:rsidR="0006439E" w:rsidRPr="009D6FDD">
        <w:rPr>
          <w:rFonts w:cs="Times New Roman"/>
          <w:lang w:val="en-US"/>
        </w:rPr>
        <w:t xml:space="preserve"> </w:t>
      </w:r>
      <w:r w:rsidR="00A03D7B" w:rsidRPr="009D6FDD">
        <w:rPr>
          <w:rFonts w:cs="Times New Roman"/>
          <w:lang w:val="en-US"/>
        </w:rPr>
        <w:t>direct impact on patient health</w:t>
      </w:r>
      <w:r w:rsidR="0006439E" w:rsidRPr="009D6FDD">
        <w:rPr>
          <w:rFonts w:cs="Times New Roman"/>
          <w:lang w:val="en-US"/>
        </w:rPr>
        <w:fldChar w:fldCharType="begin" w:fldLock="1"/>
      </w:r>
      <w:r w:rsidR="0054030F">
        <w:rPr>
          <w:rFonts w:cs="Times New Roman"/>
          <w:lang w:val="en-US"/>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06439E" w:rsidRPr="009D6FDD">
        <w:rPr>
          <w:rFonts w:cs="Times New Roman"/>
          <w:lang w:val="en-US"/>
        </w:rPr>
        <w:fldChar w:fldCharType="separate"/>
      </w:r>
      <w:r w:rsidR="0054030F" w:rsidRPr="0054030F">
        <w:rPr>
          <w:rFonts w:cs="Times New Roman"/>
          <w:noProof/>
          <w:lang w:val="en-US"/>
        </w:rPr>
        <w:t>[10]</w:t>
      </w:r>
      <w:r w:rsidR="0006439E" w:rsidRPr="009D6FDD">
        <w:rPr>
          <w:rFonts w:cs="Times New Roman"/>
          <w:lang w:val="en-US"/>
        </w:rPr>
        <w:fldChar w:fldCharType="end"/>
      </w:r>
      <w:r w:rsidR="00A03D7B" w:rsidRPr="009D6FDD">
        <w:rPr>
          <w:rFonts w:cs="Times New Roman"/>
          <w:lang w:val="en-US"/>
        </w:rPr>
        <w:t xml:space="preserve">. </w:t>
      </w:r>
      <w:r w:rsidR="00D06811" w:rsidRPr="009D6FDD">
        <w:rPr>
          <w:rFonts w:cs="Times New Roman"/>
          <w:lang w:val="en-US"/>
        </w:rPr>
        <w:t xml:space="preserve"> </w:t>
      </w:r>
      <w:r w:rsidR="004633E7" w:rsidRPr="009D6FDD">
        <w:rPr>
          <w:rFonts w:cs="Times New Roman"/>
          <w:lang w:val="en-US"/>
        </w:rPr>
        <w:t xml:space="preserve">Electronic health records (EHRs) that process, organize, and visualize clinically meaningful information patterns were shown to significantly reduce physician cognitive workload in a study recently published in JAMA </w:t>
      </w:r>
      <w:r w:rsidR="004633E7" w:rsidRPr="009D6FDD">
        <w:rPr>
          <w:rFonts w:cs="Times New Roman"/>
          <w:lang w:val="en-US"/>
        </w:rPr>
        <w:fldChar w:fldCharType="begin" w:fldLock="1"/>
      </w:r>
      <w:r w:rsidR="0054030F">
        <w:rPr>
          <w:rFonts w:cs="Times New Roman"/>
          <w:lang w:val="en-US"/>
        </w:rPr>
        <w:instrText>ADDIN CSL_CITATION {"citationItems":[{"id":"ITEM-1","itemData":{"URL":"https://www.physicianspractice.com/view/ehr-visualization-techniques-enhance-decision-making","accessed":{"date-parts":[["2021","1","5"]]},"id":"ITEM-1","issued":{"date-parts":[["0"]]},"title":"EHR visualization techniques enhance decision making | Physician's Practice","type":"webpage"},"uris":["http://www.mendeley.com/documents/?uuid=ab08bfec-63aa-3f60-89e8-b207ac86ee89"]}],"mendeley":{"formattedCitation":"[11]","plainTextFormattedCitation":"[11]","previouslyFormattedCitation":"[11]"},"properties":{"noteIndex":0},"schema":"https://github.com/citation-style-language/schema/raw/master/csl-citation.json"}</w:instrText>
      </w:r>
      <w:r w:rsidR="004633E7" w:rsidRPr="009D6FDD">
        <w:rPr>
          <w:rFonts w:cs="Times New Roman"/>
          <w:lang w:val="en-US"/>
        </w:rPr>
        <w:fldChar w:fldCharType="separate"/>
      </w:r>
      <w:r w:rsidR="0054030F" w:rsidRPr="0054030F">
        <w:rPr>
          <w:rFonts w:cs="Times New Roman"/>
          <w:noProof/>
          <w:lang w:val="en-US"/>
        </w:rPr>
        <w:t>[11]</w:t>
      </w:r>
      <w:r w:rsidR="004633E7" w:rsidRPr="009D6FDD">
        <w:rPr>
          <w:rFonts w:cs="Times New Roman"/>
          <w:lang w:val="en-US"/>
        </w:rPr>
        <w:fldChar w:fldCharType="end"/>
      </w:r>
      <w:r w:rsidR="004633E7" w:rsidRPr="009D6FDD">
        <w:rPr>
          <w:rFonts w:cs="Times New Roman"/>
          <w:lang w:val="en-US"/>
        </w:rPr>
        <w:t>.</w:t>
      </w:r>
      <w:r w:rsidR="006C5394" w:rsidRPr="009D6FDD">
        <w:rPr>
          <w:rFonts w:cs="Times New Roman"/>
          <w:lang w:val="en-US"/>
        </w:rPr>
        <w:t xml:space="preserve"> </w:t>
      </w:r>
    </w:p>
    <w:p w14:paraId="61A664B6" w14:textId="77777777" w:rsidR="00D369AE" w:rsidRPr="009D6FDD" w:rsidRDefault="00D369AE" w:rsidP="00D369AE">
      <w:pPr>
        <w:autoSpaceDE w:val="0"/>
        <w:autoSpaceDN w:val="0"/>
        <w:adjustRightInd w:val="0"/>
        <w:spacing w:before="0" w:after="0"/>
        <w:jc w:val="left"/>
        <w:rPr>
          <w:rFonts w:cs="Times New Roman"/>
        </w:rPr>
      </w:pPr>
    </w:p>
    <w:p w14:paraId="296D84FB" w14:textId="7CA66574" w:rsidR="00DD5C66" w:rsidRPr="009D6FDD" w:rsidRDefault="00362226" w:rsidP="00CB3063">
      <w:pPr>
        <w:rPr>
          <w:rFonts w:cs="Times New Roman"/>
        </w:rPr>
      </w:pPr>
      <w:r w:rsidRPr="009D6FDD">
        <w:rPr>
          <w:rFonts w:cs="Times New Roman"/>
        </w:rPr>
        <w:t>In summary, d</w:t>
      </w:r>
      <w:r w:rsidR="009A756E" w:rsidRPr="009D6FDD">
        <w:rPr>
          <w:rFonts w:cs="Times New Roman"/>
        </w:rPr>
        <w:t xml:space="preserve">ata Visualization can help us quickly locate and find the root cause of the problem. In the business field, saving time means saving a lot of expenses. This advantage is especially obvious in the medical industry-data visualization can help doctors quickly grasp the patient's real-time situation and </w:t>
      </w:r>
      <w:r w:rsidR="00BB5343" w:rsidRPr="009D6FDD">
        <w:rPr>
          <w:rFonts w:cs="Times New Roman"/>
        </w:rPr>
        <w:t>analyse</w:t>
      </w:r>
      <w:r w:rsidR="009A756E" w:rsidRPr="009D6FDD">
        <w:rPr>
          <w:rFonts w:cs="Times New Roman"/>
        </w:rPr>
        <w:t xml:space="preserve"> the cause so that they can prescribe the right medicine to save lives. Data visualization can greatly save resources, such as computer memory, and improve computer processing capabilities. Strong interaction. dynamic graphics can be a fixed unit in a certain period. </w:t>
      </w:r>
      <w:r w:rsidR="00BB5343" w:rsidRPr="009D6FDD">
        <w:rPr>
          <w:rFonts w:cs="Times New Roman"/>
        </w:rPr>
        <w:t>Moreover</w:t>
      </w:r>
      <w:r w:rsidR="009A756E" w:rsidRPr="009D6FDD">
        <w:rPr>
          <w:rFonts w:cs="Times New Roman"/>
        </w:rPr>
        <w:t>, each team member can view and change the main data in real time, reducing the communication gap and cost.</w:t>
      </w:r>
      <w:bookmarkStart w:id="72" w:name="_Hlk56615273"/>
    </w:p>
    <w:p w14:paraId="301274DC" w14:textId="21B03A0B" w:rsidR="00A00388" w:rsidRPr="009D6FDD" w:rsidRDefault="00A00388" w:rsidP="00477C93">
      <w:pPr>
        <w:pStyle w:val="Heading2"/>
        <w:numPr>
          <w:ilvl w:val="0"/>
          <w:numId w:val="0"/>
        </w:numPr>
        <w:rPr>
          <w:rFonts w:ascii="Times New Roman" w:hAnsi="Times New Roman" w:cs="Times New Roman"/>
        </w:rPr>
      </w:pPr>
      <w:bookmarkStart w:id="73" w:name="_Toc73385379"/>
      <w:r w:rsidRPr="009D6FDD">
        <w:rPr>
          <w:rFonts w:ascii="Times New Roman" w:hAnsi="Times New Roman" w:cs="Times New Roman"/>
        </w:rPr>
        <w:t>2.</w:t>
      </w:r>
      <w:r w:rsidR="0080318E" w:rsidRPr="009D6FDD">
        <w:rPr>
          <w:rFonts w:ascii="Times New Roman" w:hAnsi="Times New Roman" w:cs="Times New Roman"/>
        </w:rPr>
        <w:t>4</w:t>
      </w:r>
      <w:r w:rsidRPr="009D6FDD">
        <w:rPr>
          <w:rFonts w:ascii="Times New Roman" w:hAnsi="Times New Roman" w:cs="Times New Roman"/>
        </w:rPr>
        <w:t xml:space="preserve"> The Psychology of Data Visualization and Communication</w:t>
      </w:r>
      <w:bookmarkEnd w:id="73"/>
    </w:p>
    <w:p w14:paraId="34719A07" w14:textId="378EF163" w:rsidR="00D54E81" w:rsidRPr="009D6FDD" w:rsidRDefault="00D54E81" w:rsidP="00D54E81">
      <w:pPr>
        <w:rPr>
          <w:rFonts w:cs="Times New Roman"/>
        </w:rPr>
      </w:pPr>
      <w:r w:rsidRPr="009D6FDD">
        <w:rPr>
          <w:rFonts w:cs="Times New Roman"/>
          <w:lang w:val="en-US"/>
        </w:rPr>
        <w:t>“</w:t>
      </w:r>
      <w:r w:rsidRPr="009D6FDD">
        <w:rPr>
          <w:rFonts w:cs="Times New Roman"/>
        </w:rPr>
        <w:t xml:space="preserve">The world you see is not necessarily the real </w:t>
      </w:r>
      <w:r w:rsidR="005870BC" w:rsidRPr="009D6FDD">
        <w:rPr>
          <w:rFonts w:cs="Times New Roman"/>
        </w:rPr>
        <w:t>world.</w:t>
      </w:r>
      <w:r w:rsidRPr="009D6FDD">
        <w:rPr>
          <w:rFonts w:cs="Times New Roman"/>
        </w:rPr>
        <w:t xml:space="preserve">” </w:t>
      </w:r>
    </w:p>
    <w:p w14:paraId="052EE14D" w14:textId="77777777" w:rsidR="00D54E81" w:rsidRPr="009D6FDD" w:rsidRDefault="00D54E81" w:rsidP="00D54E81">
      <w:pPr>
        <w:jc w:val="center"/>
        <w:rPr>
          <w:rFonts w:cs="Times New Roman"/>
        </w:rPr>
      </w:pPr>
      <w:r w:rsidRPr="009D6FDD">
        <w:rPr>
          <w:rFonts w:cs="Times New Roman"/>
          <w:noProof/>
        </w:rPr>
        <w:drawing>
          <wp:inline distT="0" distB="0" distL="0" distR="0" wp14:anchorId="064A0598" wp14:editId="08F9FD50">
            <wp:extent cx="2119023" cy="153984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9023" cy="1539848"/>
                    </a:xfrm>
                    <a:prstGeom prst="rect">
                      <a:avLst/>
                    </a:prstGeom>
                  </pic:spPr>
                </pic:pic>
              </a:graphicData>
            </a:graphic>
          </wp:inline>
        </w:drawing>
      </w:r>
      <w:r w:rsidRPr="009D6FDD">
        <w:rPr>
          <w:rFonts w:cs="Times New Roman"/>
          <w:noProof/>
        </w:rPr>
        <w:drawing>
          <wp:inline distT="0" distB="0" distL="0" distR="0" wp14:anchorId="0DE42718" wp14:editId="283DD063">
            <wp:extent cx="2166730" cy="1755037"/>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6730" cy="1755037"/>
                    </a:xfrm>
                    <a:prstGeom prst="rect">
                      <a:avLst/>
                    </a:prstGeom>
                  </pic:spPr>
                </pic:pic>
              </a:graphicData>
            </a:graphic>
          </wp:inline>
        </w:drawing>
      </w:r>
    </w:p>
    <w:p w14:paraId="728609E2" w14:textId="21BA0764" w:rsidR="00D54E81" w:rsidRPr="009D6FDD" w:rsidRDefault="00D54E81" w:rsidP="00D54E81">
      <w:pPr>
        <w:jc w:val="center"/>
        <w:rPr>
          <w:rFonts w:cs="Times New Roman"/>
        </w:rPr>
      </w:pPr>
      <w:bookmarkStart w:id="74" w:name="Figure23"/>
      <w:r w:rsidRPr="009D6FDD">
        <w:rPr>
          <w:rFonts w:cs="Times New Roman"/>
        </w:rPr>
        <w:t>Figure</w:t>
      </w:r>
      <w:r w:rsidR="00F51749" w:rsidRPr="009D6FDD">
        <w:rPr>
          <w:rFonts w:cs="Times New Roman"/>
        </w:rPr>
        <w:t xml:space="preserve"> 2.3</w:t>
      </w:r>
      <w:r w:rsidRPr="009D6FDD">
        <w:rPr>
          <w:rFonts w:cs="Times New Roman"/>
        </w:rPr>
        <w:t xml:space="preserve"> </w:t>
      </w:r>
      <w:bookmarkEnd w:id="74"/>
      <w:r w:rsidRPr="009D6FDD">
        <w:rPr>
          <w:rFonts w:cs="Times New Roman"/>
        </w:rPr>
        <w:fldChar w:fldCharType="begin" w:fldLock="1"/>
      </w:r>
      <w:r w:rsidR="0054030F">
        <w:rPr>
          <w:rFonts w:cs="Times New Roman"/>
        </w:rPr>
        <w:instrText>ADDIN CSL_CITATION {"citationItems":[{"id":"ITEM-1","itemData":{"URL":"https://en.wikipedia.org/wiki/Checker_shadow_illusion","accessed":{"date-parts":[["2021","1","3"]]},"id":"ITEM-1","issued":{"date-parts":[["0"]]},"title":"Checker shadow illusion - Wikipedia","type":"webpage"},"uris":["http://www.mendeley.com/documents/?uuid=e34012cb-856a-368b-939e-000f5746fd7a"]}],"mendeley":{"formattedCitation":"[12]","plainTextFormattedCitation":"[12]","previouslyFormattedCitation":"[12]"},"properties":{"noteIndex":0},"schema":"https://github.com/citation-style-language/schema/raw/master/csl-citation.json"}</w:instrText>
      </w:r>
      <w:r w:rsidRPr="009D6FDD">
        <w:rPr>
          <w:rFonts w:cs="Times New Roman"/>
        </w:rPr>
        <w:fldChar w:fldCharType="separate"/>
      </w:r>
      <w:r w:rsidR="0054030F" w:rsidRPr="0054030F">
        <w:rPr>
          <w:rFonts w:cs="Times New Roman"/>
          <w:noProof/>
        </w:rPr>
        <w:t>[12]</w:t>
      </w:r>
      <w:r w:rsidRPr="009D6FDD">
        <w:rPr>
          <w:rFonts w:cs="Times New Roman"/>
        </w:rPr>
        <w:fldChar w:fldCharType="end"/>
      </w:r>
      <w:r w:rsidRPr="009D6FDD">
        <w:rPr>
          <w:rFonts w:cs="Times New Roman"/>
        </w:rPr>
        <w:t>: Checker shadow illusion</w:t>
      </w:r>
    </w:p>
    <w:p w14:paraId="1B3604D0" w14:textId="27FD4EEF" w:rsidR="00D54E81" w:rsidRPr="009D6FDD" w:rsidRDefault="00D54E81" w:rsidP="00D54E81">
      <w:pPr>
        <w:rPr>
          <w:rFonts w:cs="Times New Roman"/>
        </w:rPr>
      </w:pPr>
      <w:r w:rsidRPr="009D6FDD">
        <w:rPr>
          <w:rFonts w:cs="Times New Roman"/>
        </w:rPr>
        <w:lastRenderedPageBreak/>
        <w:t>Figure [9] is the most famous Adelson’s same color illusion theory shows how our brain “Cheat” us. Your brain however perceives them differently, due to the surrounding colour and shadow details. More incredibly, is the fact that your brain continues to perceive square A as much darker than square B, even after learning that the two squares are the same colour</w:t>
      </w:r>
      <w:r w:rsidRPr="009D6FDD">
        <w:rPr>
          <w:rFonts w:cs="Times New Roman"/>
        </w:rPr>
        <w:fldChar w:fldCharType="begin" w:fldLock="1"/>
      </w:r>
      <w:r w:rsidR="0054030F">
        <w:rPr>
          <w:rFonts w:cs="Times New Roman"/>
        </w:rPr>
        <w:instrText>ADDIN CSL_CITATION {"citationItems":[{"id":"ITEM-1","itemData":{"URL":"https://www.dynamicbrain.ca/adelsons-same-color-illusion.html","accessed":{"date-parts":[["2021","1","3"]]},"id":"ITEM-1","issued":{"date-parts":[["0"]]},"title":"Adelson's Same Color Illusion - DynamicBrain","type":"webpage"},"uris":["http://www.mendeley.com/documents/?uuid=52e63906-f077-3172-aa96-944e4891da14"]}],"mendeley":{"formattedCitation":"[13]","plainTextFormattedCitation":"[13]","previouslyFormattedCitation":"[13]"},"properties":{"noteIndex":0},"schema":"https://github.com/citation-style-language/schema/raw/master/csl-citation.json"}</w:instrText>
      </w:r>
      <w:r w:rsidRPr="009D6FDD">
        <w:rPr>
          <w:rFonts w:cs="Times New Roman"/>
        </w:rPr>
        <w:fldChar w:fldCharType="separate"/>
      </w:r>
      <w:r w:rsidR="0054030F" w:rsidRPr="0054030F">
        <w:rPr>
          <w:rFonts w:cs="Times New Roman"/>
          <w:noProof/>
        </w:rPr>
        <w:t>[13]</w:t>
      </w:r>
      <w:r w:rsidRPr="009D6FDD">
        <w:rPr>
          <w:rFonts w:cs="Times New Roman"/>
        </w:rPr>
        <w:fldChar w:fldCharType="end"/>
      </w:r>
      <w:r w:rsidRPr="009D6FDD">
        <w:rPr>
          <w:rFonts w:cs="Times New Roman"/>
        </w:rPr>
        <w:t xml:space="preserve">. </w:t>
      </w:r>
    </w:p>
    <w:p w14:paraId="02634DA6" w14:textId="77777777" w:rsidR="00D54E81" w:rsidRPr="009D6FDD" w:rsidRDefault="00D54E81" w:rsidP="00D54E81">
      <w:pPr>
        <w:autoSpaceDE w:val="0"/>
        <w:autoSpaceDN w:val="0"/>
        <w:adjustRightInd w:val="0"/>
        <w:spacing w:before="0" w:after="0" w:line="240" w:lineRule="auto"/>
        <w:jc w:val="left"/>
        <w:rPr>
          <w:rFonts w:cs="Times New Roman"/>
        </w:rPr>
      </w:pPr>
    </w:p>
    <w:p w14:paraId="36A6819E" w14:textId="24E66025" w:rsidR="00D54E81" w:rsidRPr="009D6FDD" w:rsidRDefault="00D54E81" w:rsidP="00D54E81">
      <w:pPr>
        <w:autoSpaceDE w:val="0"/>
        <w:autoSpaceDN w:val="0"/>
        <w:adjustRightInd w:val="0"/>
        <w:spacing w:before="0" w:after="0"/>
        <w:jc w:val="left"/>
        <w:rPr>
          <w:rFonts w:cs="Times New Roman"/>
        </w:rPr>
      </w:pPr>
      <w:r w:rsidRPr="009D6FDD">
        <w:rPr>
          <w:rFonts w:cs="Times New Roman"/>
        </w:rPr>
        <w:t>The picture of conscious vision that emerges from these findings is that of limitation. We may think we see a full and detailed image of what is in front of our eyes, but we take in only a small subset of the information</w:t>
      </w:r>
      <w:r w:rsidRPr="009D6FDD">
        <w:rPr>
          <w:rFonts w:cs="Times New Roman"/>
        </w:rPr>
        <w:fldChar w:fldCharType="begin" w:fldLock="1"/>
      </w:r>
      <w:r w:rsidR="0054030F">
        <w:rPr>
          <w:rFonts w:cs="Times New Roman"/>
        </w:rPr>
        <w:instrText>ADDIN CSL_CITATION {"citationItems":[{"id":"ITEM-1","itemData":{"DOI":"10.1080/17588921003731586","ISSN":"17588928","abstract":"Is there consciousness in machines? Or in animals? What happens to consciousness when we are asleep, or in vegetative state? These are just a few examples of the many questions about consciousness that are troubling scientists and laypersons alike. Moreover, these questions share a striking feature: They seem to have been around forever, yet neither science nor philosophy has been able to provide an answer. Why is that? In my view, the main reason is that the study of consciousness is dominated by what we know from introspection and behavior. This has fooled us into thinking that we know what we are conscious of. The scientific equivalent of this is Global Workspace theory. But in fact we don't know what we are conscious of, as I will explain from a simple experiment in visual perception. Once we acknowledge that, it is clear that we need other evidence about the presence or absence of a conscious sensation than introspection or behavior. Assuming the brain has something to do with it, I will demonstrate how arguments from neuroscience, together with theoretical and ontological arguments, can help us resolve what the exact nature of our conscious sensation is. It turns out that we see much more than we think, and that Global Workspace theory is all about access but not about seeing. The exercise is an example of how neuroscience will move us away from psychological intuitions about consciousness, and hence depict a notion of consciousness that may go against our deepest conviction: \"My consciousness is mine, and mine alone.\" It's not. © 2010 Psychology Press.","author":[{"dropping-particle":"","family":"Lamme","given":"Victor A.F.","non-dropping-particle":"","parse-names":false,"suffix":""}],"container-title":"Cognitive Neuroscience","id":"ITEM-1","issue":"3","issued":{"date-parts":[["2010"]]},"page":"204-220","title":"How neuroscience will change our view on consciousness","type":"article-journal","volume":"1"},"uris":["http://www.mendeley.com/documents/?uuid=f6bddcd6-fa8f-475b-9bfb-797ca6b220e6"]}],"mendeley":{"formattedCitation":"[14]","plainTextFormattedCitation":"[14]","previouslyFormattedCitation":"[14]"},"properties":{"noteIndex":0},"schema":"https://github.com/citation-style-language/schema/raw/master/csl-citation.json"}</w:instrText>
      </w:r>
      <w:r w:rsidRPr="009D6FDD">
        <w:rPr>
          <w:rFonts w:cs="Times New Roman"/>
        </w:rPr>
        <w:fldChar w:fldCharType="separate"/>
      </w:r>
      <w:r w:rsidR="0054030F" w:rsidRPr="0054030F">
        <w:rPr>
          <w:rFonts w:cs="Times New Roman"/>
          <w:noProof/>
        </w:rPr>
        <w:t>[14]</w:t>
      </w:r>
      <w:r w:rsidRPr="009D6FDD">
        <w:rPr>
          <w:rFonts w:cs="Times New Roman"/>
        </w:rPr>
        <w:fldChar w:fldCharType="end"/>
      </w:r>
      <w:r w:rsidRPr="009D6FDD">
        <w:rPr>
          <w:rFonts w:cs="Times New Roman"/>
        </w:rPr>
        <w:t>. Cognitive psychology proves that the human brain can’t process a vast scope of information at the same time, our ability to have multiple consciousnesses at the same time is limited</w:t>
      </w:r>
      <w:r w:rsidRPr="009D6FDD">
        <w:rPr>
          <w:rFonts w:cs="Times New Roman"/>
        </w:rPr>
        <w:fldChar w:fldCharType="begin" w:fldLock="1"/>
      </w:r>
      <w:r w:rsidR="0054030F">
        <w:rPr>
          <w:rFonts w:cs="Times New Roman"/>
        </w:rPr>
        <w:instrText>ADDIN CSL_CITATION {"citationItems":[{"id":"ITEM-1","itemData":{"URL":"https://uxdesign.cc/9-best-practices-when-designing-a-dashboard-ae79fe182b68","accessed":{"date-parts":[["2020","12","10"]]},"id":"ITEM-1","issued":{"date-parts":[["0"]]},"title":"9 best practices when designing a dashboard | by Adam Fard | UX Collective","type":"webpage"},"uris":["http://www.mendeley.com/documents/?uuid=a7278c2e-473a-3cfd-9313-e2f5b0527a90"]},{"id":"ITEM-2","itemData":{"URL":"https://www.interaction-design.org/literature/book/the-encyclopedia-of-human-computer-interaction-2nd-ed/data-visualization-for-human-perception","accessed":{"date-parts":[["2020","11","12"]]},"id":"ITEM-2","issued":{"date-parts":[["0"]]},"title":"Data Visualization for Human Perception | The Encyclopedia of Human-Computer Interaction, 2nd Ed.","type":"webpage"},"uris":["http://www.mendeley.com/documents/?uuid=f3b7e220-fe70-3c5b-a930-12970e912b34"]}],"mendeley":{"formattedCitation":"[15], [16]","plainTextFormattedCitation":"[15], [16]","previouslyFormattedCitation":"[15], [16]"},"properties":{"noteIndex":0},"schema":"https://github.com/citation-style-language/schema/raw/master/csl-citation.json"}</w:instrText>
      </w:r>
      <w:r w:rsidRPr="009D6FDD">
        <w:rPr>
          <w:rFonts w:cs="Times New Roman"/>
        </w:rPr>
        <w:fldChar w:fldCharType="separate"/>
      </w:r>
      <w:r w:rsidR="0054030F" w:rsidRPr="0054030F">
        <w:rPr>
          <w:rFonts w:cs="Times New Roman"/>
          <w:noProof/>
        </w:rPr>
        <w:t>[15], [16]</w:t>
      </w:r>
      <w:r w:rsidRPr="009D6FDD">
        <w:rPr>
          <w:rFonts w:cs="Times New Roman"/>
        </w:rPr>
        <w:fldChar w:fldCharType="end"/>
      </w:r>
      <w:r w:rsidRPr="009D6FDD">
        <w:rPr>
          <w:rFonts w:cs="Times New Roman"/>
        </w:rPr>
        <w:t>. This understanding makes us rely on the external form of information storage to enhance attention. One of the most powerful ways to do this is to encode information visually. Following encoding, viewers mentally search long-term memory for knowledge relevant for interpreting the visualization</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rPr>
        <w:t>[2]</w:t>
      </w:r>
      <w:r w:rsidRPr="009D6FDD">
        <w:rPr>
          <w:rFonts w:cs="Times New Roman"/>
        </w:rPr>
        <w:fldChar w:fldCharType="end"/>
      </w:r>
      <w:r w:rsidRPr="009D6FDD">
        <w:rPr>
          <w:rFonts w:cs="Times New Roman"/>
        </w:rPr>
        <w:t>. This knowledge is proposed to be in the form of a graph schema</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rPr>
        <w:t>[2]</w:t>
      </w:r>
      <w:r w:rsidRPr="009D6FDD">
        <w:rPr>
          <w:rFonts w:cs="Times New Roman"/>
        </w:rPr>
        <w:fldChar w:fldCharType="end"/>
      </w:r>
      <w:r w:rsidRPr="009D6FDD">
        <w:rPr>
          <w:rFonts w:cs="Times New Roman"/>
        </w:rPr>
        <w:t>.</w:t>
      </w:r>
    </w:p>
    <w:p w14:paraId="2CC7599A" w14:textId="6C22750B" w:rsidR="00D54E81" w:rsidRPr="009D6FDD" w:rsidRDefault="00D54E81" w:rsidP="00D54E81">
      <w:pPr>
        <w:autoSpaceDE w:val="0"/>
        <w:autoSpaceDN w:val="0"/>
        <w:adjustRightInd w:val="0"/>
        <w:spacing w:before="0" w:after="0"/>
        <w:jc w:val="left"/>
        <w:rPr>
          <w:rFonts w:cs="Times New Roman"/>
        </w:rPr>
      </w:pPr>
      <w:r w:rsidRPr="009D6FDD">
        <w:rPr>
          <w:rFonts w:cs="Times New Roman"/>
        </w:rPr>
        <w:t xml:space="preserve">The visualization conventions associated with the graph schema can then help the viewer interpret the visualization(message assembly process) </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rPr>
        <w:t>[2]</w:t>
      </w:r>
      <w:r w:rsidRPr="009D6FDD">
        <w:rPr>
          <w:rFonts w:cs="Times New Roman"/>
        </w:rPr>
        <w:fldChar w:fldCharType="end"/>
      </w:r>
      <w:r w:rsidRPr="009D6FDD">
        <w:rPr>
          <w:rFonts w:cs="Times New Roman"/>
        </w:rPr>
        <w:t>.</w:t>
      </w:r>
    </w:p>
    <w:p w14:paraId="31CDCD53" w14:textId="363256CE" w:rsidR="00A00388" w:rsidRPr="009D6FDD" w:rsidRDefault="00D54E81" w:rsidP="00A00388">
      <w:pPr>
        <w:rPr>
          <w:rFonts w:cs="Times New Roman"/>
        </w:rPr>
      </w:pPr>
      <w:r w:rsidRPr="009D6FDD">
        <w:rPr>
          <w:rFonts w:cs="Times New Roman"/>
        </w:rPr>
        <w:t xml:space="preserve">Data visualization is effective because it can change the balance between perception and cognition. </w:t>
      </w:r>
      <w:r w:rsidR="002754B4" w:rsidRPr="009D6FDD">
        <w:rPr>
          <w:rFonts w:cs="Times New Roman"/>
        </w:rPr>
        <w:t xml:space="preserve">It’s </w:t>
      </w:r>
      <w:r w:rsidR="00A00388" w:rsidRPr="009D6FDD">
        <w:rPr>
          <w:rFonts w:cs="Times New Roman"/>
          <w:lang w:val="en-US"/>
        </w:rPr>
        <w:t xml:space="preserve">psychological basis of data visualization is to use visualization to accurately convey information and allow users to understand the data with minimal effort </w:t>
      </w:r>
      <w:r w:rsidR="00E61BB7" w:rsidRPr="009D6FDD">
        <w:rPr>
          <w:rFonts w:cs="Times New Roman"/>
          <w:lang w:val="en-US"/>
        </w:rPr>
        <w:fldChar w:fldCharType="begin" w:fldLock="1"/>
      </w:r>
      <w:r w:rsidR="0054030F">
        <w:rPr>
          <w:rFonts w:cs="Times New Roman"/>
          <w:lang w:val="en-US"/>
        </w:rPr>
        <w:instrText>ADDIN CSL_CITATION {"citationItems":[{"id":"ITEM-1","itemData":{"URL":"https://emcrit.org/emcrit/ehpr-part-5-using-mental-practice-visualization-exercises-mike-lauria/","accessed":{"date-parts":[["2021","1","5"]]},"id":"ITEM-1","issued":{"date-parts":[["0"]]},"title":"EHPR Part 5: Using Mental Practice and Visualization Exercises by Mike Lauria","type":"webpage"},"uris":["http://www.mendeley.com/documents/?uuid=5ba77b3b-3625-376c-ab21-9de7c0584182"]}],"mendeley":{"formattedCitation":"[17]","plainTextFormattedCitation":"[17]","previouslyFormattedCitation":"[17]"},"properties":{"noteIndex":0},"schema":"https://github.com/citation-style-language/schema/raw/master/csl-citation.json"}</w:instrText>
      </w:r>
      <w:r w:rsidR="00E61BB7" w:rsidRPr="009D6FDD">
        <w:rPr>
          <w:rFonts w:cs="Times New Roman"/>
          <w:lang w:val="en-US"/>
        </w:rPr>
        <w:fldChar w:fldCharType="separate"/>
      </w:r>
      <w:r w:rsidR="0054030F" w:rsidRPr="0054030F">
        <w:rPr>
          <w:rFonts w:cs="Times New Roman"/>
          <w:noProof/>
          <w:lang w:val="en-US"/>
        </w:rPr>
        <w:t>[17]</w:t>
      </w:r>
      <w:r w:rsidR="00E61BB7" w:rsidRPr="009D6FDD">
        <w:rPr>
          <w:rFonts w:cs="Times New Roman"/>
          <w:lang w:val="en-US"/>
        </w:rPr>
        <w:fldChar w:fldCharType="end"/>
      </w:r>
      <w:r w:rsidR="0035119C" w:rsidRPr="009D6FDD">
        <w:rPr>
          <w:rFonts w:cs="Times New Roman"/>
          <w:lang w:val="en-US"/>
        </w:rPr>
        <w:t>.</w:t>
      </w:r>
      <w:r w:rsidR="00A00388" w:rsidRPr="009D6FDD">
        <w:rPr>
          <w:rFonts w:cs="Times New Roman"/>
          <w:lang w:val="en-US"/>
        </w:rPr>
        <w:t xml:space="preserve"> Therefore, the graphical description used in data visualization should be subject to the following constraints </w:t>
      </w:r>
      <w:r w:rsidR="00173B82" w:rsidRPr="009D6FDD">
        <w:rPr>
          <w:rFonts w:cs="Times New Roman"/>
          <w:lang w:val="en-US"/>
        </w:rPr>
        <w:fldChar w:fldCharType="begin" w:fldLock="1"/>
      </w:r>
      <w:r w:rsidR="0054030F">
        <w:rPr>
          <w:rFonts w:cs="Times New Roman"/>
          <w:lang w:val="en-US"/>
        </w:rPr>
        <w:instrText>ADDIN CSL_CITATION {"citationItems":[{"id":"ITEM-1","itemData":{"URL":"https://emcrit.org/emcrit/ehpr-part-5-using-mental-practice-visualization-exercises-mike-lauria/","accessed":{"date-parts":[["2021","1","5"]]},"id":"ITEM-1","issued":{"date-parts":[["0"]]},"title":"EHPR Part 5: Using Mental Practice and Visualization Exercises by Mike Lauria","type":"webpage"},"uris":["http://www.mendeley.com/documents/?uuid=5ba77b3b-3625-376c-ab21-9de7c0584182"]}],"mendeley":{"formattedCitation":"[17]","plainTextFormattedCitation":"[17]","previouslyFormattedCitation":"[17]"},"properties":{"noteIndex":0},"schema":"https://github.com/citation-style-language/schema/raw/master/csl-citation.json"}</w:instrText>
      </w:r>
      <w:r w:rsidR="00173B82" w:rsidRPr="009D6FDD">
        <w:rPr>
          <w:rFonts w:cs="Times New Roman"/>
          <w:lang w:val="en-US"/>
        </w:rPr>
        <w:fldChar w:fldCharType="separate"/>
      </w:r>
      <w:r w:rsidR="0054030F" w:rsidRPr="0054030F">
        <w:rPr>
          <w:rFonts w:cs="Times New Roman"/>
          <w:noProof/>
          <w:lang w:val="en-US"/>
        </w:rPr>
        <w:t>[17]</w:t>
      </w:r>
      <w:r w:rsidR="00173B82" w:rsidRPr="009D6FDD">
        <w:rPr>
          <w:rFonts w:cs="Times New Roman"/>
          <w:lang w:val="en-US"/>
        </w:rPr>
        <w:fldChar w:fldCharType="end"/>
      </w:r>
      <w:r w:rsidR="00A00388" w:rsidRPr="009D6FDD">
        <w:rPr>
          <w:rFonts w:cs="Times New Roman"/>
          <w:lang w:val="en-US"/>
        </w:rPr>
        <w:t>:</w:t>
      </w:r>
    </w:p>
    <w:p w14:paraId="2F3BFD92" w14:textId="77777777" w:rsidR="00A00388" w:rsidRPr="009D6FDD" w:rsidRDefault="00A00388" w:rsidP="00A00388">
      <w:pPr>
        <w:pStyle w:val="ListParagraph"/>
        <w:numPr>
          <w:ilvl w:val="0"/>
          <w:numId w:val="1"/>
        </w:numPr>
        <w:rPr>
          <w:rFonts w:cs="Times New Roman"/>
          <w:lang w:val="en-US"/>
        </w:rPr>
      </w:pPr>
      <w:r w:rsidRPr="009D6FDD">
        <w:rPr>
          <w:rFonts w:cs="Times New Roman"/>
          <w:lang w:val="en-US"/>
        </w:rPr>
        <w:t>Any information/data presented in visual form should be intuitive and accurate.</w:t>
      </w:r>
    </w:p>
    <w:p w14:paraId="2B7BA0BC" w14:textId="77777777" w:rsidR="00A00388" w:rsidRPr="009D6FDD" w:rsidRDefault="00A00388" w:rsidP="00A00388">
      <w:pPr>
        <w:pStyle w:val="ListParagraph"/>
        <w:numPr>
          <w:ilvl w:val="0"/>
          <w:numId w:val="1"/>
        </w:numPr>
        <w:rPr>
          <w:rFonts w:cs="Times New Roman"/>
          <w:lang w:val="en-US"/>
        </w:rPr>
      </w:pPr>
      <w:r w:rsidRPr="009D6FDD">
        <w:rPr>
          <w:rFonts w:cs="Times New Roman"/>
          <w:lang w:val="en-US"/>
        </w:rPr>
        <w:t>Biases and traits subject to perceptual processing should be highlighted</w:t>
      </w:r>
      <w:r w:rsidRPr="009D6FDD">
        <w:rPr>
          <w:rFonts w:cs="Times New Roman"/>
          <w:lang w:val="en-US" w:eastAsia="zh-CN"/>
        </w:rPr>
        <w:t>.</w:t>
      </w:r>
    </w:p>
    <w:p w14:paraId="40D205D8" w14:textId="77777777" w:rsidR="00A00388" w:rsidRPr="009D6FDD" w:rsidRDefault="00A00388" w:rsidP="00A00388">
      <w:pPr>
        <w:pStyle w:val="ListParagraph"/>
        <w:numPr>
          <w:ilvl w:val="0"/>
          <w:numId w:val="1"/>
        </w:numPr>
        <w:rPr>
          <w:rFonts w:cs="Times New Roman"/>
          <w:lang w:val="en-US"/>
        </w:rPr>
      </w:pPr>
      <w:r w:rsidRPr="009D6FDD">
        <w:rPr>
          <w:rFonts w:cs="Times New Roman"/>
          <w:lang w:val="en-US"/>
        </w:rPr>
        <w:t>Ensure that the message to be conveyed is not distorted.</w:t>
      </w:r>
    </w:p>
    <w:p w14:paraId="5436F620" w14:textId="574228D5" w:rsidR="00A00388" w:rsidRPr="009D6FDD" w:rsidRDefault="00A00388" w:rsidP="00A00388">
      <w:pPr>
        <w:rPr>
          <w:rFonts w:cs="Times New Roman"/>
          <w:lang w:val="en-US"/>
        </w:rPr>
      </w:pPr>
      <w:r w:rsidRPr="009D6FDD">
        <w:rPr>
          <w:rFonts w:cs="Times New Roman"/>
          <w:lang w:val="en-US"/>
        </w:rPr>
        <w:t xml:space="preserve">Data visualization technology also aims to make data manipulation and analysis possible. Therefore, the structure of the message needs to be compatible with the representation requirements and the preferences of human cognition processes </w:t>
      </w:r>
      <w:r w:rsidR="009F3C9F" w:rsidRPr="009D6FDD">
        <w:rPr>
          <w:rFonts w:cs="Times New Roman"/>
          <w:lang w:val="en-US"/>
        </w:rPr>
        <w:fldChar w:fldCharType="begin" w:fldLock="1"/>
      </w:r>
      <w:r w:rsidR="0054030F">
        <w:rPr>
          <w:rFonts w:cs="Times New Roman"/>
          <w:lang w:val="en-US"/>
        </w:rPr>
        <w:instrText>ADDIN CSL_CITATION {"citationItems":[{"id":"ITEM-1","itemData":{"URL":"https://emcrit.org/emcrit/ehpr-part-5-using-mental-practice-visualization-exercises-mike-lauria/","accessed":{"date-parts":[["2021","1","5"]]},"id":"ITEM-1","issued":{"date-parts":[["0"]]},"title":"EHPR Part 5: Using Mental Practice and Visualization Exercises by Mike Lauria","type":"webpage"},"uris":["http://www.mendeley.com/documents/?uuid=5ba77b3b-3625-376c-ab21-9de7c0584182"]}],"mendeley":{"formattedCitation":"[17]","plainTextFormattedCitation":"[17]","previouslyFormattedCitation":"[17]"},"properties":{"noteIndex":0},"schema":"https://github.com/citation-style-language/schema/raw/master/csl-citation.json"}</w:instrText>
      </w:r>
      <w:r w:rsidR="009F3C9F" w:rsidRPr="009D6FDD">
        <w:rPr>
          <w:rFonts w:cs="Times New Roman"/>
          <w:lang w:val="en-US"/>
        </w:rPr>
        <w:fldChar w:fldCharType="separate"/>
      </w:r>
      <w:r w:rsidR="0054030F" w:rsidRPr="0054030F">
        <w:rPr>
          <w:rFonts w:cs="Times New Roman"/>
          <w:noProof/>
          <w:lang w:val="en-US"/>
        </w:rPr>
        <w:t>[17]</w:t>
      </w:r>
      <w:r w:rsidR="009F3C9F" w:rsidRPr="009D6FDD">
        <w:rPr>
          <w:rFonts w:cs="Times New Roman"/>
          <w:lang w:val="en-US"/>
        </w:rPr>
        <w:fldChar w:fldCharType="end"/>
      </w:r>
      <w:r w:rsidRPr="009D6FDD">
        <w:rPr>
          <w:rFonts w:cs="Times New Roman"/>
          <w:lang w:val="en-US"/>
        </w:rPr>
        <w:t xml:space="preserve">. This is one of the reasons why data modelling techniques used in data visualization should also be limited by the understanding of human memory and cognition. </w:t>
      </w:r>
    </w:p>
    <w:p w14:paraId="0265417A" w14:textId="22BCBFA9" w:rsidR="00B21BC5" w:rsidRPr="009D6FDD" w:rsidRDefault="00B21BC5" w:rsidP="007F750A">
      <w:pPr>
        <w:pStyle w:val="Heading3"/>
        <w:rPr>
          <w:rFonts w:ascii="Times New Roman" w:hAnsi="Times New Roman" w:cs="Times New Roman"/>
        </w:rPr>
      </w:pPr>
      <w:bookmarkStart w:id="75" w:name="_Toc73385380"/>
      <w:r w:rsidRPr="009D6FDD">
        <w:rPr>
          <w:rFonts w:ascii="Times New Roman" w:hAnsi="Times New Roman" w:cs="Times New Roman"/>
        </w:rPr>
        <w:lastRenderedPageBreak/>
        <w:t>2.</w:t>
      </w:r>
      <w:r w:rsidR="00C0010C" w:rsidRPr="009D6FDD">
        <w:rPr>
          <w:rFonts w:ascii="Times New Roman" w:hAnsi="Times New Roman" w:cs="Times New Roman"/>
        </w:rPr>
        <w:t>4</w:t>
      </w:r>
      <w:r w:rsidR="00A32140" w:rsidRPr="009D6FDD">
        <w:rPr>
          <w:rFonts w:ascii="Times New Roman" w:hAnsi="Times New Roman" w:cs="Times New Roman"/>
        </w:rPr>
        <w:t>.1</w:t>
      </w:r>
      <w:r w:rsidRPr="009D6FDD">
        <w:rPr>
          <w:rFonts w:ascii="Times New Roman" w:hAnsi="Times New Roman" w:cs="Times New Roman"/>
        </w:rPr>
        <w:t xml:space="preserve"> Cognitive Data Visualization in decision making</w:t>
      </w:r>
      <w:bookmarkEnd w:id="75"/>
    </w:p>
    <w:p w14:paraId="018D8552" w14:textId="454A208C" w:rsidR="00B21BC5" w:rsidRPr="009D6FDD" w:rsidRDefault="00B21BC5" w:rsidP="00B21BC5">
      <w:pPr>
        <w:rPr>
          <w:rFonts w:cs="Times New Roman"/>
          <w:strike/>
          <w:lang w:eastAsia="zh-CN"/>
        </w:rPr>
      </w:pPr>
      <w:r w:rsidRPr="009D6FDD">
        <w:rPr>
          <w:rFonts w:cs="Times New Roman"/>
          <w:lang w:val="en-US"/>
        </w:rPr>
        <w:t xml:space="preserve">The extensive literature on human psychology demonstrates how the valence of an individual’s emotional state (affect) appears to </w:t>
      </w:r>
      <w:r w:rsidRPr="009D6FDD">
        <w:rPr>
          <w:rFonts w:cs="Times New Roman"/>
        </w:rPr>
        <w:t>influence a number of cognitive functions including attention, memory and judgement</w:t>
      </w:r>
      <w:r w:rsidRPr="009D6FDD">
        <w:rPr>
          <w:rFonts w:cs="Times New Roman"/>
        </w:rPr>
        <w:fldChar w:fldCharType="begin" w:fldLock="1"/>
      </w:r>
      <w:r w:rsidR="0054030F">
        <w:rPr>
          <w:rFonts w:cs="Times New Roman"/>
        </w:rPr>
        <w:instrText>ADDIN CSL_CITATION {"citationItems":[{"id":"ITEM-1","itemData":{"DOI":"10.1038/s41598-018-25224-y","ISSN":"20452322","PMID":"29703989","abstract":"Certain personality traits (e.g. anxiousness, fearfulness), are known to affect the cognitive processing of environmental stimuli, such as the judgement of ambiguous stimuli (judgement bias). Our aim was to assess if personality traits are predictive of a more or less 'pessimistic' or 'optimistic' judgement bias in the domestic dog. We assessed dog personality (N = 31) using two validated protocols: The Dog Mentality Assessment (standardised battery test) and the CBARQ (owner-based survey). We used a common task based on the animals' latency to approach a bowl placed in one of three ambiguous positions (Near Positive, Middle, Near Negative) between a baited (Positive) and a non-baited food bowl (Negative) to assess judgement bias. Linear Mixed Model analyses revealed that dogs scoring higher on sociability, excitability and non-social-fear had shorter response latencies to bowls in an ambiguous location, indicating a more 'optimistic' bias. In contrast, dogs scoring higher on separation-related-behaviour and dog-directed-fear/aggression traits were more likely to judge an ambiguous stimulus as leading to a negative outcome, indicating a more 'pessimistic' bias. Results, partially consistent with previous findings in humans, indicate that personality plays a role in the cognitive processing of environmental stimuli in the domestic dog.","author":[{"dropping-particle":"","family":"Barnard","given":"Shanis","non-dropping-particle":"","parse-names":false,"suffix":""},{"dropping-particle":"","family":"Wells","given":"Deborah L.","non-dropping-particle":"","parse-names":false,"suffix":""},{"dropping-particle":"","family":"Milligan","given":"Adam D.S.","non-dropping-particle":"","parse-names":false,"suffix":""},{"dropping-particle":"","family":"Arnott","given":"Gareth","non-dropping-particle":"","parse-names":false,"suffix":""},{"dropping-particle":"","family":"Hepper","given":"Peter G.","non-dropping-particle":"","parse-names":false,"suffix":""}],"container-title":"Scientific Reports","id":"ITEM-1","issue":"1","issued":{"date-parts":[["2018","12","1"]]},"page":"1-8","publisher":"Nature Publishing Group","title":"Personality traits affecting judgement bias task performance in dogs (Canis familiaris)","type":"article-journal","volume":"8"},"uris":["http://www.mendeley.com/documents/?uuid=cebe8970-b6d7-3ac0-9ae2-70ce20d74272"]}],"mendeley":{"formattedCitation":"[18]","plainTextFormattedCitation":"[18]","previouslyFormattedCitation":"[18]"},"properties":{"noteIndex":0},"schema":"https://github.com/citation-style-language/schema/raw/master/csl-citation.json"}</w:instrText>
      </w:r>
      <w:r w:rsidRPr="009D6FDD">
        <w:rPr>
          <w:rFonts w:cs="Times New Roman"/>
        </w:rPr>
        <w:fldChar w:fldCharType="separate"/>
      </w:r>
      <w:r w:rsidR="0054030F" w:rsidRPr="0054030F">
        <w:rPr>
          <w:rFonts w:cs="Times New Roman"/>
          <w:noProof/>
          <w:lang w:eastAsia="zh-CN"/>
        </w:rPr>
        <w:t>[18]</w:t>
      </w:r>
      <w:r w:rsidRPr="009D6FDD">
        <w:rPr>
          <w:rFonts w:cs="Times New Roman"/>
        </w:rPr>
        <w:fldChar w:fldCharType="end"/>
      </w:r>
      <w:r w:rsidRPr="009D6FDD">
        <w:rPr>
          <w:rFonts w:cs="Times New Roman"/>
          <w:lang w:eastAsia="zh-CN"/>
        </w:rPr>
        <w:t>. Recent studies have used behavioral, physiological, and cognitive changes related to emotional responses as representatives of their valence1. Perception affects cognitive functions, such as attention and judgment</w:t>
      </w:r>
      <w:r w:rsidRPr="009D6FDD">
        <w:rPr>
          <w:rFonts w:cs="Times New Roman"/>
        </w:rPr>
        <w:fldChar w:fldCharType="begin" w:fldLock="1"/>
      </w:r>
      <w:r w:rsidR="0054030F">
        <w:rPr>
          <w:rFonts w:cs="Times New Roman"/>
          <w:lang w:eastAsia="zh-CN"/>
        </w:rPr>
        <w:instrText>ADDIN CSL_CITATION {"citationItems":[{"id":"ITEM-1","itemData":{"DOI":"10.1038/s41598-018-25224-y","ISSN":"20452322","PMID":"29703989","abstract":"Certain personality traits (e.g. anxiousness, fearfulness), are known to affect the cognitive processing of environmental stimuli, such as the judgement of ambiguous stimuli (judgement bias). Our aim was to assess if personality traits are predictive of a more or less 'pessimistic' or 'optimistic' judgement bias in the domestic dog. We assessed dog personality (N = 31) using two validated protocols: The Dog Mentality Assessment (standardised battery test) and the CBARQ (owner-based survey). We used a common task based on the animals' latency to approach a bowl placed in one of three ambiguous positions (Near Positive, Middle, Near Negative) between a baited (Positive) and a non-baited food bowl (Negative) to assess judgement bias. Linear Mixed Model analyses revealed that dogs scoring higher on sociability, excitability and non-social-fear had shorter response latencies to bowls in an ambiguous location, indicating a more 'optimistic' bias. In contrast, dogs scoring higher on separation-related-behaviour and dog-directed-fear/aggression traits were more likely to judge an ambiguous stimulus as leading to a negative outcome, indicating a more 'pessimistic' bias. Results, partially consistent with previous findings in humans, indicate that personality plays a role in the cognitive processing of environmental stimuli in the domestic dog.","author":[{"dropping-particle":"","family":"Barnard","given":"Shanis","non-dropping-particle":"","parse-names":false,"suffix":""},{"dropping-particle":"","family":"Wells","given":"Deborah L.","non-dropping-particle":"","parse-names":false,"suffix":""},{"dropping-particle":"","family":"Milligan","given":"Adam D.S.","non-dropping-particle":"","parse-names":false,"suffix":""},{"dropping-particle":"","family":"Arnott","given":"Gareth","non-dropping-particle":"","parse-names":false,"suffix":""},{"dropping-particle":"","family":"Hepper","given":"Peter G.","non-dropping-particle":"","parse-names":false,"suffix":""}],"container-title":"Scientific Reports","id":"ITEM-1","issue":"1","issued":{"date-parts":[["2018","12","1"]]},"page":"1-8","publisher":"Nature Publishing Group","title":"Personality traits affecting judgement bias task performance in dogs (Canis familiaris)","type":"article-journal","volume":"8"},"uris":["http://www.mendeley.com/documents/?uuid=cebe8970-b6d7-3ac0-9ae2-70ce20d74272"]}],"mendeley":{"formattedCitation":"[18]","plainTextFormattedCitation":"[18]","previouslyFormattedCitation":"[18]"},"properties":{"noteIndex":0},"schema":"https://github.com/citation-style-language/schema/raw/master/csl-citation.json"}</w:instrText>
      </w:r>
      <w:r w:rsidRPr="009D6FDD">
        <w:rPr>
          <w:rFonts w:cs="Times New Roman"/>
        </w:rPr>
        <w:fldChar w:fldCharType="separate"/>
      </w:r>
      <w:r w:rsidR="0054030F" w:rsidRPr="0054030F">
        <w:rPr>
          <w:rFonts w:cs="Times New Roman"/>
          <w:noProof/>
          <w:lang w:eastAsia="zh-CN"/>
        </w:rPr>
        <w:t>[18]</w:t>
      </w:r>
      <w:r w:rsidRPr="009D6FDD">
        <w:rPr>
          <w:rFonts w:cs="Times New Roman"/>
        </w:rPr>
        <w:fldChar w:fldCharType="end"/>
      </w:r>
      <w:r w:rsidRPr="009D6FDD">
        <w:rPr>
          <w:rFonts w:cs="Times New Roman"/>
          <w:lang w:eastAsia="zh-CN"/>
        </w:rPr>
        <w:t>.</w:t>
      </w:r>
    </w:p>
    <w:p w14:paraId="2D403D69" w14:textId="4A5417E0" w:rsidR="00B21BC5" w:rsidRPr="009D6FDD" w:rsidRDefault="00B21BC5" w:rsidP="00B21BC5">
      <w:pPr>
        <w:rPr>
          <w:rFonts w:cs="Times New Roman"/>
        </w:rPr>
      </w:pPr>
      <w:r w:rsidRPr="009D6FDD">
        <w:rPr>
          <w:rFonts w:cs="Times New Roman"/>
          <w:lang w:eastAsia="zh-CN"/>
        </w:rPr>
        <w:t xml:space="preserve">In addition, lots of evidence that shows the visualization can be used to </w:t>
      </w:r>
      <w:r w:rsidRPr="009D6FDD">
        <w:rPr>
          <w:rFonts w:cs="Times New Roman"/>
        </w:rPr>
        <w:t>draws viewers’ attention</w:t>
      </w:r>
      <w:r w:rsidRPr="009D6FDD">
        <w:rPr>
          <w:rFonts w:cs="Times New Roman"/>
          <w:lang w:eastAsia="zh-CN"/>
        </w:rPr>
        <w:t xml:space="preserve">  and reduce some decision bias</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lang w:eastAsia="zh-CN"/>
        </w:rPr>
        <w:t>[2]</w:t>
      </w:r>
      <w:r w:rsidRPr="009D6FDD">
        <w:rPr>
          <w:rFonts w:cs="Times New Roman"/>
        </w:rPr>
        <w:fldChar w:fldCharType="end"/>
      </w:r>
      <w:r w:rsidRPr="009D6FDD">
        <w:rPr>
          <w:rFonts w:cs="Times New Roman"/>
          <w:lang w:eastAsia="zh-CN"/>
        </w:rPr>
        <w:t xml:space="preserve">. </w:t>
      </w:r>
      <w:r w:rsidRPr="009D6FDD">
        <w:rPr>
          <w:rFonts w:cs="Times New Roman"/>
        </w:rPr>
        <w:t>The most common methods for demonstrating that visualizations focus viewers’ attention is by showing that viewers miss non-salient but task-relevant information</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rPr>
        <w:t>[2]</w:t>
      </w:r>
      <w:r w:rsidRPr="009D6FDD">
        <w:rPr>
          <w:rFonts w:cs="Times New Roman"/>
        </w:rPr>
        <w:fldChar w:fldCharType="end"/>
      </w:r>
      <w:r w:rsidRPr="009D6FDD">
        <w:rPr>
          <w:rFonts w:cs="Times New Roman"/>
        </w:rPr>
        <w:t xml:space="preserve">. </w:t>
      </w:r>
      <w:r w:rsidRPr="009D6FDD">
        <w:rPr>
          <w:rFonts w:cs="Times New Roman"/>
          <w:lang w:eastAsia="zh-CN"/>
        </w:rPr>
        <w:t>As pointed out by Card, Mackinlay, and Shneiderman (1999), we can use vision to think, which means that when the visual deviation changed by the visualization is consistent with the correct interpretation, the visualization can use visual perception to easily explain the visualization, it can even improve decision-making performance</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lang w:eastAsia="zh-CN"/>
        </w:rPr>
        <w:t>[2]</w:t>
      </w:r>
      <w:r w:rsidRPr="009D6FDD">
        <w:rPr>
          <w:rFonts w:cs="Times New Roman"/>
        </w:rPr>
        <w:fldChar w:fldCharType="end"/>
      </w:r>
      <w:r w:rsidRPr="009D6FDD">
        <w:rPr>
          <w:rFonts w:cs="Times New Roman"/>
        </w:rPr>
        <w:t>.</w:t>
      </w:r>
    </w:p>
    <w:p w14:paraId="1480AC79" w14:textId="78746F9D" w:rsidR="00B21BC5" w:rsidRPr="009D6FDD" w:rsidRDefault="00B21BC5" w:rsidP="00B21BC5">
      <w:pPr>
        <w:rPr>
          <w:rFonts w:cs="Times New Roman"/>
          <w:lang w:eastAsia="zh-CN"/>
        </w:rPr>
      </w:pPr>
      <w:r w:rsidRPr="009D6FDD">
        <w:rPr>
          <w:rFonts w:cs="Times New Roman"/>
          <w:lang w:eastAsia="zh-CN"/>
        </w:rPr>
        <w:t>Also, data visualization can help people reduce the workload of calculation and overcome barriers between disciplines. A study shows how designers use the first type of processing methods(See below figure) to create visualizations to help viewers make accurate decisions based on complex data even if they lack relevant knowledge</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lang w:eastAsia="zh-CN"/>
        </w:rPr>
        <w:t>[2]</w:t>
      </w:r>
      <w:r w:rsidRPr="009D6FDD">
        <w:rPr>
          <w:rFonts w:cs="Times New Roman"/>
        </w:rPr>
        <w:fldChar w:fldCharType="end"/>
      </w:r>
      <w:r w:rsidRPr="009D6FDD">
        <w:rPr>
          <w:rFonts w:cs="Times New Roman"/>
          <w:lang w:eastAsia="zh-CN"/>
        </w:rPr>
        <w:t>. This point particularly useful for the visual description of health data because health data usually takes the form of probabilities, which is not intuitive</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lang w:eastAsia="zh-CN"/>
        </w:rPr>
        <w:t>[2]</w:t>
      </w:r>
      <w:r w:rsidRPr="009D6FDD">
        <w:rPr>
          <w:rFonts w:cs="Times New Roman"/>
        </w:rPr>
        <w:fldChar w:fldCharType="end"/>
      </w:r>
      <w:r w:rsidRPr="009D6FDD">
        <w:rPr>
          <w:rFonts w:cs="Times New Roman"/>
          <w:lang w:eastAsia="zh-CN"/>
        </w:rPr>
        <w:t>. Visualization can express probability numbers in natural frequencies through precise computer processing, such as histograms which is more intuitive. That means by visually depicting natural frequencies, viewers can make perceptual comparisons instead of mathematical calculations</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lang w:eastAsia="zh-CN"/>
        </w:rPr>
        <w:t>[2]</w:t>
      </w:r>
      <w:r w:rsidRPr="009D6FDD">
        <w:rPr>
          <w:rFonts w:cs="Times New Roman"/>
        </w:rPr>
        <w:fldChar w:fldCharType="end"/>
      </w:r>
      <w:r w:rsidRPr="009D6FDD">
        <w:rPr>
          <w:rFonts w:cs="Times New Roman"/>
          <w:lang w:eastAsia="zh-CN"/>
        </w:rPr>
        <w:t>. This dual benefit may be the reason why visualization provides convenience for people with low health literacy, graphics literacy, and computing power</w:t>
      </w:r>
      <w:r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rPr>
        <w:fldChar w:fldCharType="separate"/>
      </w:r>
      <w:r w:rsidR="0054030F" w:rsidRPr="0054030F">
        <w:rPr>
          <w:rFonts w:cs="Times New Roman"/>
          <w:noProof/>
          <w:lang w:eastAsia="zh-CN"/>
        </w:rPr>
        <w:t>[2]</w:t>
      </w:r>
      <w:r w:rsidRPr="009D6FDD">
        <w:rPr>
          <w:rFonts w:cs="Times New Roman"/>
        </w:rPr>
        <w:fldChar w:fldCharType="end"/>
      </w:r>
      <w:r w:rsidRPr="009D6FDD">
        <w:rPr>
          <w:rFonts w:cs="Times New Roman"/>
          <w:lang w:eastAsia="zh-CN"/>
        </w:rPr>
        <w:t>.</w:t>
      </w:r>
      <w:r w:rsidRPr="009D6FDD">
        <w:rPr>
          <w:rFonts w:cs="Times New Roman"/>
          <w:strike/>
          <w:lang w:eastAsia="zh-CN"/>
        </w:rPr>
        <w:t xml:space="preserve"> </w:t>
      </w:r>
    </w:p>
    <w:p w14:paraId="276561A8" w14:textId="77777777" w:rsidR="00B21BC5" w:rsidRPr="009D6FDD" w:rsidRDefault="00B21BC5" w:rsidP="00B21BC5">
      <w:pPr>
        <w:jc w:val="center"/>
        <w:rPr>
          <w:rFonts w:cs="Times New Roman"/>
        </w:rPr>
      </w:pPr>
      <w:r w:rsidRPr="009D6FDD">
        <w:rPr>
          <w:rFonts w:cs="Times New Roman"/>
          <w:noProof/>
        </w:rPr>
        <w:drawing>
          <wp:inline distT="0" distB="0" distL="0" distR="0" wp14:anchorId="40DDFD5B" wp14:editId="66EE8E3F">
            <wp:extent cx="3596929" cy="1496396"/>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6929" cy="1496396"/>
                    </a:xfrm>
                    <a:prstGeom prst="rect">
                      <a:avLst/>
                    </a:prstGeom>
                  </pic:spPr>
                </pic:pic>
              </a:graphicData>
            </a:graphic>
          </wp:inline>
        </w:drawing>
      </w:r>
    </w:p>
    <w:p w14:paraId="776034FE" w14:textId="32514377" w:rsidR="00B21BC5" w:rsidRPr="009D6FDD" w:rsidRDefault="00B21BC5" w:rsidP="00B21BC5">
      <w:pPr>
        <w:jc w:val="center"/>
        <w:rPr>
          <w:rFonts w:cs="Times New Roman"/>
          <w:sz w:val="20"/>
          <w:szCs w:val="20"/>
        </w:rPr>
      </w:pPr>
      <w:r w:rsidRPr="009D6FDD">
        <w:rPr>
          <w:rFonts w:cs="Times New Roman"/>
          <w:strike/>
        </w:rPr>
        <w:t>Figure X</w:t>
      </w:r>
      <w:r w:rsidRPr="009D6FDD">
        <w:rPr>
          <w:rFonts w:cs="Times New Roman"/>
          <w:strike/>
        </w:rPr>
        <w:fldChar w:fldCharType="begin" w:fldLock="1"/>
      </w:r>
      <w:r w:rsidR="0054030F">
        <w:rPr>
          <w:rFonts w:cs="Times New Roman"/>
          <w:strike/>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Pr="009D6FDD">
        <w:rPr>
          <w:rFonts w:cs="Times New Roman"/>
          <w:strike/>
        </w:rPr>
        <w:fldChar w:fldCharType="separate"/>
      </w:r>
      <w:r w:rsidR="0054030F" w:rsidRPr="0054030F">
        <w:rPr>
          <w:rFonts w:cs="Times New Roman"/>
          <w:strike/>
          <w:noProof/>
        </w:rPr>
        <w:t>[2]</w:t>
      </w:r>
      <w:r w:rsidRPr="009D6FDD">
        <w:rPr>
          <w:rFonts w:cs="Times New Roman"/>
          <w:strike/>
        </w:rPr>
        <w:fldChar w:fldCharType="end"/>
      </w:r>
      <w:r w:rsidRPr="009D6FDD">
        <w:rPr>
          <w:rFonts w:cs="Times New Roman"/>
          <w:strike/>
        </w:rPr>
        <w:t>:</w:t>
      </w:r>
      <w:r w:rsidRPr="009D6FDD">
        <w:rPr>
          <w:rFonts w:cs="Times New Roman"/>
        </w:rPr>
        <w:t xml:space="preserve"> </w:t>
      </w:r>
      <w:r w:rsidRPr="009D6FDD">
        <w:rPr>
          <w:rFonts w:cs="Times New Roman"/>
          <w:sz w:val="20"/>
          <w:szCs w:val="20"/>
        </w:rPr>
        <w:t>Model of visualization decision making, which emphasizes the influence of working memory</w:t>
      </w:r>
    </w:p>
    <w:p w14:paraId="565F48AE" w14:textId="2352FE3D" w:rsidR="00D65058" w:rsidRPr="009D6FDD" w:rsidRDefault="002D059D" w:rsidP="007F750A">
      <w:pPr>
        <w:pStyle w:val="Heading3"/>
        <w:rPr>
          <w:rFonts w:ascii="Times New Roman" w:hAnsi="Times New Roman" w:cs="Times New Roman"/>
        </w:rPr>
      </w:pPr>
      <w:bookmarkStart w:id="76" w:name="_Toc73385381"/>
      <w:r w:rsidRPr="009D6FDD">
        <w:rPr>
          <w:rFonts w:ascii="Times New Roman" w:hAnsi="Times New Roman" w:cs="Times New Roman"/>
        </w:rPr>
        <w:lastRenderedPageBreak/>
        <w:t>2.</w:t>
      </w:r>
      <w:r w:rsidR="002048E1" w:rsidRPr="009D6FDD">
        <w:rPr>
          <w:rFonts w:ascii="Times New Roman" w:hAnsi="Times New Roman" w:cs="Times New Roman"/>
        </w:rPr>
        <w:t>4</w:t>
      </w:r>
      <w:r w:rsidRPr="009D6FDD">
        <w:rPr>
          <w:rFonts w:ascii="Times New Roman" w:hAnsi="Times New Roman" w:cs="Times New Roman"/>
        </w:rPr>
        <w:t>.2</w:t>
      </w:r>
      <w:r w:rsidR="00CC74A9" w:rsidRPr="009D6FDD">
        <w:rPr>
          <w:rFonts w:ascii="Times New Roman" w:hAnsi="Times New Roman" w:cs="Times New Roman"/>
        </w:rPr>
        <w:t xml:space="preserve"> Bias and Traits</w:t>
      </w:r>
      <w:bookmarkEnd w:id="76"/>
    </w:p>
    <w:p w14:paraId="3C3270D6" w14:textId="38CD5C9A" w:rsidR="00CC74A9" w:rsidRPr="009D6FDD" w:rsidRDefault="00CC74A9" w:rsidP="00CC74A9">
      <w:pPr>
        <w:pStyle w:val="NormalWeb"/>
        <w:shd w:val="clear" w:color="auto" w:fill="FFFFFF"/>
        <w:spacing w:before="0" w:after="390"/>
      </w:pPr>
      <w:r w:rsidRPr="009D6FDD">
        <w:t>Bias is the difference between our actual and predicted values. Bias is the simple assumptions that our model makes about our data to be able to predict new data</w:t>
      </w:r>
      <w:r w:rsidRPr="009D6FDD">
        <w:fldChar w:fldCharType="begin" w:fldLock="1"/>
      </w:r>
      <w:r w:rsidR="0054030F">
        <w:instrText>ADDIN CSL_CITATION {"citationItems":[{"id":"ITEM-1","itemData":{"URL":"https://www.analyticsvidhya.com/blog/2020/10/demystification-of-logistic-regression/","accessed":{"date-parts":[["2021","4","15"]]},"id":"ITEM-1","issued":{"date-parts":[["0"]]},"title":"Demystification &amp; Basics Of Logistic Regression for Data Scientists","type":"webpage"},"uris":["http://www.mendeley.com/documents/?uuid=26bd2add-8f7b-399e-bd08-47fd322d25dd"]}],"mendeley":{"formattedCitation":"[19]","plainTextFormattedCitation":"[19]","previouslyFormattedCitation":"[19]"},"properties":{"noteIndex":0},"schema":"https://github.com/citation-style-language/schema/raw/master/csl-citation.json"}</w:instrText>
      </w:r>
      <w:r w:rsidRPr="009D6FDD">
        <w:fldChar w:fldCharType="separate"/>
      </w:r>
      <w:r w:rsidR="0054030F" w:rsidRPr="0054030F">
        <w:rPr>
          <w:noProof/>
        </w:rPr>
        <w:t>[19]</w:t>
      </w:r>
      <w:r w:rsidRPr="009D6FDD">
        <w:fldChar w:fldCharType="end"/>
      </w:r>
      <w:r w:rsidRPr="009D6FDD">
        <w:t xml:space="preserve">. As previously discussed, </w:t>
      </w:r>
      <w:r w:rsidR="005A4988" w:rsidRPr="009D6FDD">
        <w:t>unsupervised</w:t>
      </w:r>
      <w:r w:rsidRPr="009D6FDD">
        <w:t xml:space="preserve"> learning models can help us to figure out the potential structure from a dataset</w:t>
      </w:r>
      <w:r w:rsidR="00484016" w:rsidRPr="009D6FDD">
        <w:t xml:space="preserve"> </w:t>
      </w:r>
      <w:r w:rsidRPr="009D6FDD">
        <w:t>(Chapter 2.7.2). Our model after training learns these patterns and applies them to the test set to predict them</w:t>
      </w:r>
      <w:r w:rsidRPr="009D6FDD">
        <w:fldChar w:fldCharType="begin" w:fldLock="1"/>
      </w:r>
      <w:r w:rsidR="0054030F">
        <w:instrText>ADDIN CSL_CITATION {"citationItems":[{"id":"ITEM-1","itemData":{"URL":"https://www.analyticsvidhya.com/blog/2020/10/demystification-of-logistic-regression/","accessed":{"date-parts":[["2021","4","15"]]},"id":"ITEM-1","issued":{"date-parts":[["0"]]},"title":"Demystification &amp; Basics Of Logistic Regression for Data Scientists","type":"webpage"},"uris":["http://www.mendeley.com/documents/?uuid=26bd2add-8f7b-399e-bd08-47fd322d25dd"]}],"mendeley":{"formattedCitation":"[19]","plainTextFormattedCitation":"[19]","previouslyFormattedCitation":"[19]"},"properties":{"noteIndex":0},"schema":"https://github.com/citation-style-language/schema/raw/master/csl-citation.json"}</w:instrText>
      </w:r>
      <w:r w:rsidRPr="009D6FDD">
        <w:fldChar w:fldCharType="separate"/>
      </w:r>
      <w:r w:rsidR="0054030F" w:rsidRPr="0054030F">
        <w:rPr>
          <w:noProof/>
        </w:rPr>
        <w:t>[19]</w:t>
      </w:r>
      <w:r w:rsidRPr="009D6FDD">
        <w:fldChar w:fldCharType="end"/>
      </w:r>
      <w:r w:rsidRPr="009D6FDD">
        <w:t>. But when the Bias is high that means the model can’t capture the important features of our data</w:t>
      </w:r>
      <w:r w:rsidRPr="009D6FDD">
        <w:fldChar w:fldCharType="begin" w:fldLock="1"/>
      </w:r>
      <w:r w:rsidR="0054030F">
        <w:instrText>ADDIN CSL_CITATION {"citationItems":[{"id":"ITEM-1","itemData":{"URL":"https://www.analyticsvidhya.com/blog/2020/10/demystification-of-logistic-regression/","accessed":{"date-parts":[["2021","4","15"]]},"id":"ITEM-1","issued":{"date-parts":[["0"]]},"title":"Demystification &amp; Basics Of Logistic Regression for Data Scientists","type":"webpage"},"uris":["http://www.mendeley.com/documents/?uuid=26bd2add-8f7b-399e-bd08-47fd322d25dd"]}],"mendeley":{"formattedCitation":"[19]","plainTextFormattedCitation":"[19]","previouslyFormattedCitation":"[19]"},"properties":{"noteIndex":0},"schema":"https://github.com/citation-style-language/schema/raw/master/csl-citation.json"}</w:instrText>
      </w:r>
      <w:r w:rsidRPr="009D6FDD">
        <w:fldChar w:fldCharType="separate"/>
      </w:r>
      <w:r w:rsidR="0054030F" w:rsidRPr="0054030F">
        <w:rPr>
          <w:noProof/>
        </w:rPr>
        <w:t>[19]</w:t>
      </w:r>
      <w:r w:rsidRPr="009D6FDD">
        <w:fldChar w:fldCharType="end"/>
      </w:r>
      <w:r w:rsidRPr="009D6FDD">
        <w:t>. This means that our model hasn’t captured patterns in the training data and hence cannot perform well on the testing data too</w:t>
      </w:r>
      <w:r w:rsidRPr="009D6FDD">
        <w:fldChar w:fldCharType="begin" w:fldLock="1"/>
      </w:r>
      <w:r w:rsidR="0054030F">
        <w:instrText>ADDIN CSL_CITATION {"citationItems":[{"id":"ITEM-1","itemData":{"URL":"https://www.analyticsvidhya.com/blog/2020/10/demystification-of-logistic-regression/","accessed":{"date-parts":[["2021","4","15"]]},"id":"ITEM-1","issued":{"date-parts":[["0"]]},"title":"Demystification &amp; Basics Of Logistic Regression for Data Scientists","type":"webpage"},"uris":["http://www.mendeley.com/documents/?uuid=26bd2add-8f7b-399e-bd08-47fd322d25dd"]}],"mendeley":{"formattedCitation":"[19]","plainTextFormattedCitation":"[19]","previouslyFormattedCitation":"[19]"},"properties":{"noteIndex":0},"schema":"https://github.com/citation-style-language/schema/raw/master/csl-citation.json"}</w:instrText>
      </w:r>
      <w:r w:rsidRPr="009D6FDD">
        <w:fldChar w:fldCharType="separate"/>
      </w:r>
      <w:r w:rsidR="0054030F" w:rsidRPr="0054030F">
        <w:rPr>
          <w:noProof/>
        </w:rPr>
        <w:t>[19]</w:t>
      </w:r>
      <w:r w:rsidRPr="009D6FDD">
        <w:fldChar w:fldCharType="end"/>
      </w:r>
      <w:r w:rsidRPr="009D6FDD">
        <w:t>. If this is the case, our model cannot perform on new data and cannot be sent into production</w:t>
      </w:r>
      <w:r w:rsidRPr="009D6FDD">
        <w:fldChar w:fldCharType="begin" w:fldLock="1"/>
      </w:r>
      <w:r w:rsidR="0054030F">
        <w:instrText>ADDIN CSL_CITATION {"citationItems":[{"id":"ITEM-1","itemData":{"URL":"https://www.analyticsvidhya.com/blog/2020/10/demystification-of-logistic-regression/","accessed":{"date-parts":[["2021","4","15"]]},"id":"ITEM-1","issued":{"date-parts":[["0"]]},"title":"Demystification &amp; Basics Of Logistic Regression for Data Scientists","type":"webpage"},"uris":["http://www.mendeley.com/documents/?uuid=26bd2add-8f7b-399e-bd08-47fd322d25dd"]}],"mendeley":{"formattedCitation":"[19]","plainTextFormattedCitation":"[19]","previouslyFormattedCitation":"[19]"},"properties":{"noteIndex":0},"schema":"https://github.com/citation-style-language/schema/raw/master/csl-citation.json"}</w:instrText>
      </w:r>
      <w:r w:rsidRPr="009D6FDD">
        <w:fldChar w:fldCharType="separate"/>
      </w:r>
      <w:r w:rsidR="0054030F" w:rsidRPr="0054030F">
        <w:rPr>
          <w:noProof/>
        </w:rPr>
        <w:t>[19]</w:t>
      </w:r>
      <w:r w:rsidRPr="009D6FDD">
        <w:fldChar w:fldCharType="end"/>
      </w:r>
      <w:r w:rsidRPr="009D6FDD">
        <w:t>. This instance, where the model cannot find patterns in our training set and hence fails for both seen and unseen data, is called Underfitting</w:t>
      </w:r>
      <w:r w:rsidRPr="009D6FDD">
        <w:fldChar w:fldCharType="begin" w:fldLock="1"/>
      </w:r>
      <w:r w:rsidR="0054030F">
        <w:instrText>ADDIN CSL_CITATION {"citationItems":[{"id":"ITEM-1","itemData":{"URL":"https://www.analyticsvidhya.com/blog/2020/10/demystification-of-logistic-regression/","accessed":{"date-parts":[["2021","4","15"]]},"id":"ITEM-1","issued":{"date-parts":[["0"]]},"title":"Demystification &amp; Basics Of Logistic Regression for Data Scientists","type":"webpage"},"uris":["http://www.mendeley.com/documents/?uuid=26bd2add-8f7b-399e-bd08-47fd322d25dd"]}],"mendeley":{"formattedCitation":"[19]","plainTextFormattedCitation":"[19]","previouslyFormattedCitation":"[19]"},"properties":{"noteIndex":0},"schema":"https://github.com/citation-style-language/schema/raw/master/csl-citation.json"}</w:instrText>
      </w:r>
      <w:r w:rsidRPr="009D6FDD">
        <w:fldChar w:fldCharType="separate"/>
      </w:r>
      <w:r w:rsidR="0054030F" w:rsidRPr="0054030F">
        <w:rPr>
          <w:noProof/>
        </w:rPr>
        <w:t>[19]</w:t>
      </w:r>
      <w:r w:rsidRPr="009D6FDD">
        <w:fldChar w:fldCharType="end"/>
      </w:r>
      <w:r w:rsidRPr="009D6FDD">
        <w:t>. </w:t>
      </w:r>
    </w:p>
    <w:p w14:paraId="761FA16C" w14:textId="77777777" w:rsidR="00CC74A9" w:rsidRPr="009D6FDD" w:rsidRDefault="00CC74A9" w:rsidP="00CC74A9">
      <w:pPr>
        <w:jc w:val="center"/>
        <w:rPr>
          <w:rFonts w:cs="Times New Roman"/>
        </w:rPr>
      </w:pPr>
      <w:r w:rsidRPr="009D6FDD">
        <w:rPr>
          <w:rFonts w:cs="Times New Roman"/>
          <w:noProof/>
        </w:rPr>
        <w:drawing>
          <wp:inline distT="0" distB="0" distL="0" distR="0" wp14:anchorId="2039EADD" wp14:editId="1E062261">
            <wp:extent cx="1243757" cy="119760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3757" cy="1197603"/>
                    </a:xfrm>
                    <a:prstGeom prst="rect">
                      <a:avLst/>
                    </a:prstGeom>
                  </pic:spPr>
                </pic:pic>
              </a:graphicData>
            </a:graphic>
          </wp:inline>
        </w:drawing>
      </w:r>
      <w:r w:rsidR="1FFB62EB" w:rsidRPr="009D6FDD">
        <w:rPr>
          <w:rFonts w:cs="Times New Roman"/>
          <w:noProof/>
        </w:rPr>
        <w:t xml:space="preserve"> </w:t>
      </w:r>
      <w:r w:rsidRPr="009D6FDD">
        <w:rPr>
          <w:rFonts w:cs="Times New Roman"/>
          <w:noProof/>
        </w:rPr>
        <w:drawing>
          <wp:inline distT="0" distB="0" distL="0" distR="0" wp14:anchorId="714B60C1" wp14:editId="1C3D57EE">
            <wp:extent cx="1218044" cy="107474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8044" cy="1074745"/>
                    </a:xfrm>
                    <a:prstGeom prst="rect">
                      <a:avLst/>
                    </a:prstGeom>
                  </pic:spPr>
                </pic:pic>
              </a:graphicData>
            </a:graphic>
          </wp:inline>
        </w:drawing>
      </w:r>
    </w:p>
    <w:p w14:paraId="041F47E4" w14:textId="0900B854" w:rsidR="00CC74A9" w:rsidRPr="009D6FDD" w:rsidRDefault="00CC74A9" w:rsidP="00716B8D">
      <w:pPr>
        <w:jc w:val="center"/>
        <w:rPr>
          <w:rFonts w:cs="Times New Roman"/>
        </w:rPr>
      </w:pPr>
      <w:bookmarkStart w:id="77" w:name="Figure24"/>
      <w:r w:rsidRPr="009D6FDD">
        <w:rPr>
          <w:rFonts w:cs="Times New Roman"/>
        </w:rPr>
        <w:t>Figure</w:t>
      </w:r>
      <w:r w:rsidR="00BD7864" w:rsidRPr="009D6FDD">
        <w:rPr>
          <w:rFonts w:cs="Times New Roman"/>
        </w:rPr>
        <w:t xml:space="preserve"> 2.4</w:t>
      </w:r>
      <w:r w:rsidRPr="009D6FDD">
        <w:rPr>
          <w:rFonts w:cs="Times New Roman"/>
        </w:rPr>
        <w:t xml:space="preserve"> </w:t>
      </w:r>
      <w:bookmarkEnd w:id="77"/>
      <w:r w:rsidRPr="009D6FDD">
        <w:rPr>
          <w:rFonts w:cs="Times New Roman"/>
        </w:rPr>
        <w:fldChar w:fldCharType="begin" w:fldLock="1"/>
      </w:r>
      <w:r w:rsidR="0054030F">
        <w:rPr>
          <w:rFonts w:cs="Times New Roman"/>
        </w:rPr>
        <w:instrText>ADDIN CSL_CITATION {"citationItems":[{"id":"ITEM-1","itemData":{"URL":"https://www.analyticsvidhya.com/blog/2020/10/demystification-of-logistic-regression/","accessed":{"date-parts":[["2021","4","15"]]},"id":"ITEM-1","issued":{"date-parts":[["0"]]},"title":"Demystification &amp; Basics Of Logistic Regression for Data Scientists","type":"webpage"},"uris":["http://www.mendeley.com/documents/?uuid=26bd2add-8f7b-399e-bd08-47fd322d25dd"]}],"mendeley":{"formattedCitation":"[19]","plainTextFormattedCitation":"[19]","previouslyFormattedCitation":"[19]"},"properties":{"noteIndex":0},"schema":"https://github.com/citation-style-language/schema/raw/master/csl-citation.json"}</w:instrText>
      </w:r>
      <w:r w:rsidRPr="009D6FDD">
        <w:rPr>
          <w:rFonts w:cs="Times New Roman"/>
        </w:rPr>
        <w:fldChar w:fldCharType="separate"/>
      </w:r>
      <w:r w:rsidR="0054030F" w:rsidRPr="0054030F">
        <w:rPr>
          <w:rFonts w:cs="Times New Roman"/>
          <w:noProof/>
        </w:rPr>
        <w:t>[19]</w:t>
      </w:r>
      <w:r w:rsidRPr="009D6FDD">
        <w:rPr>
          <w:rFonts w:cs="Times New Roman"/>
        </w:rPr>
        <w:fldChar w:fldCharType="end"/>
      </w:r>
      <w:r w:rsidRPr="009D6FDD">
        <w:rPr>
          <w:rFonts w:cs="Times New Roman"/>
        </w:rPr>
        <w:t xml:space="preserve">: Bias and </w:t>
      </w:r>
      <w:r w:rsidRPr="009D6FDD">
        <w:rPr>
          <w:rFonts w:cs="Times New Roman"/>
          <w:lang w:val="en-US"/>
        </w:rPr>
        <w:t>Underfitting</w:t>
      </w:r>
    </w:p>
    <w:p w14:paraId="2000F96E" w14:textId="28282099" w:rsidR="003A7CA9" w:rsidRPr="009D6FDD" w:rsidRDefault="00EE5CE0" w:rsidP="005D7C01">
      <w:pPr>
        <w:pStyle w:val="Heading2"/>
        <w:rPr>
          <w:rFonts w:ascii="Times New Roman" w:hAnsi="Times New Roman" w:cs="Times New Roman"/>
        </w:rPr>
      </w:pPr>
      <w:bookmarkStart w:id="78" w:name="_Toc73385382"/>
      <w:r w:rsidRPr="009D6FDD">
        <w:rPr>
          <w:rFonts w:ascii="Times New Roman" w:hAnsi="Times New Roman" w:cs="Times New Roman"/>
        </w:rPr>
        <w:t>2</w:t>
      </w:r>
      <w:r w:rsidRPr="009D6FDD">
        <w:rPr>
          <w:rFonts w:ascii="Times New Roman" w:hAnsi="Times New Roman" w:cs="Times New Roman"/>
          <w:sz w:val="22"/>
          <w:szCs w:val="22"/>
        </w:rPr>
        <w:t>.</w:t>
      </w:r>
      <w:r w:rsidR="00D837DD" w:rsidRPr="009D6FDD">
        <w:rPr>
          <w:rFonts w:ascii="Times New Roman" w:hAnsi="Times New Roman" w:cs="Times New Roman"/>
        </w:rPr>
        <w:t>5</w:t>
      </w:r>
      <w:r w:rsidRPr="009D6FDD">
        <w:rPr>
          <w:rFonts w:ascii="Times New Roman" w:hAnsi="Times New Roman" w:cs="Times New Roman"/>
        </w:rPr>
        <w:t xml:space="preserve"> </w:t>
      </w:r>
      <w:r w:rsidR="00A55294" w:rsidRPr="009D6FDD">
        <w:rPr>
          <w:rFonts w:ascii="Times New Roman" w:hAnsi="Times New Roman" w:cs="Times New Roman"/>
        </w:rPr>
        <w:t>D</w:t>
      </w:r>
      <w:r w:rsidRPr="009D6FDD">
        <w:rPr>
          <w:rFonts w:ascii="Times New Roman" w:hAnsi="Times New Roman" w:cs="Times New Roman"/>
        </w:rPr>
        <w:t>ata visualization</w:t>
      </w:r>
      <w:r w:rsidR="00C377F1" w:rsidRPr="009D6FDD">
        <w:rPr>
          <w:rFonts w:ascii="Times New Roman" w:hAnsi="Times New Roman" w:cs="Times New Roman"/>
        </w:rPr>
        <w:t xml:space="preserve"> Approaches</w:t>
      </w:r>
      <w:bookmarkEnd w:id="78"/>
    </w:p>
    <w:p w14:paraId="65961568" w14:textId="55CFB0CE" w:rsidR="00705DC1" w:rsidRPr="009D6FDD" w:rsidRDefault="000375AD" w:rsidP="00854FC2">
      <w:pPr>
        <w:rPr>
          <w:rFonts w:cs="Times New Roman"/>
        </w:rPr>
      </w:pPr>
      <w:r w:rsidRPr="009D6FDD">
        <w:rPr>
          <w:rFonts w:cs="Times New Roman"/>
          <w:lang w:val="en-US"/>
        </w:rPr>
        <w:t>We</w:t>
      </w:r>
      <w:r w:rsidR="00484016" w:rsidRPr="009D6FDD">
        <w:rPr>
          <w:rFonts w:cs="Times New Roman"/>
          <w:lang w:val="en-US"/>
        </w:rPr>
        <w:t xml:space="preserve"> have</w:t>
      </w:r>
      <w:r w:rsidRPr="009D6FDD">
        <w:rPr>
          <w:rFonts w:cs="Times New Roman"/>
          <w:lang w:val="en-US"/>
        </w:rPr>
        <w:t xml:space="preserve"> talked about the importance of data visualizations in Chapter</w:t>
      </w:r>
      <w:r w:rsidR="00BD4629" w:rsidRPr="009D6FDD">
        <w:rPr>
          <w:rFonts w:cs="Times New Roman"/>
          <w:lang w:val="en-US"/>
        </w:rPr>
        <w:t xml:space="preserve"> 2.2</w:t>
      </w:r>
      <w:r w:rsidR="004C26A9" w:rsidRPr="009D6FDD">
        <w:rPr>
          <w:rFonts w:cs="Times New Roman"/>
          <w:lang w:val="en-US"/>
        </w:rPr>
        <w:t>, many advantages are outlined</w:t>
      </w:r>
      <w:r w:rsidRPr="009D6FDD">
        <w:rPr>
          <w:rFonts w:cs="Times New Roman"/>
          <w:lang w:val="en-US"/>
        </w:rPr>
        <w:t xml:space="preserve">. </w:t>
      </w:r>
      <w:r w:rsidR="004C780A" w:rsidRPr="009D6FDD">
        <w:rPr>
          <w:rFonts w:cs="Times New Roman"/>
        </w:rPr>
        <w:t xml:space="preserve">Although visualization is a suitable tool, when visualizing big data, it is also important to choose the correct data representation </w:t>
      </w:r>
      <w:r w:rsidR="009D0147" w:rsidRPr="009D6FDD">
        <w:rPr>
          <w:rFonts w:cs="Times New Roman"/>
        </w:rPr>
        <w:fldChar w:fldCharType="begin" w:fldLock="1"/>
      </w:r>
      <w:r w:rsidR="0054030F">
        <w:rPr>
          <w:rFonts w:cs="Times New Roman"/>
        </w:rPr>
        <w:instrText>ADDIN CSL_CITATION {"citationItems":[{"id":"ITEM-1","itemData":{"URL":"https://www.enotes.com/homework-help/what-are-the-advantages-and-limitations-of-using-497838","accessed":{"date-parts":[["2021","4","3"]]},"id":"ITEM-1","issued":{"date-parts":[["0"]]},"title":"What are the advantages and limitations of using graphs and charts in business?  - eNotes.com","type":"webpage"},"uris":["http://www.mendeley.com/documents/?uuid=50f631b6-ef3b-30ee-8dd1-a7f970ceba3c"]}],"mendeley":{"formattedCitation":"[20]","plainTextFormattedCitation":"[20]","previouslyFormattedCitation":"[20]"},"properties":{"noteIndex":0},"schema":"https://github.com/citation-style-language/schema/raw/master/csl-citation.json"}</w:instrText>
      </w:r>
      <w:r w:rsidR="009D0147" w:rsidRPr="009D6FDD">
        <w:rPr>
          <w:rFonts w:cs="Times New Roman"/>
        </w:rPr>
        <w:fldChar w:fldCharType="separate"/>
      </w:r>
      <w:r w:rsidR="0054030F" w:rsidRPr="0054030F">
        <w:rPr>
          <w:rFonts w:cs="Times New Roman"/>
          <w:noProof/>
        </w:rPr>
        <w:t>[20]</w:t>
      </w:r>
      <w:r w:rsidR="009D0147" w:rsidRPr="009D6FDD">
        <w:rPr>
          <w:rFonts w:cs="Times New Roman"/>
        </w:rPr>
        <w:fldChar w:fldCharType="end"/>
      </w:r>
      <w:r w:rsidR="009D0147" w:rsidRPr="009D6FDD">
        <w:rPr>
          <w:rFonts w:cs="Times New Roman"/>
        </w:rPr>
        <w:t>,</w:t>
      </w:r>
      <w:r w:rsidR="004C780A" w:rsidRPr="009D6FDD">
        <w:rPr>
          <w:rFonts w:cs="Times New Roman"/>
        </w:rPr>
        <w:t>so we need to understand the advantages and disadvantages of each graph</w:t>
      </w:r>
      <w:r w:rsidR="00DB4E3B" w:rsidRPr="009D6FDD">
        <w:rPr>
          <w:rFonts w:cs="Times New Roman"/>
          <w:lang w:val="en-US"/>
        </w:rPr>
        <w:t xml:space="preserve">. </w:t>
      </w:r>
      <w:r w:rsidR="00966FB3" w:rsidRPr="009D6FDD">
        <w:rPr>
          <w:rFonts w:cs="Times New Roman"/>
          <w:lang w:val="en-US"/>
        </w:rPr>
        <w:t>Clear visual graphics can provide decision-makers with a scientific foundation for controlling the overall situation, quickly comprehending complicated and secret concepts or facts, and completely comprehending the actual situation, allowing them to make swift and targeted decisions.</w:t>
      </w:r>
    </w:p>
    <w:p w14:paraId="61BCF752" w14:textId="25EC95EC" w:rsidR="00EE5CE0" w:rsidRPr="009D6FDD" w:rsidRDefault="00EE5CE0" w:rsidP="007F750A">
      <w:pPr>
        <w:pStyle w:val="Heading3"/>
        <w:rPr>
          <w:rFonts w:ascii="Times New Roman" w:hAnsi="Times New Roman" w:cs="Times New Roman"/>
        </w:rPr>
      </w:pPr>
      <w:bookmarkStart w:id="79" w:name="_Toc60555489"/>
      <w:bookmarkStart w:id="80" w:name="_Toc73385383"/>
      <w:r w:rsidRPr="009D6FDD">
        <w:rPr>
          <w:rFonts w:ascii="Times New Roman" w:hAnsi="Times New Roman" w:cs="Times New Roman"/>
        </w:rPr>
        <w:t>2.</w:t>
      </w:r>
      <w:r w:rsidR="00B15AA3" w:rsidRPr="009D6FDD">
        <w:rPr>
          <w:rFonts w:ascii="Times New Roman" w:hAnsi="Times New Roman" w:cs="Times New Roman"/>
        </w:rPr>
        <w:t>5</w:t>
      </w:r>
      <w:r w:rsidRPr="009D6FDD">
        <w:rPr>
          <w:rFonts w:ascii="Times New Roman" w:hAnsi="Times New Roman" w:cs="Times New Roman"/>
        </w:rPr>
        <w:t xml:space="preserve">.1 </w:t>
      </w:r>
      <w:bookmarkEnd w:id="79"/>
      <w:r w:rsidR="003C7DCF" w:rsidRPr="009D6FDD">
        <w:rPr>
          <w:rFonts w:ascii="Times New Roman" w:hAnsi="Times New Roman" w:cs="Times New Roman"/>
        </w:rPr>
        <w:t>Visualization</w:t>
      </w:r>
      <w:r w:rsidR="006C6C24" w:rsidRPr="009D6FDD">
        <w:rPr>
          <w:rFonts w:ascii="Times New Roman" w:hAnsi="Times New Roman" w:cs="Times New Roman"/>
        </w:rPr>
        <w:t xml:space="preserve"> of Numerical Data</w:t>
      </w:r>
      <w:bookmarkEnd w:id="80"/>
    </w:p>
    <w:p w14:paraId="1A4FB544" w14:textId="77777777" w:rsidR="001267AC" w:rsidRPr="009D6FDD" w:rsidRDefault="00A42B8B" w:rsidP="001267AC">
      <w:pPr>
        <w:spacing w:line="254" w:lineRule="auto"/>
        <w:rPr>
          <w:rFonts w:cs="Times New Roman"/>
          <w:b/>
          <w:bCs/>
          <w:lang w:val="en-US"/>
        </w:rPr>
      </w:pPr>
      <w:r w:rsidRPr="009D6FDD">
        <w:rPr>
          <w:rFonts w:cs="Times New Roman"/>
          <w:b/>
          <w:bCs/>
          <w:lang w:val="en-US"/>
        </w:rPr>
        <w:t>Line Chart </w:t>
      </w:r>
    </w:p>
    <w:p w14:paraId="26BC74B4" w14:textId="145348F9" w:rsidR="00596DBD" w:rsidRPr="009D6FDD" w:rsidRDefault="00AB67BF" w:rsidP="00923818">
      <w:pPr>
        <w:rPr>
          <w:rFonts w:cs="Times New Roman"/>
          <w:lang w:val="en-US"/>
        </w:rPr>
      </w:pPr>
      <w:r w:rsidRPr="009D6FDD">
        <w:rPr>
          <w:rFonts w:cs="Times New Roman"/>
          <w:lang w:val="en-US"/>
        </w:rPr>
        <w:t xml:space="preserve">Line charts are often used for showcasing data patterns, they are clear and easy for the average user to </w:t>
      </w:r>
      <w:r w:rsidR="00876AB0" w:rsidRPr="009D6FDD">
        <w:rPr>
          <w:rFonts w:cs="Times New Roman"/>
          <w:lang w:val="en-US"/>
        </w:rPr>
        <w:t>analyse</w:t>
      </w:r>
      <w:r w:rsidRPr="009D6FDD">
        <w:rPr>
          <w:rFonts w:cs="Times New Roman"/>
        </w:rPr>
        <w:t xml:space="preserve"> quickly</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 xml:space="preserve">. </w:t>
      </w:r>
      <w:r w:rsidR="00390BC5" w:rsidRPr="009D6FDD">
        <w:rPr>
          <w:rFonts w:cs="Times New Roman"/>
          <w:lang w:val="en-US"/>
        </w:rPr>
        <w:t xml:space="preserve">Line charts </w:t>
      </w:r>
      <w:r w:rsidR="00BB00BF" w:rsidRPr="009D6FDD">
        <w:rPr>
          <w:rFonts w:cs="Times New Roman"/>
          <w:lang w:val="en-US"/>
        </w:rPr>
        <w:t xml:space="preserve">can </w:t>
      </w:r>
      <w:r w:rsidR="00FB5D0C" w:rsidRPr="009D6FDD">
        <w:rPr>
          <w:rFonts w:cs="Times New Roman"/>
          <w:lang w:val="en-US"/>
        </w:rPr>
        <w:t xml:space="preserve">not only </w:t>
      </w:r>
      <w:r w:rsidR="00BB00BF" w:rsidRPr="009D6FDD">
        <w:rPr>
          <w:rFonts w:cs="Times New Roman"/>
          <w:lang w:val="en-US"/>
        </w:rPr>
        <w:t>be used to</w:t>
      </w:r>
      <w:r w:rsidR="00390BC5" w:rsidRPr="009D6FDD">
        <w:rPr>
          <w:rFonts w:cs="Times New Roman"/>
          <w:lang w:val="en-US"/>
        </w:rPr>
        <w:t xml:space="preserve"> observe the trend of data over time</w:t>
      </w:r>
      <w:r w:rsidR="00FB5D0C" w:rsidRPr="009D6FDD">
        <w:rPr>
          <w:rFonts w:cs="Times New Roman"/>
          <w:lang w:val="en-US"/>
        </w:rPr>
        <w:t xml:space="preserve">, but </w:t>
      </w:r>
      <w:r w:rsidR="00F61ACE" w:rsidRPr="009D6FDD">
        <w:rPr>
          <w:rFonts w:cs="Times New Roman"/>
          <w:lang w:val="en-US" w:eastAsia="zh-CN"/>
        </w:rPr>
        <w:t>al</w:t>
      </w:r>
      <w:r w:rsidR="00F61ACE" w:rsidRPr="009D6FDD">
        <w:rPr>
          <w:rFonts w:cs="Times New Roman"/>
          <w:lang w:val="en-US"/>
        </w:rPr>
        <w:t>so</w:t>
      </w:r>
      <w:r w:rsidR="00EE5CE0" w:rsidRPr="009D6FDD">
        <w:rPr>
          <w:rFonts w:cs="Times New Roman"/>
          <w:lang w:val="en-US"/>
        </w:rPr>
        <w:t xml:space="preserve"> compare the gap between different sets of data </w:t>
      </w:r>
      <w:r w:rsidR="00CF5E46" w:rsidRPr="009D6FDD">
        <w:rPr>
          <w:rFonts w:cs="Times New Roman"/>
          <w:lang w:val="en-US"/>
        </w:rPr>
        <w:t>with the</w:t>
      </w:r>
      <w:r w:rsidR="00EE5CE0" w:rsidRPr="009D6FDD">
        <w:rPr>
          <w:rFonts w:cs="Times New Roman"/>
          <w:lang w:val="en-US"/>
        </w:rPr>
        <w:t xml:space="preserve"> time </w:t>
      </w:r>
      <w:r w:rsidR="00CF5E46" w:rsidRPr="009D6FDD">
        <w:rPr>
          <w:rFonts w:cs="Times New Roman"/>
          <w:lang w:val="en-US"/>
        </w:rPr>
        <w:t xml:space="preserve">changes, </w:t>
      </w:r>
      <w:r w:rsidR="004D494E" w:rsidRPr="009D6FDD">
        <w:rPr>
          <w:rFonts w:cs="Times New Roman"/>
          <w:lang w:val="en-US"/>
        </w:rPr>
        <w:t>eg.</w:t>
      </w:r>
      <w:r w:rsidR="00EE5CE0" w:rsidRPr="009D6FDD">
        <w:rPr>
          <w:rFonts w:cs="Times New Roman"/>
          <w:lang w:val="en-US"/>
        </w:rPr>
        <w:t xml:space="preserve"> </w:t>
      </w:r>
      <w:r w:rsidR="00EE5CE0" w:rsidRPr="009D6FDD">
        <w:rPr>
          <w:rFonts w:cs="Times New Roman"/>
          <w:lang w:val="en-US"/>
        </w:rPr>
        <w:lastRenderedPageBreak/>
        <w:t>comparison of the maximum and minimum values at a certain point in time</w:t>
      </w:r>
      <w:r w:rsidR="00540BF0" w:rsidRPr="009D6FDD">
        <w:rPr>
          <w:rFonts w:cs="Times New Roman"/>
          <w:lang w:val="en-US"/>
        </w:rPr>
        <w:t xml:space="preserve">. </w:t>
      </w:r>
      <w:r w:rsidR="00EE5CE0" w:rsidRPr="009D6FDD">
        <w:rPr>
          <w:rFonts w:cs="Times New Roman"/>
          <w:lang w:val="en-US"/>
        </w:rPr>
        <w:t xml:space="preserve"> </w:t>
      </w:r>
      <w:r w:rsidR="00540BF0" w:rsidRPr="009D6FDD">
        <w:rPr>
          <w:rFonts w:cs="Times New Roman"/>
          <w:lang w:val="en-US"/>
        </w:rPr>
        <w:t>In addition,</w:t>
      </w:r>
      <w:r w:rsidR="00EE5CE0" w:rsidRPr="009D6FDD">
        <w:rPr>
          <w:rFonts w:cs="Times New Roman"/>
          <w:lang w:val="en-US"/>
        </w:rPr>
        <w:t xml:space="preserve"> it can </w:t>
      </w:r>
      <w:r w:rsidR="00F0545E" w:rsidRPr="009D6FDD">
        <w:rPr>
          <w:rFonts w:cs="Times New Roman"/>
          <w:lang w:val="en-US"/>
        </w:rPr>
        <w:t xml:space="preserve">also </w:t>
      </w:r>
      <w:r w:rsidR="00EE5CE0" w:rsidRPr="009D6FDD">
        <w:rPr>
          <w:rFonts w:cs="Times New Roman"/>
          <w:lang w:val="en-US"/>
        </w:rPr>
        <w:t xml:space="preserve">estimate the trend of data with a scientific </w:t>
      </w:r>
      <w:r w:rsidR="00625B1F" w:rsidRPr="009D6FDD">
        <w:rPr>
          <w:rFonts w:cs="Times New Roman"/>
          <w:lang w:val="en-US"/>
        </w:rPr>
        <w:t>basis,</w:t>
      </w:r>
      <w:r w:rsidR="00EE5CE0" w:rsidRPr="009D6FDD">
        <w:rPr>
          <w:rFonts w:cs="Times New Roman"/>
          <w:lang w:val="en-US"/>
        </w:rPr>
        <w:t xml:space="preserve"> and it often used to predict the market development trend.</w:t>
      </w:r>
    </w:p>
    <w:p w14:paraId="158700A6" w14:textId="65F40D9E" w:rsidR="00EE5CE0" w:rsidRPr="009D6FDD" w:rsidRDefault="00EE5CE0" w:rsidP="00240744">
      <w:pPr>
        <w:jc w:val="center"/>
        <w:rPr>
          <w:rFonts w:cs="Times New Roman"/>
          <w:lang w:val="en-US"/>
        </w:rPr>
      </w:pPr>
      <w:r w:rsidRPr="009D6FDD">
        <w:rPr>
          <w:rFonts w:cs="Times New Roman"/>
          <w:noProof/>
        </w:rPr>
        <w:drawing>
          <wp:inline distT="0" distB="0" distL="0" distR="0" wp14:anchorId="054DE369" wp14:editId="2554B7E2">
            <wp:extent cx="2947756" cy="2047875"/>
            <wp:effectExtent l="0" t="0" r="508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id="{259293FB-AFF1-4B6F-8128-31109CDE605E}"/>
                        </a:ext>
                      </a:extLst>
                    </a:blip>
                    <a:stretch>
                      <a:fillRect/>
                    </a:stretch>
                  </pic:blipFill>
                  <pic:spPr>
                    <a:xfrm>
                      <a:off x="0" y="0"/>
                      <a:ext cx="2947756" cy="2047875"/>
                    </a:xfrm>
                    <a:prstGeom prst="rect">
                      <a:avLst/>
                    </a:prstGeom>
                  </pic:spPr>
                </pic:pic>
              </a:graphicData>
            </a:graphic>
          </wp:inline>
        </w:drawing>
      </w:r>
    </w:p>
    <w:p w14:paraId="773098CC" w14:textId="6EA8EA49" w:rsidR="00EE5CE0" w:rsidRPr="009D6FDD" w:rsidRDefault="00EE5CE0" w:rsidP="00EE5CE0">
      <w:pPr>
        <w:jc w:val="center"/>
        <w:rPr>
          <w:rFonts w:cs="Times New Roman"/>
          <w:lang w:val="en-US"/>
        </w:rPr>
      </w:pPr>
      <w:bookmarkStart w:id="81" w:name="Figure25"/>
      <w:r w:rsidRPr="009D6FDD">
        <w:rPr>
          <w:rFonts w:cs="Times New Roman"/>
          <w:lang w:val="en-US"/>
        </w:rPr>
        <w:t xml:space="preserve">Figure </w:t>
      </w:r>
      <w:r w:rsidR="00DA578F" w:rsidRPr="009D6FDD">
        <w:rPr>
          <w:rFonts w:cs="Times New Roman"/>
          <w:lang w:val="en-US"/>
        </w:rPr>
        <w:t>2.5</w:t>
      </w:r>
      <w:bookmarkEnd w:id="81"/>
      <w:r w:rsidRPr="009D6FDD">
        <w:rPr>
          <w:rFonts w:cs="Times New Roman"/>
          <w:lang w:val="en-US"/>
        </w:rPr>
        <w:t xml:space="preserve">: Line </w:t>
      </w:r>
      <w:r w:rsidR="00E21F1E" w:rsidRPr="009D6FDD">
        <w:rPr>
          <w:rFonts w:cs="Times New Roman"/>
          <w:lang w:val="en-US"/>
        </w:rPr>
        <w:t>Chart</w:t>
      </w:r>
    </w:p>
    <w:p w14:paraId="1E62C8AA" w14:textId="1AFC8601" w:rsidR="00EE5CE0" w:rsidRPr="009D6FDD" w:rsidRDefault="00EE5CE0" w:rsidP="00E657DA">
      <w:pPr>
        <w:rPr>
          <w:rFonts w:cs="Times New Roman"/>
          <w:b/>
          <w:bCs/>
          <w:lang w:val="en-US"/>
        </w:rPr>
      </w:pPr>
      <w:bookmarkStart w:id="82" w:name="_Toc60555490"/>
      <w:r w:rsidRPr="009D6FDD">
        <w:rPr>
          <w:rFonts w:cs="Times New Roman"/>
          <w:b/>
          <w:bCs/>
          <w:lang w:val="en-US"/>
        </w:rPr>
        <w:t>Scatter Chart</w:t>
      </w:r>
      <w:bookmarkEnd w:id="82"/>
    </w:p>
    <w:p w14:paraId="41D13498" w14:textId="3CEBFA46" w:rsidR="00EE5CE0" w:rsidRPr="009D6FDD" w:rsidRDefault="004D1963" w:rsidP="00923818">
      <w:pPr>
        <w:pStyle w:val="NormalWeb"/>
        <w:shd w:val="clear" w:color="auto" w:fill="FFFFFF"/>
        <w:spacing w:before="330" w:after="0"/>
        <w:rPr>
          <w:lang w:val="en-US"/>
        </w:rPr>
      </w:pPr>
      <w:r w:rsidRPr="009D6FDD">
        <w:rPr>
          <w:lang w:val="en-US"/>
        </w:rPr>
        <w:t>Scatter plots are useful for showing the association or correlation between two variables. A correlation can be quantified, such as a line of best fit, that too can be drawn as a line plot on the same chart, making the relationship clearer</w:t>
      </w:r>
      <w:r w:rsidRPr="009D6FDD">
        <w:rPr>
          <w:lang w:val="en-US"/>
        </w:rPr>
        <w:fldChar w:fldCharType="begin" w:fldLock="1"/>
      </w:r>
      <w:r w:rsidR="0054030F">
        <w:rPr>
          <w:lang w:val="en-US"/>
        </w:rPr>
        <w:instrText>ADDIN CSL_CITATION {"citationItems":[{"id":"ITEM-1","itemData":{"URL":"https://machinelearningmastery.com/data-visualization-methods-in-python/","accessed":{"date-parts":[["2021","4","1"]]},"id":"ITEM-1","issued":{"date-parts":[["0"]]},"title":"A Gentle Introduction to Data Visualization Methods in Python","type":"webpage"},"uris":["http://www.mendeley.com/documents/?uuid=3dbba434-ccf6-3c97-ad1c-c65d38dd5241"]}],"mendeley":{"formattedCitation":"[22]","plainTextFormattedCitation":"[22]","previouslyFormattedCitation":"[22]"},"properties":{"noteIndex":0},"schema":"https://github.com/citation-style-language/schema/raw/master/csl-citation.json"}</w:instrText>
      </w:r>
      <w:r w:rsidRPr="009D6FDD">
        <w:rPr>
          <w:lang w:val="en-US"/>
        </w:rPr>
        <w:fldChar w:fldCharType="separate"/>
      </w:r>
      <w:r w:rsidR="0054030F" w:rsidRPr="0054030F">
        <w:rPr>
          <w:noProof/>
          <w:lang w:val="en-US"/>
        </w:rPr>
        <w:t>[22]</w:t>
      </w:r>
      <w:r w:rsidRPr="009D6FDD">
        <w:rPr>
          <w:lang w:val="en-US"/>
        </w:rPr>
        <w:fldChar w:fldCharType="end"/>
      </w:r>
      <w:r w:rsidRPr="009D6FDD">
        <w:rPr>
          <w:lang w:val="en-US"/>
        </w:rPr>
        <w:t xml:space="preserve">. </w:t>
      </w:r>
      <w:r w:rsidR="004862B3" w:rsidRPr="009D6FDD">
        <w:rPr>
          <w:lang w:val="en-US"/>
        </w:rPr>
        <w:t xml:space="preserve">The scatter chart mainly explains the laws between the </w:t>
      </w:r>
      <w:r w:rsidR="00A965E2" w:rsidRPr="009D6FDD">
        <w:rPr>
          <w:lang w:val="en-US"/>
        </w:rPr>
        <w:t>datasets</w:t>
      </w:r>
      <w:r w:rsidR="004862B3" w:rsidRPr="009D6FDD">
        <w:rPr>
          <w:lang w:val="en-US"/>
        </w:rPr>
        <w:t xml:space="preserve">. The scatter chart can not only show the relationship between two variables, but also reflect their distribution. If I want to see the distribution of variables, I can use either a scatter plot or a </w:t>
      </w:r>
      <w:r w:rsidR="004E69FF" w:rsidRPr="009D6FDD">
        <w:rPr>
          <w:lang w:val="en-US"/>
        </w:rPr>
        <w:t>histogram</w:t>
      </w:r>
      <w:r w:rsidR="004862B3" w:rsidRPr="009D6FDD">
        <w:rPr>
          <w:lang w:val="en-US"/>
        </w:rPr>
        <w:t>.</w:t>
      </w:r>
    </w:p>
    <w:p w14:paraId="11DB7819" w14:textId="77777777" w:rsidR="00EE5CE0" w:rsidRPr="009D6FDD" w:rsidRDefault="00EE5CE0" w:rsidP="00EE5CE0">
      <w:pPr>
        <w:jc w:val="center"/>
        <w:rPr>
          <w:rFonts w:cs="Times New Roman"/>
          <w:lang w:val="en-US"/>
        </w:rPr>
      </w:pPr>
      <w:r w:rsidRPr="009D6FDD">
        <w:rPr>
          <w:rFonts w:cs="Times New Roman"/>
          <w:noProof/>
        </w:rPr>
        <w:drawing>
          <wp:inline distT="0" distB="0" distL="0" distR="0" wp14:anchorId="172F8D9F" wp14:editId="46A9FDED">
            <wp:extent cx="3072558" cy="192070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72558" cy="1920704"/>
                    </a:xfrm>
                    <a:prstGeom prst="rect">
                      <a:avLst/>
                    </a:prstGeom>
                  </pic:spPr>
                </pic:pic>
              </a:graphicData>
            </a:graphic>
          </wp:inline>
        </w:drawing>
      </w:r>
    </w:p>
    <w:p w14:paraId="2B9B187F" w14:textId="55C2AEA9" w:rsidR="00EE5CE0" w:rsidRPr="009D6FDD" w:rsidRDefault="00EE5CE0" w:rsidP="00EE5CE0">
      <w:pPr>
        <w:jc w:val="center"/>
        <w:rPr>
          <w:rFonts w:cs="Times New Roman"/>
          <w:lang w:val="en-US"/>
        </w:rPr>
      </w:pPr>
      <w:r w:rsidRPr="009D6FDD">
        <w:rPr>
          <w:rFonts w:cs="Times New Roman"/>
          <w:lang w:val="en-US"/>
        </w:rPr>
        <w:t xml:space="preserve">Figure </w:t>
      </w:r>
      <w:r w:rsidR="00A459CA" w:rsidRPr="009D6FDD">
        <w:rPr>
          <w:rFonts w:cs="Times New Roman"/>
          <w:lang w:val="en-US"/>
        </w:rPr>
        <w:t>2.6</w:t>
      </w:r>
      <w:r w:rsidRPr="009D6FDD">
        <w:rPr>
          <w:rFonts w:cs="Times New Roman"/>
          <w:lang w:val="en-US"/>
        </w:rPr>
        <w:t>: Scatter Plot</w:t>
      </w:r>
    </w:p>
    <w:p w14:paraId="78078990" w14:textId="7309534C" w:rsidR="00EE5CE0" w:rsidRPr="009D6FDD" w:rsidRDefault="0089407C" w:rsidP="00DA61DE">
      <w:pPr>
        <w:rPr>
          <w:rFonts w:cs="Times New Roman"/>
          <w:b/>
          <w:bCs/>
          <w:lang w:val="en-US"/>
        </w:rPr>
      </w:pPr>
      <w:r w:rsidRPr="009D6FDD">
        <w:rPr>
          <w:rFonts w:cs="Times New Roman"/>
          <w:b/>
          <w:bCs/>
          <w:lang w:val="en-US"/>
        </w:rPr>
        <w:t>Bar</w:t>
      </w:r>
      <w:r w:rsidR="0074699A" w:rsidRPr="009D6FDD">
        <w:rPr>
          <w:rFonts w:cs="Times New Roman"/>
          <w:b/>
          <w:bCs/>
          <w:lang w:val="en-US"/>
        </w:rPr>
        <w:t xml:space="preserve"> Chart</w:t>
      </w:r>
    </w:p>
    <w:p w14:paraId="1DC36E2F" w14:textId="7A551DE9" w:rsidR="00EE5CE0" w:rsidRPr="009D6FDD" w:rsidRDefault="00EE5CE0" w:rsidP="00D52C9A">
      <w:pPr>
        <w:rPr>
          <w:rFonts w:cs="Times New Roman"/>
          <w:lang w:val="en-US"/>
        </w:rPr>
      </w:pPr>
      <w:r w:rsidRPr="009D6FDD">
        <w:rPr>
          <w:rFonts w:cs="Times New Roman"/>
          <w:lang w:val="en-US"/>
        </w:rPr>
        <w:t xml:space="preserve">Bar chart is more suitable for understanding the distribution and comparison between data. </w:t>
      </w:r>
    </w:p>
    <w:p w14:paraId="3CFC4316" w14:textId="461E2938" w:rsidR="002871C8" w:rsidRPr="009D6FDD" w:rsidRDefault="00BB043E" w:rsidP="006C13F5">
      <w:pPr>
        <w:shd w:val="clear" w:color="auto" w:fill="FFFFFF"/>
        <w:spacing w:before="0" w:after="0"/>
        <w:jc w:val="left"/>
        <w:rPr>
          <w:rFonts w:cs="Times New Roman"/>
          <w:lang w:val="en-US"/>
        </w:rPr>
      </w:pPr>
      <w:r w:rsidRPr="009D6FDD">
        <w:rPr>
          <w:rFonts w:cs="Times New Roman"/>
          <w:lang w:val="en-US"/>
        </w:rPr>
        <w:lastRenderedPageBreak/>
        <w:t>Especially w</w:t>
      </w:r>
      <w:r w:rsidR="002871C8" w:rsidRPr="009D6FDD">
        <w:rPr>
          <w:rFonts w:cs="Times New Roman"/>
          <w:lang w:val="en-US"/>
        </w:rPr>
        <w:t xml:space="preserve">hen </w:t>
      </w:r>
      <w:r w:rsidRPr="009D6FDD">
        <w:rPr>
          <w:rFonts w:cs="Times New Roman"/>
          <w:lang w:val="en-US"/>
        </w:rPr>
        <w:t>we</w:t>
      </w:r>
      <w:r w:rsidR="002871C8" w:rsidRPr="009D6FDD">
        <w:rPr>
          <w:rFonts w:cs="Times New Roman"/>
          <w:lang w:val="en-US"/>
        </w:rPr>
        <w:t xml:space="preserve"> got data that has different categories, a bar graph is excellent for displaying </w:t>
      </w:r>
      <w:r w:rsidR="00A53E71" w:rsidRPr="009D6FDD">
        <w:rPr>
          <w:rFonts w:cs="Times New Roman"/>
          <w:lang w:val="en-US"/>
        </w:rPr>
        <w:t>the</w:t>
      </w:r>
      <w:r w:rsidR="002871C8" w:rsidRPr="009D6FDD">
        <w:rPr>
          <w:rFonts w:cs="Times New Roman"/>
          <w:lang w:val="en-US"/>
        </w:rPr>
        <w:t xml:space="preserve"> info</w:t>
      </w:r>
      <w:r w:rsidR="00392CAC" w:rsidRPr="009D6FDD">
        <w:rPr>
          <w:rFonts w:cs="Times New Roman"/>
          <w:lang w:val="en-US"/>
        </w:rPr>
        <w:fldChar w:fldCharType="begin" w:fldLock="1"/>
      </w:r>
      <w:r w:rsidR="0054030F">
        <w:rPr>
          <w:rFonts w:cs="Times New Roman"/>
          <w:lang w:val="en-US"/>
        </w:rPr>
        <w:instrText>ADDIN CSL_CITATION {"citationItems":[{"id":"ITEM-1","itemData":{"URL":"https://www.studypug.com/statistics-help/advantages-and-disadvantages-of-different-graphs","accessed":{"date-parts":[["2021","4","3"]]},"id":"ITEM-1","issued":{"date-parts":[["0"]]},"title":"Advantages and disadvantages of different graphs | StudyPug","type":"webpage"},"uris":["http://www.mendeley.com/documents/?uuid=d4791863-077c-36d5-b4d5-dac3757e8dc1"]}],"mendeley":{"formattedCitation":"[23]","plainTextFormattedCitation":"[23]","previouslyFormattedCitation":"[23]"},"properties":{"noteIndex":0},"schema":"https://github.com/citation-style-language/schema/raw/master/csl-citation.json"}</w:instrText>
      </w:r>
      <w:r w:rsidR="00392CAC" w:rsidRPr="009D6FDD">
        <w:rPr>
          <w:rFonts w:cs="Times New Roman"/>
          <w:lang w:val="en-US"/>
        </w:rPr>
        <w:fldChar w:fldCharType="separate"/>
      </w:r>
      <w:r w:rsidR="0054030F" w:rsidRPr="0054030F">
        <w:rPr>
          <w:rFonts w:cs="Times New Roman"/>
          <w:noProof/>
          <w:lang w:val="en-US"/>
        </w:rPr>
        <w:t>[23]</w:t>
      </w:r>
      <w:r w:rsidR="00392CAC" w:rsidRPr="009D6FDD">
        <w:rPr>
          <w:rFonts w:cs="Times New Roman"/>
          <w:lang w:val="en-US"/>
        </w:rPr>
        <w:fldChar w:fldCharType="end"/>
      </w:r>
      <w:r w:rsidR="002871C8" w:rsidRPr="009D6FDD">
        <w:rPr>
          <w:rFonts w:cs="Times New Roman"/>
          <w:lang w:val="en-US"/>
        </w:rPr>
        <w:t xml:space="preserve">. </w:t>
      </w:r>
      <w:r w:rsidR="00C34A40" w:rsidRPr="009D6FDD">
        <w:rPr>
          <w:rFonts w:cs="Times New Roman"/>
          <w:lang w:val="en-US"/>
        </w:rPr>
        <w:t>We are</w:t>
      </w:r>
      <w:r w:rsidR="002871C8" w:rsidRPr="009D6FDD">
        <w:rPr>
          <w:rFonts w:cs="Times New Roman"/>
          <w:lang w:val="en-US"/>
        </w:rPr>
        <w:t xml:space="preserve"> able to easily compare several data sets and it's visually straightforward when someone reads it</w:t>
      </w:r>
      <w:r w:rsidR="000027F8" w:rsidRPr="009D6FDD">
        <w:rPr>
          <w:rFonts w:cs="Times New Roman"/>
          <w:lang w:val="en-US"/>
        </w:rPr>
        <w:fldChar w:fldCharType="begin" w:fldLock="1"/>
      </w:r>
      <w:r w:rsidR="0054030F">
        <w:rPr>
          <w:rFonts w:cs="Times New Roman"/>
          <w:lang w:val="en-US"/>
        </w:rPr>
        <w:instrText>ADDIN CSL_CITATION {"citationItems":[{"id":"ITEM-1","itemData":{"URL":"https://www.studypug.com/statistics-help/advantages-and-disadvantages-of-different-graphs","accessed":{"date-parts":[["2021","4","3"]]},"id":"ITEM-1","issued":{"date-parts":[["0"]]},"title":"Advantages and disadvantages of different graphs | StudyPug","type":"webpage"},"uris":["http://www.mendeley.com/documents/?uuid=d4791863-077c-36d5-b4d5-dac3757e8dc1"]}],"mendeley":{"formattedCitation":"[23]","plainTextFormattedCitation":"[23]","previouslyFormattedCitation":"[23]"},"properties":{"noteIndex":0},"schema":"https://github.com/citation-style-language/schema/raw/master/csl-citation.json"}</w:instrText>
      </w:r>
      <w:r w:rsidR="000027F8" w:rsidRPr="009D6FDD">
        <w:rPr>
          <w:rFonts w:cs="Times New Roman"/>
          <w:lang w:val="en-US"/>
        </w:rPr>
        <w:fldChar w:fldCharType="separate"/>
      </w:r>
      <w:r w:rsidR="0054030F" w:rsidRPr="0054030F">
        <w:rPr>
          <w:rFonts w:cs="Times New Roman"/>
          <w:noProof/>
          <w:lang w:val="en-US"/>
        </w:rPr>
        <w:t>[23]</w:t>
      </w:r>
      <w:r w:rsidR="000027F8" w:rsidRPr="009D6FDD">
        <w:rPr>
          <w:rFonts w:cs="Times New Roman"/>
          <w:lang w:val="en-US"/>
        </w:rPr>
        <w:fldChar w:fldCharType="end"/>
      </w:r>
      <w:r w:rsidR="002871C8" w:rsidRPr="009D6FDD">
        <w:rPr>
          <w:rFonts w:cs="Times New Roman"/>
          <w:lang w:val="en-US"/>
        </w:rPr>
        <w:t>.</w:t>
      </w:r>
    </w:p>
    <w:p w14:paraId="6D66D0F2" w14:textId="37DAB577" w:rsidR="00EE5CE0" w:rsidRPr="009D6FDD" w:rsidRDefault="00EE5CE0" w:rsidP="006C13F5">
      <w:pPr>
        <w:jc w:val="center"/>
        <w:rPr>
          <w:rFonts w:cs="Times New Roman"/>
          <w:lang w:val="en-US"/>
        </w:rPr>
      </w:pPr>
      <w:r w:rsidRPr="009D6FDD">
        <w:rPr>
          <w:rFonts w:cs="Times New Roman"/>
          <w:noProof/>
        </w:rPr>
        <w:drawing>
          <wp:inline distT="0" distB="0" distL="0" distR="0" wp14:anchorId="68BC3456" wp14:editId="7DAEA2BD">
            <wp:extent cx="2728913" cy="18878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8913" cy="1887804"/>
                    </a:xfrm>
                    <a:prstGeom prst="rect">
                      <a:avLst/>
                    </a:prstGeom>
                  </pic:spPr>
                </pic:pic>
              </a:graphicData>
            </a:graphic>
          </wp:inline>
        </w:drawing>
      </w:r>
    </w:p>
    <w:p w14:paraId="1C6AC5E2" w14:textId="59AED177" w:rsidR="00EE5CE0" w:rsidRPr="009D6FDD" w:rsidRDefault="00EE5CE0" w:rsidP="00EE5CE0">
      <w:pPr>
        <w:jc w:val="center"/>
        <w:rPr>
          <w:rFonts w:cs="Times New Roman"/>
          <w:lang w:val="en-US"/>
        </w:rPr>
      </w:pPr>
      <w:bookmarkStart w:id="83" w:name="Figure26"/>
      <w:bookmarkStart w:id="84" w:name="Figure27"/>
      <w:r w:rsidRPr="009D6FDD">
        <w:rPr>
          <w:rFonts w:cs="Times New Roman"/>
          <w:lang w:val="en-US"/>
        </w:rPr>
        <w:t xml:space="preserve">Figure </w:t>
      </w:r>
      <w:r w:rsidR="005C107D" w:rsidRPr="009D6FDD">
        <w:rPr>
          <w:rFonts w:cs="Times New Roman"/>
          <w:lang w:val="en-US"/>
        </w:rPr>
        <w:t>2.7</w:t>
      </w:r>
      <w:bookmarkEnd w:id="83"/>
      <w:bookmarkEnd w:id="84"/>
      <w:r w:rsidRPr="009D6FDD">
        <w:rPr>
          <w:rFonts w:cs="Times New Roman"/>
          <w:lang w:val="en-US"/>
        </w:rPr>
        <w:t>: Bar Chart</w:t>
      </w:r>
    </w:p>
    <w:p w14:paraId="1FC687CD" w14:textId="3B70F028" w:rsidR="006C13F5" w:rsidRPr="009D6FDD" w:rsidRDefault="006C13F5" w:rsidP="009A6FC4">
      <w:pPr>
        <w:rPr>
          <w:rFonts w:cs="Times New Roman"/>
          <w:b/>
          <w:bCs/>
        </w:rPr>
      </w:pPr>
      <w:bookmarkStart w:id="85" w:name="_Toc60555492"/>
    </w:p>
    <w:p w14:paraId="76BA13D5" w14:textId="5B97C265" w:rsidR="006C13F5" w:rsidRPr="009D6FDD" w:rsidRDefault="006C13F5" w:rsidP="009A6FC4">
      <w:pPr>
        <w:rPr>
          <w:rFonts w:cs="Times New Roman"/>
          <w:b/>
          <w:bCs/>
        </w:rPr>
      </w:pPr>
    </w:p>
    <w:p w14:paraId="68098BCF" w14:textId="77777777" w:rsidR="006C13F5" w:rsidRPr="009D6FDD" w:rsidRDefault="006C13F5" w:rsidP="009A6FC4">
      <w:pPr>
        <w:rPr>
          <w:rFonts w:cs="Times New Roman"/>
          <w:b/>
          <w:bCs/>
        </w:rPr>
      </w:pPr>
    </w:p>
    <w:p w14:paraId="47362D38" w14:textId="03639E8F" w:rsidR="00EE5CE0" w:rsidRPr="009D6FDD" w:rsidRDefault="00EE5CE0" w:rsidP="009A6FC4">
      <w:pPr>
        <w:rPr>
          <w:rFonts w:cs="Times New Roman"/>
          <w:b/>
          <w:bCs/>
        </w:rPr>
      </w:pPr>
      <w:r w:rsidRPr="009D6FDD">
        <w:rPr>
          <w:rFonts w:cs="Times New Roman"/>
          <w:b/>
          <w:bCs/>
        </w:rPr>
        <w:t>Histograms</w:t>
      </w:r>
      <w:bookmarkEnd w:id="85"/>
    </w:p>
    <w:p w14:paraId="04718714" w14:textId="68BB5351" w:rsidR="00EE5CE0" w:rsidRPr="009D6FDD" w:rsidRDefault="00EE5CE0" w:rsidP="000D7C23">
      <w:pPr>
        <w:shd w:val="clear" w:color="auto" w:fill="FFFFFF"/>
        <w:jc w:val="left"/>
        <w:rPr>
          <w:rFonts w:cs="Times New Roman"/>
          <w:lang w:val="en-US"/>
        </w:rPr>
      </w:pPr>
      <w:r w:rsidRPr="009D6FDD">
        <w:rPr>
          <w:rFonts w:cs="Times New Roman"/>
          <w:lang w:val="en-US"/>
        </w:rPr>
        <w:t>Another way to visualize the distribution of numeric variables is a histogram. A histogram is an accurate graphical representation of the distribution of numerical data</w:t>
      </w:r>
      <w:r w:rsidRPr="009D6FDD">
        <w:rPr>
          <w:rFonts w:cs="Times New Roman"/>
          <w:lang w:val="en-US"/>
        </w:rPr>
        <w:fldChar w:fldCharType="begin" w:fldLock="1"/>
      </w:r>
      <w:r w:rsidR="0054030F">
        <w:rPr>
          <w:rFonts w:cs="Times New Roman"/>
          <w:lang w:val="en-US"/>
        </w:rPr>
        <w:instrText>ADDIN CSL_CITATION {"citationItems":[{"id":"ITEM-1","itemData":{"URL":"https://medium.com/python-pandemonium/data-visualization-in-python-histogram-in-matplotlib-dce38f49f89c","accessed":{"date-parts":[["2020","12","31"]]},"id":"ITEM-1","issued":{"date-parts":[["0"]]},"title":"Data Visualization in Python — Histogram in Matplotlib | by Adnan Siddiqi | Python Pandemonium | Medium","type":"webpage"},"uris":["http://www.mendeley.com/documents/?uuid=a60391ed-2777-3be3-9125-c6477c8d0254"]}],"mendeley":{"formattedCitation":"[24]","plainTextFormattedCitation":"[24]","previouslyFormattedCitation":"[24]"},"properties":{"noteIndex":0},"schema":"https://github.com/citation-style-language/schema/raw/master/csl-citation.json"}</w:instrText>
      </w:r>
      <w:r w:rsidRPr="009D6FDD">
        <w:rPr>
          <w:rFonts w:cs="Times New Roman"/>
          <w:lang w:val="en-US"/>
        </w:rPr>
        <w:fldChar w:fldCharType="separate"/>
      </w:r>
      <w:r w:rsidR="0054030F" w:rsidRPr="0054030F">
        <w:rPr>
          <w:rFonts w:cs="Times New Roman"/>
          <w:noProof/>
          <w:lang w:val="en-US"/>
        </w:rPr>
        <w:t>[24]</w:t>
      </w:r>
      <w:r w:rsidRPr="009D6FDD">
        <w:rPr>
          <w:rFonts w:cs="Times New Roman"/>
          <w:lang w:val="en-US"/>
        </w:rPr>
        <w:fldChar w:fldCharType="end"/>
      </w:r>
      <w:r w:rsidRPr="009D6FDD">
        <w:rPr>
          <w:rFonts w:cs="Times New Roman"/>
          <w:lang w:val="en-US"/>
        </w:rPr>
        <w:t xml:space="preserve">. The data distribution is represented by vertical stripes or line segments with different heights. Generally, the horizontal axis represents the data type, and the vertical axis represents the distribution. In other words, the histogram provides a view of the data density. It counts the number of times a value appears in each category and uses a bar graph to indicate its frequency. The more regular the values ​​in the category, the </w:t>
      </w:r>
      <w:r w:rsidR="00182462" w:rsidRPr="009D6FDD">
        <w:rPr>
          <w:rFonts w:cs="Times New Roman"/>
          <w:lang w:val="en-US"/>
        </w:rPr>
        <w:t>larger</w:t>
      </w:r>
      <w:r w:rsidRPr="009D6FDD">
        <w:rPr>
          <w:rFonts w:cs="Times New Roman"/>
          <w:lang w:val="en-US"/>
        </w:rPr>
        <w:t xml:space="preserve"> the </w:t>
      </w:r>
      <w:r w:rsidR="00182462" w:rsidRPr="009D6FDD">
        <w:rPr>
          <w:rFonts w:cs="Times New Roman"/>
          <w:lang w:val="en-US"/>
        </w:rPr>
        <w:t>bars (</w:t>
      </w:r>
      <w:r w:rsidRPr="009D6FDD">
        <w:rPr>
          <w:rFonts w:cs="Times New Roman"/>
          <w:lang w:val="en-US"/>
        </w:rPr>
        <w:t xml:space="preserve">Figure X). The benefit of histograms is we </w:t>
      </w:r>
      <w:r w:rsidR="00182462" w:rsidRPr="009D6FDD">
        <w:rPr>
          <w:rFonts w:cs="Times New Roman"/>
          <w:lang w:val="en-US"/>
        </w:rPr>
        <w:t>do not</w:t>
      </w:r>
      <w:r w:rsidRPr="009D6FDD">
        <w:rPr>
          <w:rFonts w:cs="Times New Roman"/>
          <w:lang w:val="en-US"/>
        </w:rPr>
        <w:t xml:space="preserve"> need to do mathematical calculation, our attention is naturally </w:t>
      </w:r>
      <w:r w:rsidR="00182462" w:rsidRPr="009D6FDD">
        <w:rPr>
          <w:rFonts w:cs="Times New Roman"/>
          <w:lang w:val="en-US"/>
        </w:rPr>
        <w:t>comparing</w:t>
      </w:r>
      <w:r w:rsidRPr="009D6FDD">
        <w:rPr>
          <w:rFonts w:cs="Times New Roman"/>
          <w:lang w:val="en-US"/>
        </w:rPr>
        <w:t xml:space="preserve"> the frequency.</w:t>
      </w:r>
      <w:r w:rsidR="00182462" w:rsidRPr="009D6FDD">
        <w:rPr>
          <w:rFonts w:cs="Times New Roman"/>
          <w:lang w:val="en-US"/>
        </w:rPr>
        <w:t xml:space="preserve"> </w:t>
      </w:r>
    </w:p>
    <w:p w14:paraId="35278BED" w14:textId="77777777" w:rsidR="00EE5CE0" w:rsidRPr="009D6FDD" w:rsidRDefault="00EE5CE0" w:rsidP="00EE5CE0">
      <w:pPr>
        <w:jc w:val="center"/>
        <w:rPr>
          <w:rFonts w:cs="Times New Roman"/>
        </w:rPr>
      </w:pPr>
      <w:r w:rsidRPr="009D6FDD">
        <w:rPr>
          <w:rFonts w:cs="Times New Roman"/>
          <w:noProof/>
        </w:rPr>
        <w:lastRenderedPageBreak/>
        <w:drawing>
          <wp:inline distT="0" distB="0" distL="0" distR="0" wp14:anchorId="209E6A3F" wp14:editId="33B81C7D">
            <wp:extent cx="2621858" cy="1806776"/>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1858" cy="1806776"/>
                    </a:xfrm>
                    <a:prstGeom prst="rect">
                      <a:avLst/>
                    </a:prstGeom>
                  </pic:spPr>
                </pic:pic>
              </a:graphicData>
            </a:graphic>
          </wp:inline>
        </w:drawing>
      </w:r>
    </w:p>
    <w:p w14:paraId="492FC4BC" w14:textId="45FCCDF8" w:rsidR="00EE5CE0" w:rsidRPr="009D6FDD" w:rsidRDefault="00EE5CE0" w:rsidP="00EE5CE0">
      <w:pPr>
        <w:jc w:val="center"/>
        <w:rPr>
          <w:rFonts w:cs="Times New Roman"/>
          <w:lang w:val="en-US"/>
        </w:rPr>
      </w:pPr>
      <w:bookmarkStart w:id="86" w:name="Figure28"/>
      <w:r w:rsidRPr="009D6FDD">
        <w:rPr>
          <w:rFonts w:cs="Times New Roman"/>
          <w:lang w:val="en-US"/>
        </w:rPr>
        <w:t xml:space="preserve">Figure </w:t>
      </w:r>
      <w:r w:rsidR="00443865" w:rsidRPr="009D6FDD">
        <w:rPr>
          <w:rFonts w:cs="Times New Roman"/>
          <w:lang w:val="en-US"/>
        </w:rPr>
        <w:t>2.8</w:t>
      </w:r>
      <w:bookmarkEnd w:id="86"/>
      <w:r w:rsidRPr="009D6FDD">
        <w:rPr>
          <w:rFonts w:cs="Times New Roman"/>
          <w:lang w:val="en-US"/>
        </w:rPr>
        <w:t xml:space="preserve">: </w:t>
      </w:r>
      <w:r w:rsidRPr="009D6FDD">
        <w:rPr>
          <w:rFonts w:cs="Times New Roman"/>
          <w:color w:val="333333"/>
          <w:sz w:val="21"/>
          <w:szCs w:val="21"/>
          <w:lang w:val="en-US" w:eastAsia="zh-CN"/>
        </w:rPr>
        <w:t>Histograms</w:t>
      </w:r>
    </w:p>
    <w:p w14:paraId="489B3EA2" w14:textId="1A2D1E28" w:rsidR="00EE5CE0" w:rsidRPr="009D6FDD" w:rsidRDefault="00EE5CE0" w:rsidP="00625E9E">
      <w:pPr>
        <w:rPr>
          <w:rFonts w:cs="Times New Roman"/>
          <w:b/>
          <w:bCs/>
        </w:rPr>
      </w:pPr>
      <w:bookmarkStart w:id="87" w:name="_Toc60555493"/>
      <w:r w:rsidRPr="009D6FDD">
        <w:rPr>
          <w:rFonts w:cs="Times New Roman"/>
          <w:b/>
          <w:bCs/>
        </w:rPr>
        <w:t>Pie Chart</w:t>
      </w:r>
      <w:bookmarkEnd w:id="87"/>
    </w:p>
    <w:p w14:paraId="5B5C8273" w14:textId="106B3B7F" w:rsidR="00EE5CE0" w:rsidRPr="009D6FDD" w:rsidRDefault="00EE5CE0" w:rsidP="001D5F87">
      <w:pPr>
        <w:rPr>
          <w:rFonts w:cs="Times New Roman"/>
          <w:lang w:val="en-US" w:eastAsia="zh-CN"/>
        </w:rPr>
      </w:pPr>
      <w:r w:rsidRPr="009D6FDD">
        <w:rPr>
          <w:rFonts w:cs="Times New Roman"/>
          <w:lang w:val="en-US"/>
        </w:rPr>
        <w:t>The pie chart can show the market share of various technologies well, but its disadvantage is that it cannot show the changes over time</w:t>
      </w:r>
      <w:r w:rsidR="00174303" w:rsidRPr="009D6FDD">
        <w:rPr>
          <w:rFonts w:cs="Times New Roman"/>
          <w:color w:val="000000"/>
          <w:shd w:val="clear" w:color="auto" w:fill="FFFFFF"/>
        </w:rPr>
        <w:fldChar w:fldCharType="begin" w:fldLock="1"/>
      </w:r>
      <w:r w:rsidR="0054030F">
        <w:rPr>
          <w:rFonts w:cs="Times New Roman"/>
          <w:color w:val="000000"/>
          <w:shd w:val="clear" w:color="auto" w:fill="FFFFFF"/>
        </w:rPr>
        <w:instrText>ADDIN CSL_CITATION {"citationItems":[{"id":"ITEM-1","itemData":{"ISSN":"15594076","PMID":"18693808","abstract":"Representing the patient flow through the hospital is quite a difficult task, considering the amount of data to be taken into account. In this article, some usual visual representations are first shown, then new charts are proposed. Several real examples are given. Those charts have been implemented in a web-based query interface, using PHP5 and generating SVG outputs on the fly, without any a priori knowledge. These charts allow for representing a large amount of data on the same graph: the occupancy of each medical department, their linking and transfers, allowing to display the whole care sequence. SVG, an XML-based free vector graphics format, allows rich end-user interaction. Practical applications: length of stay reducing, cost reducing, cost breakdown, further statistical study, administrative authorizations.","author":[{"dropping-particle":"","family":"Chazard","given":"Emmanuel","non-dropping-particle":"","parse-names":false,"suffix":""},{"dropping-particle":"","family":"Beuscart","given":"Régis","non-dropping-particle":"","parse-names":false,"suffix":""}],"container-title":"AMIA ... Annual Symposium proceedings / AMIA Symposium. AMIA Symposium","id":"ITEM-1","issued":{"date-parts":[["2007"]]},"page":"110-114","publisher":"American Medical Informatics Association","title":"Graphical representation of the comprehensive patient flow through the hospital.","type":"article-journal","volume":"2007"},"uris":["http://www.mendeley.com/documents/?uuid=c607ba44-a04b-30b6-955e-349f0969a37f"]}],"mendeley":{"formattedCitation":"[25]","plainTextFormattedCitation":"[25]","previouslyFormattedCitation":"[25]"},"properties":{"noteIndex":0},"schema":"https://github.com/citation-style-language/schema/raw/master/csl-citation.json"}</w:instrText>
      </w:r>
      <w:r w:rsidR="00174303" w:rsidRPr="009D6FDD">
        <w:rPr>
          <w:rFonts w:cs="Times New Roman"/>
          <w:color w:val="000000"/>
          <w:shd w:val="clear" w:color="auto" w:fill="FFFFFF"/>
        </w:rPr>
        <w:fldChar w:fldCharType="separate"/>
      </w:r>
      <w:r w:rsidR="0054030F" w:rsidRPr="0054030F">
        <w:rPr>
          <w:rFonts w:cs="Times New Roman"/>
          <w:noProof/>
          <w:color w:val="000000"/>
          <w:shd w:val="clear" w:color="auto" w:fill="FFFFFF"/>
        </w:rPr>
        <w:t>[25]</w:t>
      </w:r>
      <w:r w:rsidR="00174303" w:rsidRPr="009D6FDD">
        <w:rPr>
          <w:rFonts w:cs="Times New Roman"/>
          <w:color w:val="000000"/>
          <w:shd w:val="clear" w:color="auto" w:fill="FFFFFF"/>
        </w:rPr>
        <w:fldChar w:fldCharType="end"/>
      </w:r>
      <w:r w:rsidRPr="009D6FDD">
        <w:rPr>
          <w:rFonts w:cs="Times New Roman"/>
          <w:lang w:val="en-US"/>
        </w:rPr>
        <w:t xml:space="preserve">. </w:t>
      </w:r>
      <w:r w:rsidRPr="009D6FDD">
        <w:rPr>
          <w:rFonts w:cs="Times New Roman"/>
          <w:color w:val="000000"/>
          <w:shd w:val="clear" w:color="auto" w:fill="FFFFFF"/>
        </w:rPr>
        <w:t>Qualitative variables</w:t>
      </w:r>
      <w:r w:rsidR="0082121D" w:rsidRPr="009D6FDD">
        <w:rPr>
          <w:rFonts w:cs="Times New Roman"/>
          <w:color w:val="000000"/>
          <w:shd w:val="clear" w:color="auto" w:fill="FFFFFF"/>
        </w:rPr>
        <w:t xml:space="preserve"> </w:t>
      </w:r>
      <w:r w:rsidRPr="009D6FDD">
        <w:rPr>
          <w:rFonts w:cs="Times New Roman"/>
          <w:color w:val="000000"/>
          <w:shd w:val="clear" w:color="auto" w:fill="FFFFFF"/>
        </w:rPr>
        <w:t>can be represented using pie charts</w:t>
      </w:r>
      <w:r w:rsidR="00755262" w:rsidRPr="009D6FDD">
        <w:rPr>
          <w:rFonts w:cs="Times New Roman"/>
          <w:color w:val="000000"/>
          <w:shd w:val="clear" w:color="auto" w:fill="FFFFFF"/>
        </w:rPr>
        <w:fldChar w:fldCharType="begin" w:fldLock="1"/>
      </w:r>
      <w:r w:rsidR="0054030F">
        <w:rPr>
          <w:rFonts w:cs="Times New Roman"/>
          <w:color w:val="000000"/>
          <w:shd w:val="clear" w:color="auto" w:fill="FFFFFF"/>
        </w:rPr>
        <w:instrText>ADDIN CSL_CITATION {"citationItems":[{"id":"ITEM-1","itemData":{"ISSN":"15594076","PMID":"18693808","abstract":"Representing the patient flow through the hospital is quite a difficult task, considering the amount of data to be taken into account. In this article, some usual visual representations are first shown, then new charts are proposed. Several real examples are given. Those charts have been implemented in a web-based query interface, using PHP5 and generating SVG outputs on the fly, without any a priori knowledge. These charts allow for representing a large amount of data on the same graph: the occupancy of each medical department, their linking and transfers, allowing to display the whole care sequence. SVG, an XML-based free vector graphics format, allows rich end-user interaction. Practical applications: length of stay reducing, cost reducing, cost breakdown, further statistical study, administrative authorizations.","author":[{"dropping-particle":"","family":"Chazard","given":"Emmanuel","non-dropping-particle":"","parse-names":false,"suffix":""},{"dropping-particle":"","family":"Beuscart","given":"Régis","non-dropping-particle":"","parse-names":false,"suffix":""}],"container-title":"AMIA ... Annual Symposium proceedings / AMIA Symposium. AMIA Symposium","id":"ITEM-1","issued":{"date-parts":[["2007"]]},"page":"110-114","publisher":"American Medical Informatics Association","title":"Graphical representation of the comprehensive patient flow through the hospital.","type":"article-journal","volume":"2007"},"uris":["http://www.mendeley.com/documents/?uuid=c607ba44-a04b-30b6-955e-349f0969a37f"]}],"mendeley":{"formattedCitation":"[25]","plainTextFormattedCitation":"[25]","previouslyFormattedCitation":"[25]"},"properties":{"noteIndex":0},"schema":"https://github.com/citation-style-language/schema/raw/master/csl-citation.json"}</w:instrText>
      </w:r>
      <w:r w:rsidR="00755262" w:rsidRPr="009D6FDD">
        <w:rPr>
          <w:rFonts w:cs="Times New Roman"/>
          <w:color w:val="000000"/>
          <w:shd w:val="clear" w:color="auto" w:fill="FFFFFF"/>
        </w:rPr>
        <w:fldChar w:fldCharType="separate"/>
      </w:r>
      <w:r w:rsidR="0054030F" w:rsidRPr="0054030F">
        <w:rPr>
          <w:rFonts w:cs="Times New Roman"/>
          <w:noProof/>
          <w:color w:val="000000"/>
          <w:shd w:val="clear" w:color="auto" w:fill="FFFFFF"/>
        </w:rPr>
        <w:t>[25]</w:t>
      </w:r>
      <w:r w:rsidR="00755262" w:rsidRPr="009D6FDD">
        <w:rPr>
          <w:rFonts w:cs="Times New Roman"/>
          <w:color w:val="000000"/>
          <w:shd w:val="clear" w:color="auto" w:fill="FFFFFF"/>
        </w:rPr>
        <w:fldChar w:fldCharType="end"/>
      </w:r>
      <w:r w:rsidRPr="009D6FDD">
        <w:rPr>
          <w:rFonts w:cs="Times New Roman"/>
          <w:color w:val="000000"/>
          <w:shd w:val="clear" w:color="auto" w:fill="FFFFFF"/>
          <w:lang w:eastAsia="zh-CN"/>
        </w:rPr>
        <w:t>.</w:t>
      </w:r>
      <w:r w:rsidR="00756F2A" w:rsidRPr="009D6FDD">
        <w:rPr>
          <w:rFonts w:cs="Times New Roman"/>
          <w:color w:val="000000"/>
          <w:shd w:val="clear" w:color="auto" w:fill="FFFFFF"/>
          <w:lang w:eastAsia="zh-CN"/>
        </w:rPr>
        <w:t xml:space="preserve"> </w:t>
      </w:r>
      <w:r w:rsidRPr="009D6FDD">
        <w:rPr>
          <w:rFonts w:cs="Times New Roman"/>
        </w:rPr>
        <w:t>Table 1</w:t>
      </w:r>
      <w:r w:rsidRPr="009D6FDD">
        <w:rPr>
          <w:rFonts w:cs="Times New Roman"/>
          <w:color w:val="333333"/>
          <w:sz w:val="23"/>
          <w:szCs w:val="23"/>
          <w:shd w:val="clear" w:color="auto" w:fill="FFFFFF"/>
        </w:rPr>
        <w:t> shows various Machine Learning algorithms to compare the accuracy of them.</w:t>
      </w:r>
    </w:p>
    <w:p w14:paraId="0705546A" w14:textId="74612639" w:rsidR="00EE5CE0" w:rsidRPr="009D6FDD" w:rsidRDefault="004067AE" w:rsidP="00EE5CE0">
      <w:pPr>
        <w:jc w:val="center"/>
        <w:rPr>
          <w:rFonts w:cs="Times New Roman"/>
          <w:lang w:val="en-US"/>
        </w:rPr>
      </w:pPr>
      <w:r w:rsidRPr="009D6FDD">
        <w:rPr>
          <w:rFonts w:cs="Times New Roman"/>
          <w:noProof/>
        </w:rPr>
        <w:drawing>
          <wp:inline distT="0" distB="0" distL="0" distR="0" wp14:anchorId="4E045BD5" wp14:editId="0EC15940">
            <wp:extent cx="1596986" cy="149595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96986" cy="1495958"/>
                    </a:xfrm>
                    <a:prstGeom prst="rect">
                      <a:avLst/>
                    </a:prstGeom>
                  </pic:spPr>
                </pic:pic>
              </a:graphicData>
            </a:graphic>
          </wp:inline>
        </w:drawing>
      </w:r>
    </w:p>
    <w:p w14:paraId="728429CA" w14:textId="4303EC63" w:rsidR="00EE5CE0" w:rsidRPr="009D6FDD" w:rsidRDefault="00EE5CE0" w:rsidP="002912EA">
      <w:pPr>
        <w:jc w:val="center"/>
        <w:rPr>
          <w:rFonts w:eastAsia="Times New Roman" w:cs="Times New Roman"/>
          <w:lang w:val="en-US" w:eastAsia="zh-CN"/>
        </w:rPr>
      </w:pPr>
      <w:bookmarkStart w:id="88" w:name="Figure29"/>
      <w:r w:rsidRPr="009D6FDD">
        <w:rPr>
          <w:rFonts w:cs="Times New Roman"/>
          <w:lang w:val="en-US"/>
        </w:rPr>
        <w:t xml:space="preserve">Figure </w:t>
      </w:r>
      <w:r w:rsidR="001D31ED" w:rsidRPr="009D6FDD">
        <w:rPr>
          <w:rFonts w:cs="Times New Roman"/>
          <w:lang w:val="en-US"/>
        </w:rPr>
        <w:t>2.9</w:t>
      </w:r>
      <w:bookmarkEnd w:id="88"/>
      <w:r w:rsidRPr="009D6FDD">
        <w:rPr>
          <w:rFonts w:cs="Times New Roman"/>
          <w:lang w:val="en-US"/>
        </w:rPr>
        <w:fldChar w:fldCharType="begin" w:fldLock="1"/>
      </w:r>
      <w:r w:rsidR="0054030F">
        <w:rPr>
          <w:rFonts w:cs="Times New Roman"/>
          <w:lang w:val="en-US"/>
        </w:rPr>
        <w:instrText>ADDIN CSL_CITATION {"citationItems":[{"id":"ITEM-1","itemData":{"ISSN":"15594076","PMID":"18693808","abstract":"Representing the patient flow through the hospital is quite a difficult task, considering the amount of data to be taken into account. In this article, some usual visual representations are first shown, then new charts are proposed. Several real examples are given. Those charts have been implemented in a web-based query interface, using PHP5 and generating SVG outputs on the fly, without any a priori knowledge. These charts allow for representing a large amount of data on the same graph: the occupancy of each medical department, their linking and transfers, allowing to display the whole care sequence. SVG, an XML-based free vector graphics format, allows rich end-user interaction. Practical applications: length of stay reducing, cost reducing, cost breakdown, further statistical study, administrative authorizations.","author":[{"dropping-particle":"","family":"Chazard","given":"Emmanuel","non-dropping-particle":"","parse-names":false,"suffix":""},{"dropping-particle":"","family":"Beuscart","given":"Régis","non-dropping-particle":"","parse-names":false,"suffix":""}],"container-title":"AMIA ... Annual Symposium proceedings / AMIA Symposium. AMIA Symposium","id":"ITEM-1","issued":{"date-parts":[["2007"]]},"page":"110-114","publisher":"American Medical Informatics Association","title":"Graphical representation of the comprehensive patient flow through the hospital.","type":"article-journal","volume":"2007"},"uris":["http://www.mendeley.com/documents/?uuid=c607ba44-a04b-30b6-955e-349f0969a37f"]}],"mendeley":{"formattedCitation":"[25]","plainTextFormattedCitation":"[25]","previouslyFormattedCitation":"[25]"},"properties":{"noteIndex":0},"schema":"https://github.com/citation-style-language/schema/raw/master/csl-citation.json"}</w:instrText>
      </w:r>
      <w:r w:rsidRPr="009D6FDD">
        <w:rPr>
          <w:rFonts w:cs="Times New Roman"/>
          <w:lang w:val="en-US"/>
        </w:rPr>
        <w:fldChar w:fldCharType="separate"/>
      </w:r>
      <w:r w:rsidR="0054030F" w:rsidRPr="0054030F">
        <w:rPr>
          <w:rFonts w:cs="Times New Roman"/>
          <w:noProof/>
          <w:lang w:val="en-US"/>
        </w:rPr>
        <w:t>[25]</w:t>
      </w:r>
      <w:r w:rsidRPr="009D6FDD">
        <w:rPr>
          <w:rFonts w:cs="Times New Roman"/>
          <w:lang w:val="en-US"/>
        </w:rPr>
        <w:fldChar w:fldCharType="end"/>
      </w:r>
      <w:r w:rsidRPr="009D6FDD">
        <w:rPr>
          <w:rFonts w:cs="Times New Roman"/>
          <w:lang w:val="en-US"/>
        </w:rPr>
        <w:t xml:space="preserve">: </w:t>
      </w:r>
      <w:r w:rsidRPr="009D6FDD">
        <w:rPr>
          <w:rFonts w:eastAsia="Times New Roman" w:cs="Times New Roman"/>
          <w:lang w:val="en-US" w:eastAsia="zh-CN"/>
        </w:rPr>
        <w:t>Machine learning algorithms used in related works.</w:t>
      </w:r>
    </w:p>
    <w:p w14:paraId="53442EEE" w14:textId="77777777" w:rsidR="00EE5CE0" w:rsidRPr="009D6FDD" w:rsidRDefault="00EE5CE0" w:rsidP="00EE5CE0">
      <w:pPr>
        <w:jc w:val="center"/>
        <w:rPr>
          <w:rFonts w:cs="Times New Roman"/>
          <w:lang w:val="en-US"/>
        </w:rPr>
      </w:pPr>
    </w:p>
    <w:p w14:paraId="79C946BC" w14:textId="29770150" w:rsidR="00EE5CE0" w:rsidRPr="009D6FDD" w:rsidRDefault="00EA51EB" w:rsidP="000B3960">
      <w:pPr>
        <w:rPr>
          <w:rFonts w:cs="Times New Roman"/>
          <w:b/>
          <w:bCs/>
          <w:lang w:val="en-US"/>
        </w:rPr>
      </w:pPr>
      <w:r w:rsidRPr="009D6FDD">
        <w:rPr>
          <w:rFonts w:cs="Times New Roman"/>
          <w:b/>
          <w:bCs/>
          <w:lang w:val="en-US"/>
        </w:rPr>
        <w:t>Box Plot</w:t>
      </w:r>
    </w:p>
    <w:p w14:paraId="06F9D62F" w14:textId="4EF3619B" w:rsidR="00EE5CE0" w:rsidRPr="009D6FDD" w:rsidRDefault="00EA51EB" w:rsidP="00EA51EB">
      <w:pPr>
        <w:rPr>
          <w:rFonts w:eastAsia="Times New Roman" w:cs="Times New Roman"/>
          <w:lang w:val="en-US" w:eastAsia="zh-CN"/>
        </w:rPr>
      </w:pPr>
      <w:r w:rsidRPr="009D6FDD">
        <w:rPr>
          <w:rFonts w:eastAsia="Times New Roman" w:cs="Times New Roman"/>
          <w:lang w:val="en-US" w:eastAsia="zh-CN"/>
        </w:rPr>
        <w:t>Boxplots are useful to summarize the distribution of a data sample as an alternative to the histogram</w:t>
      </w:r>
      <w:r w:rsidR="00C35732" w:rsidRPr="009D6FDD">
        <w:rPr>
          <w:rFonts w:eastAsia="Times New Roman" w:cs="Times New Roman"/>
          <w:lang w:val="en-US" w:eastAsia="zh-CN"/>
        </w:rPr>
        <w:fldChar w:fldCharType="begin" w:fldLock="1"/>
      </w:r>
      <w:r w:rsidR="0054030F">
        <w:rPr>
          <w:rFonts w:eastAsia="Times New Roman" w:cs="Times New Roman"/>
          <w:lang w:val="en-US" w:eastAsia="zh-CN"/>
        </w:rPr>
        <w:instrText>ADDIN CSL_CITATION {"citationItems":[{"id":"ITEM-1","itemData":{"URL":"https://machinelearningmastery.com/data-visualization-methods-in-python/","accessed":{"date-parts":[["2021","4","1"]]},"id":"ITEM-1","issued":{"date-parts":[["0"]]},"title":"A Gentle Introduction to Data Visualization Methods in Python","type":"webpage"},"uris":["http://www.mendeley.com/documents/?uuid=3dbba434-ccf6-3c97-ad1c-c65d38dd5241"]}],"mendeley":{"formattedCitation":"[22]","plainTextFormattedCitation":"[22]","previouslyFormattedCitation":"[22]"},"properties":{"noteIndex":0},"schema":"https://github.com/citation-style-language/schema/raw/master/csl-citation.json"}</w:instrText>
      </w:r>
      <w:r w:rsidR="00C35732" w:rsidRPr="009D6FDD">
        <w:rPr>
          <w:rFonts w:eastAsia="Times New Roman" w:cs="Times New Roman"/>
          <w:lang w:val="en-US" w:eastAsia="zh-CN"/>
        </w:rPr>
        <w:fldChar w:fldCharType="separate"/>
      </w:r>
      <w:r w:rsidR="0054030F" w:rsidRPr="0054030F">
        <w:rPr>
          <w:rFonts w:eastAsia="Times New Roman" w:cs="Times New Roman"/>
          <w:noProof/>
          <w:lang w:val="en-US" w:eastAsia="zh-CN"/>
        </w:rPr>
        <w:t>[22]</w:t>
      </w:r>
      <w:r w:rsidR="00C35732" w:rsidRPr="009D6FDD">
        <w:rPr>
          <w:rFonts w:eastAsia="Times New Roman" w:cs="Times New Roman"/>
          <w:lang w:val="en-US" w:eastAsia="zh-CN"/>
        </w:rPr>
        <w:fldChar w:fldCharType="end"/>
      </w:r>
      <w:r w:rsidRPr="009D6FDD">
        <w:rPr>
          <w:rFonts w:eastAsia="Times New Roman" w:cs="Times New Roman"/>
          <w:lang w:val="en-US" w:eastAsia="zh-CN"/>
        </w:rPr>
        <w:t>. They can help to quickly get an idea of the range of common and sensible values in the box and in the whisker respectively</w:t>
      </w:r>
      <w:r w:rsidR="00C35732" w:rsidRPr="009D6FDD">
        <w:rPr>
          <w:rFonts w:eastAsia="Times New Roman" w:cs="Times New Roman"/>
          <w:lang w:val="en-US" w:eastAsia="zh-CN"/>
        </w:rPr>
        <w:fldChar w:fldCharType="begin" w:fldLock="1"/>
      </w:r>
      <w:r w:rsidR="0054030F">
        <w:rPr>
          <w:rFonts w:eastAsia="Times New Roman" w:cs="Times New Roman"/>
          <w:lang w:val="en-US" w:eastAsia="zh-CN"/>
        </w:rPr>
        <w:instrText>ADDIN CSL_CITATION {"citationItems":[{"id":"ITEM-1","itemData":{"URL":"https://machinelearningmastery.com/data-visualization-methods-in-python/","accessed":{"date-parts":[["2021","4","1"]]},"id":"ITEM-1","issued":{"date-parts":[["0"]]},"title":"A Gentle Introduction to Data Visualization Methods in Python","type":"webpage"},"uris":["http://www.mendeley.com/documents/?uuid=3dbba434-ccf6-3c97-ad1c-c65d38dd5241"]}],"mendeley":{"formattedCitation":"[22]","plainTextFormattedCitation":"[22]","previouslyFormattedCitation":"[22]"},"properties":{"noteIndex":0},"schema":"https://github.com/citation-style-language/schema/raw/master/csl-citation.json"}</w:instrText>
      </w:r>
      <w:r w:rsidR="00C35732" w:rsidRPr="009D6FDD">
        <w:rPr>
          <w:rFonts w:eastAsia="Times New Roman" w:cs="Times New Roman"/>
          <w:lang w:val="en-US" w:eastAsia="zh-CN"/>
        </w:rPr>
        <w:fldChar w:fldCharType="separate"/>
      </w:r>
      <w:r w:rsidR="0054030F" w:rsidRPr="0054030F">
        <w:rPr>
          <w:rFonts w:eastAsia="Times New Roman" w:cs="Times New Roman"/>
          <w:noProof/>
          <w:lang w:val="en-US" w:eastAsia="zh-CN"/>
        </w:rPr>
        <w:t>[22]</w:t>
      </w:r>
      <w:r w:rsidR="00C35732" w:rsidRPr="009D6FDD">
        <w:rPr>
          <w:rFonts w:eastAsia="Times New Roman" w:cs="Times New Roman"/>
          <w:lang w:val="en-US" w:eastAsia="zh-CN"/>
        </w:rPr>
        <w:fldChar w:fldCharType="end"/>
      </w:r>
      <w:r w:rsidRPr="009D6FDD">
        <w:rPr>
          <w:rFonts w:eastAsia="Times New Roman" w:cs="Times New Roman"/>
          <w:lang w:val="en-US" w:eastAsia="zh-CN"/>
        </w:rPr>
        <w:t>. Because we are not looking at the shape of the distribution explicitly, this method is often used when the data has an unknown or unusual distribution, such as non-Gaussian</w:t>
      </w:r>
      <w:r w:rsidR="00FA4FC8" w:rsidRPr="009D6FDD">
        <w:rPr>
          <w:rFonts w:eastAsia="Times New Roman" w:cs="Times New Roman"/>
          <w:lang w:val="en-US" w:eastAsia="zh-CN"/>
        </w:rPr>
        <w:fldChar w:fldCharType="begin" w:fldLock="1"/>
      </w:r>
      <w:r w:rsidR="0054030F">
        <w:rPr>
          <w:rFonts w:eastAsia="Times New Roman" w:cs="Times New Roman"/>
          <w:lang w:val="en-US" w:eastAsia="zh-CN"/>
        </w:rPr>
        <w:instrText>ADDIN CSL_CITATION {"citationItems":[{"id":"ITEM-1","itemData":{"URL":"https://machinelearningmastery.com/data-visualization-methods-in-python/","accessed":{"date-parts":[["2021","4","1"]]},"id":"ITEM-1","issued":{"date-parts":[["0"]]},"title":"A Gentle Introduction to Data Visualization Methods in Python","type":"webpage"},"uris":["http://www.mendeley.com/documents/?uuid=3dbba434-ccf6-3c97-ad1c-c65d38dd5241"]}],"mendeley":{"formattedCitation":"[22]","plainTextFormattedCitation":"[22]","previouslyFormattedCitation":"[22]"},"properties":{"noteIndex":0},"schema":"https://github.com/citation-style-language/schema/raw/master/csl-citation.json"}</w:instrText>
      </w:r>
      <w:r w:rsidR="00FA4FC8" w:rsidRPr="009D6FDD">
        <w:rPr>
          <w:rFonts w:eastAsia="Times New Roman" w:cs="Times New Roman"/>
          <w:lang w:val="en-US" w:eastAsia="zh-CN"/>
        </w:rPr>
        <w:fldChar w:fldCharType="separate"/>
      </w:r>
      <w:r w:rsidR="0054030F" w:rsidRPr="0054030F">
        <w:rPr>
          <w:rFonts w:eastAsia="Times New Roman" w:cs="Times New Roman"/>
          <w:noProof/>
          <w:lang w:val="en-US" w:eastAsia="zh-CN"/>
        </w:rPr>
        <w:t>[22]</w:t>
      </w:r>
      <w:r w:rsidR="00FA4FC8" w:rsidRPr="009D6FDD">
        <w:rPr>
          <w:rFonts w:eastAsia="Times New Roman" w:cs="Times New Roman"/>
          <w:lang w:val="en-US" w:eastAsia="zh-CN"/>
        </w:rPr>
        <w:fldChar w:fldCharType="end"/>
      </w:r>
      <w:r w:rsidRPr="009D6FDD">
        <w:rPr>
          <w:rFonts w:eastAsia="Times New Roman" w:cs="Times New Roman"/>
          <w:lang w:val="en-US" w:eastAsia="zh-CN"/>
        </w:rPr>
        <w:t>.</w:t>
      </w:r>
    </w:p>
    <w:p w14:paraId="47100563" w14:textId="760F99D3" w:rsidR="00C61DF9" w:rsidRPr="009D6FDD" w:rsidRDefault="00B24EF1" w:rsidP="005724EF">
      <w:pPr>
        <w:jc w:val="center"/>
        <w:rPr>
          <w:rFonts w:cs="Times New Roman"/>
          <w:sz w:val="22"/>
          <w:szCs w:val="22"/>
          <w:lang w:val="en-US" w:eastAsia="zh-CN"/>
        </w:rPr>
      </w:pPr>
      <w:r w:rsidRPr="009D6FDD">
        <w:rPr>
          <w:rFonts w:cs="Times New Roman"/>
          <w:noProof/>
        </w:rPr>
        <w:lastRenderedPageBreak/>
        <w:drawing>
          <wp:inline distT="0" distB="0" distL="0" distR="0" wp14:anchorId="322077A9" wp14:editId="10D05F7C">
            <wp:extent cx="2318918" cy="1559733"/>
            <wp:effectExtent l="0" t="0" r="571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8918" cy="1559733"/>
                    </a:xfrm>
                    <a:prstGeom prst="rect">
                      <a:avLst/>
                    </a:prstGeom>
                  </pic:spPr>
                </pic:pic>
              </a:graphicData>
            </a:graphic>
          </wp:inline>
        </w:drawing>
      </w:r>
    </w:p>
    <w:p w14:paraId="4F8D1881" w14:textId="70DA9F88" w:rsidR="00A50B7F" w:rsidRPr="009D6FDD" w:rsidRDefault="00734305" w:rsidP="005724EF">
      <w:pPr>
        <w:jc w:val="center"/>
        <w:rPr>
          <w:rFonts w:cs="Times New Roman"/>
          <w:sz w:val="22"/>
          <w:szCs w:val="22"/>
          <w:lang w:val="en-US" w:eastAsia="zh-CN"/>
        </w:rPr>
      </w:pPr>
      <w:bookmarkStart w:id="89" w:name="Figure210"/>
      <w:r w:rsidRPr="009D6FDD">
        <w:rPr>
          <w:rFonts w:cs="Times New Roman"/>
          <w:sz w:val="22"/>
          <w:szCs w:val="22"/>
          <w:lang w:val="en-US" w:eastAsia="zh-CN"/>
        </w:rPr>
        <w:t>Figure</w:t>
      </w:r>
      <w:r w:rsidR="00664C65" w:rsidRPr="009D6FDD">
        <w:rPr>
          <w:rFonts w:cs="Times New Roman"/>
          <w:sz w:val="22"/>
          <w:szCs w:val="22"/>
          <w:lang w:val="en-US" w:eastAsia="zh-CN"/>
        </w:rPr>
        <w:t xml:space="preserve"> 2.10</w:t>
      </w:r>
      <w:bookmarkEnd w:id="89"/>
      <w:r w:rsidRPr="009D6FDD">
        <w:rPr>
          <w:rFonts w:cs="Times New Roman"/>
          <w:sz w:val="22"/>
          <w:szCs w:val="22"/>
          <w:lang w:val="en-US" w:eastAsia="zh-CN"/>
        </w:rPr>
        <w:t>: Box Plot</w:t>
      </w:r>
    </w:p>
    <w:p w14:paraId="3DCE8DB8" w14:textId="5D4272C7" w:rsidR="002515E3" w:rsidRPr="009D6FDD" w:rsidRDefault="002515E3" w:rsidP="007F750A">
      <w:pPr>
        <w:pStyle w:val="Heading3"/>
        <w:rPr>
          <w:rFonts w:ascii="Times New Roman" w:hAnsi="Times New Roman" w:cs="Times New Roman"/>
        </w:rPr>
      </w:pPr>
      <w:bookmarkStart w:id="90" w:name="_Toc73385384"/>
      <w:r w:rsidRPr="009D6FDD">
        <w:rPr>
          <w:rFonts w:ascii="Times New Roman" w:hAnsi="Times New Roman" w:cs="Times New Roman"/>
        </w:rPr>
        <w:t>2.</w:t>
      </w:r>
      <w:r w:rsidR="004104E2" w:rsidRPr="009D6FDD">
        <w:rPr>
          <w:rFonts w:ascii="Times New Roman" w:hAnsi="Times New Roman" w:cs="Times New Roman"/>
        </w:rPr>
        <w:t>5</w:t>
      </w:r>
      <w:r w:rsidRPr="009D6FDD">
        <w:rPr>
          <w:rFonts w:ascii="Times New Roman" w:hAnsi="Times New Roman" w:cs="Times New Roman"/>
        </w:rPr>
        <w:t xml:space="preserve">.2 </w:t>
      </w:r>
      <w:r w:rsidR="00F02F26" w:rsidRPr="009D6FDD">
        <w:rPr>
          <w:rFonts w:ascii="Times New Roman" w:hAnsi="Times New Roman" w:cs="Times New Roman"/>
        </w:rPr>
        <w:t>Visualization</w:t>
      </w:r>
      <w:r w:rsidRPr="009D6FDD">
        <w:rPr>
          <w:rFonts w:ascii="Times New Roman" w:hAnsi="Times New Roman" w:cs="Times New Roman"/>
        </w:rPr>
        <w:t xml:space="preserve"> of Non-numerical Data</w:t>
      </w:r>
      <w:bookmarkEnd w:id="90"/>
      <w:r w:rsidRPr="009D6FDD">
        <w:rPr>
          <w:rFonts w:ascii="Times New Roman" w:hAnsi="Times New Roman" w:cs="Times New Roman"/>
        </w:rPr>
        <w:t> </w:t>
      </w:r>
    </w:p>
    <w:p w14:paraId="543D901E" w14:textId="058859FF" w:rsidR="003F76CC" w:rsidRPr="009D6FDD" w:rsidRDefault="003F76CC" w:rsidP="003F76CC">
      <w:pPr>
        <w:spacing w:line="254" w:lineRule="auto"/>
        <w:rPr>
          <w:rFonts w:cs="Times New Roman"/>
          <w:b/>
          <w:bCs/>
          <w:noProof/>
          <w:color w:val="000000"/>
        </w:rPr>
      </w:pPr>
      <w:r w:rsidRPr="009D6FDD">
        <w:rPr>
          <w:rFonts w:cs="Times New Roman"/>
          <w:b/>
          <w:bCs/>
          <w:noProof/>
          <w:color w:val="000000"/>
        </w:rPr>
        <w:t>Area Map </w:t>
      </w:r>
    </w:p>
    <w:p w14:paraId="5AF1342C" w14:textId="4EAB7C08" w:rsidR="0053203C" w:rsidRPr="009D6FDD" w:rsidRDefault="0053203C" w:rsidP="000225A4">
      <w:pPr>
        <w:rPr>
          <w:rFonts w:cs="Times New Roman"/>
          <w:lang w:val="en-US"/>
        </w:rPr>
      </w:pPr>
      <w:r w:rsidRPr="009D6FDD">
        <w:rPr>
          <w:rFonts w:cs="Times New Roman"/>
          <w:lang w:val="en-US"/>
        </w:rPr>
        <w:t xml:space="preserve">The area map can </w:t>
      </w:r>
      <w:r w:rsidR="002305DA" w:rsidRPr="009D6FDD">
        <w:rPr>
          <w:rFonts w:cs="Times New Roman"/>
          <w:lang w:val="en-US"/>
        </w:rPr>
        <w:t>color</w:t>
      </w:r>
      <w:r w:rsidRPr="009D6FDD">
        <w:rPr>
          <w:rFonts w:cs="Times New Roman"/>
          <w:lang w:val="en-US"/>
        </w:rPr>
        <w:t xml:space="preserve"> the data by area to facilitate tracking and viewing of the area where the business is located.</w:t>
      </w:r>
    </w:p>
    <w:p w14:paraId="1DF34DD2" w14:textId="593410DE" w:rsidR="002B4BD0" w:rsidRPr="009D6FDD" w:rsidRDefault="00DC5671" w:rsidP="00E00D23">
      <w:pPr>
        <w:jc w:val="center"/>
        <w:rPr>
          <w:rFonts w:cs="Times New Roman"/>
          <w:sz w:val="22"/>
          <w:szCs w:val="22"/>
          <w:lang w:eastAsia="zh-CN"/>
        </w:rPr>
      </w:pPr>
      <w:r w:rsidRPr="009D6FDD">
        <w:rPr>
          <w:rFonts w:cs="Times New Roman"/>
          <w:noProof/>
        </w:rPr>
        <w:drawing>
          <wp:inline distT="0" distB="0" distL="0" distR="0" wp14:anchorId="6CA04F96" wp14:editId="68DBC635">
            <wp:extent cx="2704197" cy="1737072"/>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4197" cy="1737072"/>
                    </a:xfrm>
                    <a:prstGeom prst="rect">
                      <a:avLst/>
                    </a:prstGeom>
                  </pic:spPr>
                </pic:pic>
              </a:graphicData>
            </a:graphic>
          </wp:inline>
        </w:drawing>
      </w:r>
    </w:p>
    <w:p w14:paraId="3D77EAE4" w14:textId="511CA041" w:rsidR="003B592D" w:rsidRPr="009D6FDD" w:rsidRDefault="003B592D" w:rsidP="00FC3391">
      <w:pPr>
        <w:jc w:val="center"/>
        <w:rPr>
          <w:rFonts w:cs="Times New Roman"/>
          <w:sz w:val="22"/>
          <w:szCs w:val="22"/>
          <w:lang w:eastAsia="zh-CN"/>
        </w:rPr>
      </w:pPr>
      <w:bookmarkStart w:id="91" w:name="Figure211"/>
      <w:r w:rsidRPr="009D6FDD">
        <w:rPr>
          <w:rFonts w:cs="Times New Roman"/>
          <w:sz w:val="22"/>
          <w:szCs w:val="22"/>
          <w:lang w:eastAsia="zh-CN"/>
        </w:rPr>
        <w:t xml:space="preserve">Figure </w:t>
      </w:r>
      <w:r w:rsidR="00DE2E8A" w:rsidRPr="009D6FDD">
        <w:rPr>
          <w:rFonts w:cs="Times New Roman"/>
          <w:sz w:val="22"/>
          <w:szCs w:val="22"/>
          <w:lang w:eastAsia="zh-CN"/>
        </w:rPr>
        <w:t>2.11</w:t>
      </w:r>
      <w:bookmarkEnd w:id="91"/>
      <w:r w:rsidR="00DE2E8A" w:rsidRPr="009D6FDD">
        <w:rPr>
          <w:rFonts w:cs="Times New Roman"/>
          <w:sz w:val="22"/>
          <w:szCs w:val="22"/>
          <w:lang w:eastAsia="zh-CN"/>
        </w:rPr>
        <w:t>: Area Map</w:t>
      </w:r>
    </w:p>
    <w:p w14:paraId="62A1CA7A" w14:textId="77777777" w:rsidR="00556DB6" w:rsidRPr="009D6FDD" w:rsidRDefault="00556DB6" w:rsidP="00C61BD2">
      <w:pPr>
        <w:pStyle w:val="NormalWeb"/>
        <w:spacing w:before="0" w:after="0" w:line="360" w:lineRule="atLeast"/>
        <w:textAlignment w:val="baseline"/>
        <w:rPr>
          <w:b/>
          <w:bCs/>
          <w:sz w:val="22"/>
          <w:szCs w:val="22"/>
        </w:rPr>
      </w:pPr>
    </w:p>
    <w:p w14:paraId="2ED6FC36" w14:textId="77777777" w:rsidR="00556DB6" w:rsidRPr="009D6FDD" w:rsidRDefault="00556DB6" w:rsidP="00C61BD2">
      <w:pPr>
        <w:pStyle w:val="NormalWeb"/>
        <w:spacing w:before="0" w:after="0" w:line="360" w:lineRule="atLeast"/>
        <w:textAlignment w:val="baseline"/>
        <w:rPr>
          <w:b/>
          <w:bCs/>
          <w:sz w:val="22"/>
          <w:szCs w:val="22"/>
        </w:rPr>
      </w:pPr>
    </w:p>
    <w:p w14:paraId="10B97EC8" w14:textId="77777777" w:rsidR="00556DB6" w:rsidRPr="009D6FDD" w:rsidRDefault="00556DB6" w:rsidP="00C61BD2">
      <w:pPr>
        <w:pStyle w:val="NormalWeb"/>
        <w:spacing w:before="0" w:after="0" w:line="360" w:lineRule="atLeast"/>
        <w:textAlignment w:val="baseline"/>
        <w:rPr>
          <w:b/>
          <w:bCs/>
          <w:sz w:val="22"/>
          <w:szCs w:val="22"/>
        </w:rPr>
      </w:pPr>
    </w:p>
    <w:p w14:paraId="76C6D8AD" w14:textId="569E9741" w:rsidR="00630931" w:rsidRPr="009D6FDD" w:rsidRDefault="00630931" w:rsidP="007F750A">
      <w:pPr>
        <w:pStyle w:val="Heading3"/>
        <w:rPr>
          <w:rFonts w:ascii="Times New Roman" w:hAnsi="Times New Roman" w:cs="Times New Roman"/>
        </w:rPr>
      </w:pPr>
      <w:bookmarkStart w:id="92" w:name="_Toc73385385"/>
      <w:bookmarkEnd w:id="72"/>
      <w:r w:rsidRPr="009D6FDD">
        <w:rPr>
          <w:rFonts w:ascii="Times New Roman" w:hAnsi="Times New Roman" w:cs="Times New Roman"/>
        </w:rPr>
        <w:t>2.5.</w:t>
      </w:r>
      <w:r w:rsidR="006158AC" w:rsidRPr="009D6FDD">
        <w:rPr>
          <w:rFonts w:ascii="Times New Roman" w:hAnsi="Times New Roman" w:cs="Times New Roman"/>
        </w:rPr>
        <w:t>3</w:t>
      </w:r>
      <w:r w:rsidRPr="009D6FDD">
        <w:rPr>
          <w:rFonts w:ascii="Times New Roman" w:hAnsi="Times New Roman" w:cs="Times New Roman"/>
        </w:rPr>
        <w:t xml:space="preserve"> Labeled vs Unlabeled data:</w:t>
      </w:r>
      <w:bookmarkEnd w:id="92"/>
    </w:p>
    <w:p w14:paraId="45735F5B" w14:textId="27FE7149" w:rsidR="00630931" w:rsidRPr="009D6FDD" w:rsidRDefault="00630931" w:rsidP="00630931">
      <w:pPr>
        <w:rPr>
          <w:rFonts w:cs="Times New Roman"/>
          <w:b/>
          <w:bCs/>
        </w:rPr>
      </w:pPr>
      <w:r w:rsidRPr="009D6FDD">
        <w:rPr>
          <w:rFonts w:cs="Times New Roman"/>
          <w:noProof/>
        </w:rPr>
        <w:drawing>
          <wp:inline distT="0" distB="0" distL="0" distR="0" wp14:anchorId="3790DE17" wp14:editId="5B4E0627">
            <wp:extent cx="5727066" cy="817880"/>
            <wp:effectExtent l="0" t="0" r="698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066" cy="817880"/>
                    </a:xfrm>
                    <a:prstGeom prst="rect">
                      <a:avLst/>
                    </a:prstGeom>
                  </pic:spPr>
                </pic:pic>
              </a:graphicData>
            </a:graphic>
          </wp:inline>
        </w:drawing>
      </w:r>
    </w:p>
    <w:p w14:paraId="674CD14A" w14:textId="072A2619" w:rsidR="008A5497" w:rsidRPr="009D6FDD" w:rsidRDefault="008A5497" w:rsidP="00D35ABE">
      <w:pPr>
        <w:jc w:val="center"/>
        <w:rPr>
          <w:rFonts w:cs="Times New Roman"/>
          <w:b/>
          <w:bCs/>
        </w:rPr>
      </w:pPr>
      <w:bookmarkStart w:id="93" w:name="Table21"/>
      <w:r w:rsidRPr="009D6FDD">
        <w:rPr>
          <w:rFonts w:cs="Times New Roman"/>
        </w:rPr>
        <w:t>Table</w:t>
      </w:r>
      <w:r w:rsidR="00521A65" w:rsidRPr="009D6FDD">
        <w:rPr>
          <w:rFonts w:cs="Times New Roman"/>
        </w:rPr>
        <w:t xml:space="preserve"> 2.1</w:t>
      </w:r>
      <w:bookmarkEnd w:id="93"/>
      <w:r w:rsidR="00521A65" w:rsidRPr="009D6FDD">
        <w:rPr>
          <w:rFonts w:cs="Times New Roman"/>
        </w:rPr>
        <w:t xml:space="preserve">: </w:t>
      </w:r>
      <w:r w:rsidR="00DB6C69" w:rsidRPr="009D6FDD">
        <w:rPr>
          <w:rFonts w:cs="Times New Roman"/>
        </w:rPr>
        <w:t>Unlabelled data vs Labelled data</w:t>
      </w:r>
    </w:p>
    <w:p w14:paraId="761DFF4C" w14:textId="62880EE8" w:rsidR="00630931" w:rsidRPr="009D6FDD" w:rsidRDefault="00630931" w:rsidP="00630931">
      <w:pPr>
        <w:rPr>
          <w:rFonts w:cs="Times New Roman"/>
          <w:lang w:val="en-US"/>
        </w:rPr>
      </w:pPr>
      <w:r w:rsidRPr="009D6FDD">
        <w:rPr>
          <w:rFonts w:cs="Times New Roman"/>
        </w:rPr>
        <w:t xml:space="preserve">Before we understand what </w:t>
      </w:r>
      <w:r w:rsidR="00D35ABE" w:rsidRPr="009D6FDD">
        <w:rPr>
          <w:rFonts w:cs="Times New Roman"/>
        </w:rPr>
        <w:t>a dataset is</w:t>
      </w:r>
      <w:r w:rsidR="00B40C65" w:rsidRPr="009D6FDD">
        <w:rPr>
          <w:rFonts w:cs="Times New Roman"/>
        </w:rPr>
        <w:t>,</w:t>
      </w:r>
      <w:r w:rsidRPr="009D6FDD">
        <w:rPr>
          <w:rFonts w:cs="Times New Roman"/>
        </w:rPr>
        <w:t xml:space="preserve"> we must first understand what data is. Data is simply information, any time we have a table with information, we have data</w:t>
      </w:r>
      <w:r w:rsidRPr="009D6FDD">
        <w:rPr>
          <w:rFonts w:cs="Times New Roman"/>
        </w:rPr>
        <w:fldChar w:fldCharType="begin" w:fldLock="1"/>
      </w:r>
      <w:r w:rsidR="0054030F">
        <w:rPr>
          <w:rFonts w:cs="Times New Roman"/>
        </w:rPr>
        <w:instrText>ADDIN CSL_CITATION {"citationItems":[{"id":"ITEM-1","itemData":{"URL":"https://livebook.manning.com/book/grokking-machine-learning/2-1-what-is-the-difference-between-labelled-and-unlabelled-data-/v-4/37","accessed":{"date-parts":[["2021","1","28"]]},"id":"ITEM-1","issued":{"date-parts":[["0"]]},"title":"2.1 What is the difference between labelled and unlabelled data? · Grokking Machine Learning MEAP V12","type":"webpage"},"uris":["http://www.mendeley.com/documents/?uuid=6a6de5cd-03c9-3562-8865-41c1d68f0386"]}],"mendeley":{"formattedCitation":"[26]","plainTextFormattedCitation":"[26]","previouslyFormattedCitation":"[26]"},"properties":{"noteIndex":0},"schema":"https://github.com/citation-style-language/schema/raw/master/csl-citation.json"}</w:instrText>
      </w:r>
      <w:r w:rsidRPr="009D6FDD">
        <w:rPr>
          <w:rFonts w:cs="Times New Roman"/>
        </w:rPr>
        <w:fldChar w:fldCharType="separate"/>
      </w:r>
      <w:r w:rsidR="0054030F" w:rsidRPr="0054030F">
        <w:rPr>
          <w:rFonts w:cs="Times New Roman"/>
          <w:noProof/>
        </w:rPr>
        <w:t>[26]</w:t>
      </w:r>
      <w:r w:rsidRPr="009D6FDD">
        <w:rPr>
          <w:rFonts w:cs="Times New Roman"/>
        </w:rPr>
        <w:fldChar w:fldCharType="end"/>
      </w:r>
      <w:r w:rsidRPr="009D6FDD">
        <w:rPr>
          <w:rFonts w:cs="Times New Roman"/>
        </w:rPr>
        <w:t xml:space="preserve">. Normally, each row </w:t>
      </w:r>
      <w:r w:rsidRPr="009D6FDD">
        <w:rPr>
          <w:rFonts w:cs="Times New Roman"/>
        </w:rPr>
        <w:lastRenderedPageBreak/>
        <w:t>is a data point</w:t>
      </w:r>
      <w:r w:rsidRPr="009D6FDD">
        <w:rPr>
          <w:rFonts w:cs="Times New Roman"/>
        </w:rPr>
        <w:fldChar w:fldCharType="begin" w:fldLock="1"/>
      </w:r>
      <w:r w:rsidR="0054030F">
        <w:rPr>
          <w:rFonts w:cs="Times New Roman"/>
        </w:rPr>
        <w:instrText>ADDIN CSL_CITATION {"citationItems":[{"id":"ITEM-1","itemData":{"URL":"https://livebook.manning.com/book/grokking-machine-learning/2-1-what-is-the-difference-between-labelled-and-unlabelled-data-/v-4/37","accessed":{"date-parts":[["2021","1","28"]]},"id":"ITEM-1","issued":{"date-parts":[["0"]]},"title":"2.1 What is the difference between labelled and unlabelled data? · Grokking Machine Learning MEAP V12","type":"webpage"},"uris":["http://www.mendeley.com/documents/?uuid=6a6de5cd-03c9-3562-8865-41c1d68f0386"]}],"mendeley":{"formattedCitation":"[26]","plainTextFormattedCitation":"[26]","previouslyFormattedCitation":"[26]"},"properties":{"noteIndex":0},"schema":"https://github.com/citation-style-language/schema/raw/master/csl-citation.json"}</w:instrText>
      </w:r>
      <w:r w:rsidRPr="009D6FDD">
        <w:rPr>
          <w:rFonts w:cs="Times New Roman"/>
        </w:rPr>
        <w:fldChar w:fldCharType="separate"/>
      </w:r>
      <w:r w:rsidR="0054030F" w:rsidRPr="0054030F">
        <w:rPr>
          <w:rFonts w:cs="Times New Roman"/>
          <w:noProof/>
        </w:rPr>
        <w:t>[26]</w:t>
      </w:r>
      <w:r w:rsidRPr="009D6FDD">
        <w:rPr>
          <w:rFonts w:cs="Times New Roman"/>
        </w:rPr>
        <w:fldChar w:fldCharType="end"/>
      </w:r>
      <w:r w:rsidRPr="009D6FDD">
        <w:rPr>
          <w:rFonts w:cs="Times New Roman"/>
        </w:rPr>
        <w:t xml:space="preserve">. </w:t>
      </w:r>
      <w:r w:rsidRPr="009D6FDD">
        <w:rPr>
          <w:rFonts w:cs="Times New Roman"/>
          <w:lang w:eastAsia="zh-CN"/>
        </w:rPr>
        <w:t>As figure shows the temperature dataset</w:t>
      </w:r>
      <w:r w:rsidRPr="009D6FDD">
        <w:rPr>
          <w:rFonts w:cs="Times New Roman"/>
        </w:rPr>
        <w:t xml:space="preserve">, each row represents the temperate that collected on specific date. </w:t>
      </w:r>
      <w:r w:rsidRPr="009D6FDD">
        <w:rPr>
          <w:rFonts w:cs="Times New Roman"/>
          <w:lang w:eastAsia="zh-CN"/>
        </w:rPr>
        <w:t>Features are simply the columns of the table. As the figure shows, the features are day, month, year which uses to describe our data.</w:t>
      </w:r>
      <w:r w:rsidRPr="009D6FDD">
        <w:rPr>
          <w:rFonts w:cs="Times New Roman"/>
          <w:lang w:val="en-US"/>
        </w:rPr>
        <w:t xml:space="preserve"> </w:t>
      </w:r>
      <w:r w:rsidRPr="009D6FDD">
        <w:rPr>
          <w:rFonts w:cs="Times New Roman"/>
          <w:lang w:eastAsia="zh-CN"/>
        </w:rPr>
        <w:t xml:space="preserve">In our figure, the last feature is special which is called labelled data. </w:t>
      </w:r>
    </w:p>
    <w:p w14:paraId="77D7ED42" w14:textId="77777777" w:rsidR="00630931" w:rsidRPr="009D6FDD" w:rsidRDefault="00630931" w:rsidP="00630931">
      <w:pPr>
        <w:rPr>
          <w:rFonts w:cs="Times New Roman"/>
          <w:b/>
          <w:bCs/>
          <w:color w:val="232F3E"/>
          <w:sz w:val="21"/>
          <w:szCs w:val="21"/>
        </w:rPr>
      </w:pPr>
      <w:r w:rsidRPr="009D6FDD">
        <w:rPr>
          <w:rFonts w:cs="Times New Roman"/>
          <w:b/>
          <w:bCs/>
        </w:rPr>
        <w:t xml:space="preserve">Labelled </w:t>
      </w:r>
      <w:r w:rsidRPr="009D6FDD">
        <w:rPr>
          <w:rFonts w:cs="Times New Roman"/>
          <w:b/>
          <w:bCs/>
          <w:lang w:eastAsia="zh-CN"/>
        </w:rPr>
        <w:t>Data</w:t>
      </w:r>
    </w:p>
    <w:p w14:paraId="31B5F77C" w14:textId="2DF3C71C" w:rsidR="00630931" w:rsidRPr="009D6FDD" w:rsidRDefault="00630931" w:rsidP="00630931">
      <w:pPr>
        <w:rPr>
          <w:rFonts w:cs="Times New Roman"/>
          <w:lang w:eastAsia="zh-CN"/>
        </w:rPr>
      </w:pPr>
      <w:r w:rsidRPr="009D6FDD">
        <w:rPr>
          <w:rFonts w:cs="Times New Roman"/>
          <w:lang w:eastAsia="zh-CN"/>
        </w:rPr>
        <w:t>Data labelling typically starts by asking humans to make judgments about a given piece of unlabelled data</w:t>
      </w:r>
      <w:r w:rsidRPr="009D6FDD">
        <w:rPr>
          <w:rFonts w:cs="Times New Roman"/>
          <w:lang w:eastAsia="zh-CN"/>
        </w:rPr>
        <w:fldChar w:fldCharType="begin" w:fldLock="1"/>
      </w:r>
      <w:r w:rsidR="0054030F">
        <w:rPr>
          <w:rFonts w:cs="Times New Roman"/>
          <w:lang w:eastAsia="zh-CN"/>
        </w:rPr>
        <w:instrText>ADDIN CSL_CITATION {"citationItems":[{"id":"ITEM-1","itemData":{"URL":"https://aws.amazon.com/sagemaker/groundtruth/what-is-data-labeling/","accessed":{"date-parts":[["2021","3","26"]]},"id":"ITEM-1","issued":{"date-parts":[["0"]]},"title":"What is data labeling?","type":"webpage"},"uris":["http://www.mendeley.com/documents/?uuid=1c22358d-ab11-3daa-9db5-92503f151930"]}],"mendeley":{"formattedCitation":"[27]","plainTextFormattedCitation":"[27]","previouslyFormattedCitation":"[27]"},"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[27]</w:t>
      </w:r>
      <w:r w:rsidRPr="009D6FDD">
        <w:rPr>
          <w:rFonts w:cs="Times New Roman"/>
          <w:lang w:eastAsia="zh-CN"/>
        </w:rPr>
        <w:fldChar w:fldCharType="end"/>
      </w:r>
      <w:r w:rsidRPr="009D6FDD">
        <w:rPr>
          <w:rFonts w:cs="Times New Roman"/>
          <w:lang w:eastAsia="zh-CN"/>
        </w:rPr>
        <w:t>. That’s because labelled data is much more valuable as it provides an accurate estimation of the conditions of our world</w:t>
      </w:r>
      <w:r w:rsidRPr="009D6FDD">
        <w:rPr>
          <w:rFonts w:cs="Times New Roman"/>
          <w:lang w:eastAsia="zh-CN"/>
        </w:rPr>
        <w:fldChar w:fldCharType="begin" w:fldLock="1"/>
      </w:r>
      <w:r w:rsidR="0054030F">
        <w:rPr>
          <w:rFonts w:cs="Times New Roman"/>
          <w:lang w:eastAsia="zh-CN"/>
        </w:rPr>
        <w:instrText>ADDIN CSL_CITATION {"citationItems":[{"id":"ITEM-1","itemData":{"URL":"https://labelyourdata.com/articles/what-is-data-labeling-in-machine-learning/","accessed":{"date-parts":[["2021","3","26"]]},"id":"ITEM-1","issued":{"date-parts":[["0"]]},"title":"What Is Data Labeling in Machine Learning?","type":"webpage"},"uris":["http://www.mendeley.com/documents/?uuid=a5750c1d-ffb9-3bcf-9a9e-d1d74c5b3b4b"]}],"mendeley":{"formattedCitation":"[28]","plainTextFormattedCitation":"[28]","previouslyFormattedCitation":"[28]"},"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[28]</w:t>
      </w:r>
      <w:r w:rsidRPr="009D6FDD">
        <w:rPr>
          <w:rFonts w:cs="Times New Roman"/>
          <w:lang w:eastAsia="zh-CN"/>
        </w:rPr>
        <w:fldChar w:fldCharType="end"/>
      </w:r>
      <w:r w:rsidRPr="009D6FDD">
        <w:rPr>
          <w:rFonts w:cs="Times New Roman"/>
          <w:lang w:eastAsia="zh-CN"/>
        </w:rPr>
        <w:t>. It also shows understandable patterns and tells the machine what to look for</w:t>
      </w:r>
      <w:r w:rsidRPr="009D6FDD">
        <w:rPr>
          <w:rFonts w:cs="Times New Roman"/>
          <w:lang w:eastAsia="zh-CN"/>
        </w:rPr>
        <w:fldChar w:fldCharType="begin" w:fldLock="1"/>
      </w:r>
      <w:r w:rsidR="0054030F">
        <w:rPr>
          <w:rFonts w:cs="Times New Roman"/>
          <w:lang w:eastAsia="zh-CN"/>
        </w:rPr>
        <w:instrText>ADDIN CSL_CITATION {"citationItems":[{"id":"ITEM-1","itemData":{"URL":"https://labelyourdata.com/articles/what-is-data-labeling-in-machine-learning/","accessed":{"date-parts":[["2021","3","26"]]},"id":"ITEM-1","issued":{"date-parts":[["0"]]},"title":"What Is Data Labeling in Machine Learning?","type":"webpage"},"uris":["http://www.mendeley.com/documents/?uuid=a5750c1d-ffb9-3bcf-9a9e-d1d74c5b3b4b"]}],"mendeley":{"formattedCitation":"[28]","plainTextFormattedCitation":"[28]","previouslyFormattedCitation":"[28]"},"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[28]</w:t>
      </w:r>
      <w:r w:rsidRPr="009D6FDD">
        <w:rPr>
          <w:rFonts w:cs="Times New Roman"/>
          <w:lang w:eastAsia="zh-CN"/>
        </w:rPr>
        <w:fldChar w:fldCharType="end"/>
      </w:r>
      <w:r w:rsidRPr="009D6FDD">
        <w:rPr>
          <w:rFonts w:cs="Times New Roman"/>
          <w:lang w:eastAsia="zh-CN"/>
        </w:rPr>
        <w:t>. This helps with advanced classification and building complex forecasting models</w:t>
      </w:r>
      <w:r w:rsidRPr="009D6FDD">
        <w:rPr>
          <w:rFonts w:cs="Times New Roman"/>
          <w:lang w:eastAsia="zh-CN"/>
        </w:rPr>
        <w:fldChar w:fldCharType="begin" w:fldLock="1"/>
      </w:r>
      <w:r w:rsidR="0054030F">
        <w:rPr>
          <w:rFonts w:cs="Times New Roman"/>
          <w:lang w:eastAsia="zh-CN"/>
        </w:rPr>
        <w:instrText>ADDIN CSL_CITATION {"citationItems":[{"id":"ITEM-1","itemData":{"URL":"https://labelyourdata.com/articles/what-is-data-labeling-in-machine-learning/","accessed":{"date-parts":[["2021","3","26"]]},"id":"ITEM-1","issued":{"date-parts":[["0"]]},"title":"What Is Data Labeling in Machine Learning?","type":"webpage"},"uris":["http://www.mendeley.com/documents/?uuid=a5750c1d-ffb9-3bcf-9a9e-d1d74c5b3b4b"]}],"mendeley":{"formattedCitation":"[28]","plainTextFormattedCitation":"[28]","previouslyFormattedCitation":"[28]"},"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[28]</w:t>
      </w:r>
      <w:r w:rsidRPr="009D6FDD">
        <w:rPr>
          <w:rFonts w:cs="Times New Roman"/>
          <w:lang w:eastAsia="zh-CN"/>
        </w:rPr>
        <w:fldChar w:fldCharType="end"/>
      </w:r>
      <w:r w:rsidRPr="009D6FDD">
        <w:rPr>
          <w:rFonts w:cs="Times New Roman"/>
          <w:lang w:eastAsia="zh-CN"/>
        </w:rPr>
        <w:t>. After the ML algorithm is trained, it is able to find similar patterns in the new datasets that you feed into it</w:t>
      </w:r>
      <w:r w:rsidRPr="009D6FDD">
        <w:rPr>
          <w:rFonts w:cs="Times New Roman"/>
          <w:lang w:eastAsia="zh-CN"/>
        </w:rPr>
        <w:fldChar w:fldCharType="begin" w:fldLock="1"/>
      </w:r>
      <w:r w:rsidR="0054030F">
        <w:rPr>
          <w:rFonts w:cs="Times New Roman"/>
          <w:lang w:eastAsia="zh-CN"/>
        </w:rPr>
        <w:instrText>ADDIN CSL_CITATION {"citationItems":[{"id":"ITEM-1","itemData":{"URL":"https://labelyourdata.com/articles/what-is-data-labeling-in-machine-learning/","accessed":{"date-parts":[["2021","3","26"]]},"id":"ITEM-1","issued":{"date-parts":[["0"]]},"title":"What Is Data Labeling in Machine Learning?","type":"webpage"},"uris":["http://www.mendeley.com/documents/?uuid=a5750c1d-ffb9-3bcf-9a9e-d1d74c5b3b4b"]}],"mendeley":{"formattedCitation":"[28]","plainTextFormattedCitation":"[28]","previouslyFormattedCitation":"[28]"},"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[28]</w:t>
      </w:r>
      <w:r w:rsidRPr="009D6FDD">
        <w:rPr>
          <w:rFonts w:cs="Times New Roman"/>
          <w:lang w:eastAsia="zh-CN"/>
        </w:rPr>
        <w:fldChar w:fldCharType="end"/>
      </w:r>
      <w:r w:rsidRPr="009D6FDD">
        <w:rPr>
          <w:rFonts w:cs="Times New Roman"/>
          <w:lang w:eastAsia="zh-CN"/>
        </w:rPr>
        <w:t>.  Labeled data has high practical value, such as recommending purchases to customers, predicting stock market risks, weather forecasts, etc.</w:t>
      </w:r>
    </w:p>
    <w:p w14:paraId="2CE4294A" w14:textId="4ABC7D2A" w:rsidR="00630931" w:rsidRPr="009D6FDD" w:rsidRDefault="00BA1B7E" w:rsidP="00630931">
      <w:pPr>
        <w:rPr>
          <w:rFonts w:cs="Times New Roman"/>
          <w:b/>
          <w:bCs/>
          <w:color w:val="232F3E"/>
          <w:sz w:val="21"/>
          <w:szCs w:val="21"/>
        </w:rPr>
      </w:pPr>
      <w:r w:rsidRPr="009D6FDD">
        <w:rPr>
          <w:rFonts w:cs="Times New Roman"/>
          <w:b/>
          <w:bCs/>
          <w:color w:val="232F3E"/>
          <w:sz w:val="21"/>
          <w:szCs w:val="21"/>
        </w:rPr>
        <w:t>Unlabelled</w:t>
      </w:r>
      <w:r w:rsidR="00630931" w:rsidRPr="009D6FDD">
        <w:rPr>
          <w:rFonts w:cs="Times New Roman"/>
          <w:b/>
          <w:bCs/>
          <w:color w:val="232F3E"/>
          <w:sz w:val="21"/>
          <w:szCs w:val="21"/>
        </w:rPr>
        <w:t xml:space="preserve"> Data</w:t>
      </w:r>
    </w:p>
    <w:p w14:paraId="4810BC2C" w14:textId="151EC61C" w:rsidR="00630931" w:rsidRPr="009D6FDD" w:rsidRDefault="00BA1B7E" w:rsidP="00630931">
      <w:pPr>
        <w:rPr>
          <w:rFonts w:cs="Times New Roman"/>
          <w:lang w:eastAsia="zh-CN"/>
        </w:rPr>
      </w:pPr>
      <w:r w:rsidRPr="009D6FDD">
        <w:rPr>
          <w:rFonts w:cs="Times New Roman"/>
          <w:lang w:eastAsia="zh-CN"/>
        </w:rPr>
        <w:t>Unlabelled</w:t>
      </w:r>
      <w:r w:rsidR="00630931" w:rsidRPr="009D6FDD">
        <w:rPr>
          <w:rFonts w:cs="Times New Roman"/>
          <w:lang w:eastAsia="zh-CN"/>
        </w:rPr>
        <w:t xml:space="preserve"> data is also called raw data, and we usually refer to data that is easy to obtain but not easy to use</w:t>
      </w:r>
      <w:r w:rsidR="00630931" w:rsidRPr="009D6FDD">
        <w:rPr>
          <w:rFonts w:cs="Times New Roman"/>
          <w:lang w:eastAsia="zh-CN"/>
        </w:rPr>
        <w:fldChar w:fldCharType="begin" w:fldLock="1"/>
      </w:r>
      <w:r w:rsidR="0054030F">
        <w:rPr>
          <w:rFonts w:cs="Times New Roman"/>
          <w:lang w:eastAsia="zh-CN"/>
        </w:rPr>
        <w:instrText>ADDIN CSL_CITATION {"citationItems":[{"id":"ITEM-1","itemData":{"URL":"https://whatagraph.com/blog/articles/what-is-raw-data","accessed":{"date-parts":[["2021","4","1"]]},"id":"ITEM-1","issued":{"date-parts":[["0"]]},"title":"What Is Raw Data and How It’s Used | Blog | Whatagraph","type":"webpage"},"uris":["http://www.mendeley.com/documents/?uuid=e37073f4-ee87-3355-be40-f472da7c09d0"]}],"mendeley":{"formattedCitation":"[29]","plainTextFormattedCitation":"[29]","previouslyFormattedCitation":"[29]"},"properties":{"noteIndex":0},"schema":"https://github.com/citation-style-language/schema/raw/master/csl-citation.json"}</w:instrText>
      </w:r>
      <w:r w:rsidR="00630931" w:rsidRPr="009D6FDD">
        <w:rPr>
          <w:rFonts w:cs="Times New Roman"/>
          <w:lang w:eastAsia="zh-CN"/>
        </w:rPr>
        <w:fldChar w:fldCharType="separate"/>
      </w:r>
      <w:r w:rsidR="0054030F" w:rsidRPr="0054030F">
        <w:rPr>
          <w:rFonts w:cs="Times New Roman"/>
          <w:noProof/>
          <w:lang w:eastAsia="zh-CN"/>
        </w:rPr>
        <w:t>[29]</w:t>
      </w:r>
      <w:r w:rsidR="00630931" w:rsidRPr="009D6FDD">
        <w:rPr>
          <w:rFonts w:cs="Times New Roman"/>
          <w:lang w:eastAsia="zh-CN"/>
        </w:rPr>
        <w:fldChar w:fldCharType="end"/>
      </w:r>
      <w:r w:rsidR="00630931" w:rsidRPr="009D6FDD">
        <w:rPr>
          <w:rFonts w:cs="Times New Roman"/>
          <w:lang w:eastAsia="zh-CN"/>
        </w:rPr>
        <w:t>.  Because it is available everywhere, it is relatively cheap and easy to store, and we don't need to invest time and resources on human annotators who will label the data.</w:t>
      </w:r>
    </w:p>
    <w:p w14:paraId="450FB7FB" w14:textId="30653BF0" w:rsidR="00630931" w:rsidRPr="009D6FDD" w:rsidRDefault="00630931" w:rsidP="00630931">
      <w:pPr>
        <w:rPr>
          <w:rFonts w:cs="Times New Roman"/>
          <w:lang w:eastAsia="zh-CN"/>
        </w:rPr>
      </w:pPr>
      <w:r w:rsidRPr="009D6FDD">
        <w:rPr>
          <w:rFonts w:cs="Times New Roman"/>
          <w:lang w:eastAsia="zh-CN"/>
        </w:rPr>
        <w:t xml:space="preserve">Below is the summary of </w:t>
      </w:r>
      <w:r w:rsidR="00BA1B7E" w:rsidRPr="009D6FDD">
        <w:rPr>
          <w:rFonts w:cs="Times New Roman"/>
          <w:lang w:eastAsia="zh-CN"/>
        </w:rPr>
        <w:t>labelled</w:t>
      </w:r>
      <w:r w:rsidRPr="009D6FDD">
        <w:rPr>
          <w:rFonts w:cs="Times New Roman"/>
          <w:lang w:eastAsia="zh-CN"/>
        </w:rPr>
        <w:t xml:space="preserve"> data and </w:t>
      </w:r>
      <w:r w:rsidR="00BA1B7E" w:rsidRPr="009D6FDD">
        <w:rPr>
          <w:rFonts w:cs="Times New Roman"/>
          <w:lang w:eastAsia="zh-CN"/>
        </w:rPr>
        <w:t>unlabelled</w:t>
      </w:r>
      <w:r w:rsidRPr="009D6FDD">
        <w:rPr>
          <w:rFonts w:cs="Times New Roman"/>
          <w:lang w:eastAsia="zh-CN"/>
        </w:rPr>
        <w:t xml:space="preserve"> data.</w:t>
      </w:r>
    </w:p>
    <w:p w14:paraId="0711E36A" w14:textId="77777777" w:rsidR="00630931" w:rsidRPr="009D6FDD" w:rsidRDefault="00630931" w:rsidP="0052554E">
      <w:pPr>
        <w:jc w:val="center"/>
        <w:rPr>
          <w:rFonts w:cs="Times New Roman"/>
          <w:color w:val="232F3E"/>
          <w:sz w:val="21"/>
          <w:szCs w:val="21"/>
        </w:rPr>
      </w:pPr>
      <w:r w:rsidRPr="009D6FDD">
        <w:rPr>
          <w:rFonts w:cs="Times New Roman"/>
          <w:noProof/>
        </w:rPr>
        <w:drawing>
          <wp:inline distT="0" distB="0" distL="0" distR="0" wp14:anchorId="0FFDD015" wp14:editId="643E4C90">
            <wp:extent cx="4173322" cy="79388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3322" cy="793884"/>
                    </a:xfrm>
                    <a:prstGeom prst="rect">
                      <a:avLst/>
                    </a:prstGeom>
                  </pic:spPr>
                </pic:pic>
              </a:graphicData>
            </a:graphic>
          </wp:inline>
        </w:drawing>
      </w:r>
    </w:p>
    <w:p w14:paraId="544E1B12" w14:textId="654FE4B1" w:rsidR="00630931" w:rsidRPr="009D6FDD" w:rsidRDefault="00AC6C88" w:rsidP="0052554E">
      <w:pPr>
        <w:jc w:val="center"/>
        <w:rPr>
          <w:rFonts w:cs="Times New Roman"/>
          <w:color w:val="232F3E"/>
          <w:sz w:val="21"/>
          <w:szCs w:val="21"/>
        </w:rPr>
      </w:pPr>
      <w:bookmarkStart w:id="94" w:name="Table22"/>
      <w:r w:rsidRPr="009D6FDD">
        <w:rPr>
          <w:rFonts w:cs="Times New Roman"/>
          <w:color w:val="232F3E"/>
          <w:sz w:val="21"/>
          <w:szCs w:val="21"/>
        </w:rPr>
        <w:t>Table 2.2</w:t>
      </w:r>
      <w:bookmarkEnd w:id="94"/>
      <w:r w:rsidR="00630931" w:rsidRPr="009D6FDD">
        <w:rPr>
          <w:rFonts w:cs="Times New Roman"/>
          <w:color w:val="232F3E"/>
          <w:sz w:val="21"/>
          <w:szCs w:val="21"/>
        </w:rPr>
        <w:t>: Comparison between labelled data and unlabelled data</w:t>
      </w:r>
    </w:p>
    <w:p w14:paraId="537158E8" w14:textId="77777777" w:rsidR="00630931" w:rsidRPr="009D6FDD" w:rsidRDefault="00630931" w:rsidP="00630931">
      <w:pPr>
        <w:rPr>
          <w:rFonts w:cs="Times New Roman"/>
          <w:lang w:eastAsia="zh-CN"/>
        </w:rPr>
      </w:pPr>
    </w:p>
    <w:p w14:paraId="3E6C8E2E" w14:textId="77777777" w:rsidR="00630931" w:rsidRPr="009D6FDD" w:rsidRDefault="00630931" w:rsidP="00630931">
      <w:pPr>
        <w:rPr>
          <w:rFonts w:cs="Times New Roman"/>
          <w:lang w:eastAsia="zh-CN"/>
        </w:rPr>
      </w:pPr>
      <w:r w:rsidRPr="009D6FDD">
        <w:rPr>
          <w:rFonts w:cs="Times New Roman"/>
          <w:b/>
          <w:bCs/>
          <w:color w:val="232F3E"/>
          <w:sz w:val="21"/>
          <w:szCs w:val="21"/>
        </w:rPr>
        <w:t>Labelled data and unlabelled data in Machine Learning</w:t>
      </w:r>
    </w:p>
    <w:p w14:paraId="659742A4" w14:textId="77777777" w:rsidR="00630931" w:rsidRPr="009D6FDD" w:rsidRDefault="00630931" w:rsidP="00630931">
      <w:pPr>
        <w:rPr>
          <w:rFonts w:cs="Times New Roman"/>
          <w:lang w:eastAsia="zh-CN"/>
        </w:rPr>
      </w:pPr>
      <w:r w:rsidRPr="009D6FDD">
        <w:rPr>
          <w:rFonts w:cs="Times New Roman"/>
          <w:lang w:eastAsia="zh-CN"/>
        </w:rPr>
        <w:t xml:space="preserve">As we all know that machine learning has two learning models in general: supervised learning and unsupervised learning. </w:t>
      </w:r>
    </w:p>
    <w:p w14:paraId="76E475CD" w14:textId="5A272FEF" w:rsidR="00630931" w:rsidRPr="009D6FDD" w:rsidRDefault="00630931" w:rsidP="00630931">
      <w:pPr>
        <w:rPr>
          <w:rFonts w:cs="Times New Roman"/>
          <w:lang w:eastAsia="zh-CN"/>
        </w:rPr>
      </w:pPr>
      <w:r w:rsidRPr="009D6FDD">
        <w:rPr>
          <w:rFonts w:cs="Times New Roman"/>
          <w:lang w:eastAsia="zh-CN"/>
        </w:rPr>
        <w:t xml:space="preserve">For supervised learning to work, you need a </w:t>
      </w:r>
      <w:r w:rsidR="00A01344" w:rsidRPr="009D6FDD">
        <w:rPr>
          <w:rFonts w:cs="Times New Roman"/>
          <w:lang w:eastAsia="zh-CN"/>
        </w:rPr>
        <w:t>labelled</w:t>
      </w:r>
      <w:r w:rsidRPr="009D6FDD">
        <w:rPr>
          <w:rFonts w:cs="Times New Roman"/>
          <w:lang w:eastAsia="zh-CN"/>
        </w:rPr>
        <w:t xml:space="preserve"> set of data that the model can learn from to make correct decisions</w:t>
      </w:r>
      <w:r w:rsidRPr="009D6FDD">
        <w:rPr>
          <w:rFonts w:cs="Times New Roman"/>
          <w:lang w:eastAsia="zh-CN"/>
        </w:rPr>
        <w:fldChar w:fldCharType="begin" w:fldLock="1"/>
      </w:r>
      <w:r w:rsidR="0054030F">
        <w:rPr>
          <w:rFonts w:cs="Times New Roman"/>
          <w:lang w:eastAsia="zh-CN"/>
        </w:rPr>
        <w:instrText>ADDIN CSL_CITATION {"citationItems":[{"id":"ITEM-1","itemData":{"URL":"https://aws.amazon.com/sagemaker/groundtruth/what-is-data-labeling/","accessed":{"date-parts":[["2021","3","26"]]},"id":"ITEM-1","issued":{"date-parts":[["0"]]},"title":"What is data labeling?","type":"webpage"},"uris":["http://www.mendeley.com/documents/?uuid=1c22358d-ab11-3daa-9db5-92503f151930"]}],"mendeley":{"formattedCitation":"[27]","plainTextFormattedCitation":"[27]","previouslyFormattedCitation":"[27]"},"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[27]</w:t>
      </w:r>
      <w:r w:rsidRPr="009D6FDD">
        <w:rPr>
          <w:rFonts w:cs="Times New Roman"/>
          <w:lang w:eastAsia="zh-CN"/>
        </w:rPr>
        <w:fldChar w:fldCharType="end"/>
      </w:r>
      <w:r w:rsidRPr="009D6FDD">
        <w:rPr>
          <w:rFonts w:cs="Times New Roman"/>
          <w:lang w:eastAsia="zh-CN"/>
        </w:rPr>
        <w:t xml:space="preserve">. Data </w:t>
      </w:r>
      <w:r w:rsidR="00A01344" w:rsidRPr="009D6FDD">
        <w:rPr>
          <w:rFonts w:cs="Times New Roman"/>
          <w:lang w:eastAsia="zh-CN"/>
        </w:rPr>
        <w:t>labelling</w:t>
      </w:r>
      <w:r w:rsidRPr="009D6FDD">
        <w:rPr>
          <w:rFonts w:cs="Times New Roman"/>
          <w:lang w:eastAsia="zh-CN"/>
        </w:rPr>
        <w:t xml:space="preserve"> typically starts by asking humans to make judgments about a given piece of </w:t>
      </w:r>
      <w:r w:rsidR="00A01344" w:rsidRPr="009D6FDD">
        <w:rPr>
          <w:rFonts w:cs="Times New Roman"/>
          <w:lang w:eastAsia="zh-CN"/>
        </w:rPr>
        <w:t>unlabelled</w:t>
      </w:r>
      <w:r w:rsidRPr="009D6FDD">
        <w:rPr>
          <w:rFonts w:cs="Times New Roman"/>
          <w:lang w:eastAsia="zh-CN"/>
        </w:rPr>
        <w:t xml:space="preserve"> data</w:t>
      </w:r>
      <w:r w:rsidRPr="009D6FDD">
        <w:rPr>
          <w:rFonts w:cs="Times New Roman"/>
          <w:lang w:eastAsia="zh-CN"/>
        </w:rPr>
        <w:fldChar w:fldCharType="begin" w:fldLock="1"/>
      </w:r>
      <w:r w:rsidR="0054030F">
        <w:rPr>
          <w:rFonts w:cs="Times New Roman"/>
          <w:lang w:eastAsia="zh-CN"/>
        </w:rPr>
        <w:instrText>ADDIN CSL_CITATION {"citationItems":[{"id":"ITEM-1","itemData":{"URL":"https://aws.amazon.com/sagemaker/groundtruth/what-is-data-labeling/","accessed":{"date-parts":[["2021","3","26"]]},"id":"ITEM-1","issued":{"date-parts":[["0"]]},"title":"What is data labeling?","type":"webpage"},"uris":["http://www.mendeley.com/documents/?uuid=1c22358d-ab11-3daa-9db5-92503f151930"]}],"mendeley":{"formattedCitation":"[27]","plainTextFormattedCitation":"[27]","previouslyFormattedCitation":"[27]"},"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[27]</w:t>
      </w:r>
      <w:r w:rsidRPr="009D6FDD">
        <w:rPr>
          <w:rFonts w:cs="Times New Roman"/>
          <w:lang w:eastAsia="zh-CN"/>
        </w:rPr>
        <w:fldChar w:fldCharType="end"/>
      </w:r>
      <w:r w:rsidRPr="009D6FDD">
        <w:rPr>
          <w:rFonts w:cs="Times New Roman"/>
          <w:lang w:eastAsia="zh-CN"/>
        </w:rPr>
        <w:t xml:space="preserve">. </w:t>
      </w:r>
    </w:p>
    <w:p w14:paraId="35882CB7" w14:textId="64828409" w:rsidR="00630931" w:rsidRPr="009D6FDD" w:rsidRDefault="00630931" w:rsidP="00630931">
      <w:pPr>
        <w:rPr>
          <w:rFonts w:cs="Times New Roman"/>
          <w:lang w:eastAsia="zh-CN"/>
        </w:rPr>
      </w:pPr>
      <w:r w:rsidRPr="009D6FDD">
        <w:rPr>
          <w:rFonts w:cs="Times New Roman"/>
          <w:lang w:eastAsia="zh-CN"/>
        </w:rPr>
        <w:lastRenderedPageBreak/>
        <w:t xml:space="preserve">While unsupervised learning (UL) is a machine learning algorithm that works with datasets without </w:t>
      </w:r>
      <w:r w:rsidR="00A01344" w:rsidRPr="009D6FDD">
        <w:rPr>
          <w:rFonts w:cs="Times New Roman"/>
          <w:lang w:eastAsia="zh-CN"/>
        </w:rPr>
        <w:t>labelled</w:t>
      </w:r>
      <w:r w:rsidRPr="009D6FDD">
        <w:rPr>
          <w:rFonts w:cs="Times New Roman"/>
          <w:lang w:eastAsia="zh-CN"/>
        </w:rPr>
        <w:t xml:space="preserve"> responses</w:t>
      </w:r>
      <w:r w:rsidRPr="009D6FDD">
        <w:rPr>
          <w:rFonts w:cs="Times New Roman"/>
          <w:lang w:eastAsia="zh-CN"/>
        </w:rPr>
        <w:fldChar w:fldCharType="begin" w:fldLock="1"/>
      </w:r>
      <w:r w:rsidR="0054030F">
        <w:rPr>
          <w:rFonts w:cs="Times New Roman"/>
          <w:lang w:eastAsia="zh-CN"/>
        </w:rPr>
        <w:instrText>ADDIN CSL_CITATION {"citationItems":[{"id":"ITEM-1","itemData":{"URL":"https://labelyourdata.com/articles/unlabeled-data-in-machine-learning/","accessed":{"date-parts":[["2021","3","31"]]},"id":"ITEM-1","issued":{"date-parts":[["0"]]},"title":"How to Use Unlabeled Data in Machine Learning","type":"webpage"},"uris":["http://www.mendeley.com/documents/?uuid=7c6d8daa-47c6-345f-b28e-34d12131a9fb"]}],"mendeley":{"formattedCitation":"[30]","plainTextFormattedCitation":"[30]","previouslyFormattedCitation":"[30]"},"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[30]</w:t>
      </w:r>
      <w:r w:rsidRPr="009D6FDD">
        <w:rPr>
          <w:rFonts w:cs="Times New Roman"/>
          <w:lang w:eastAsia="zh-CN"/>
        </w:rPr>
        <w:fldChar w:fldCharType="end"/>
      </w:r>
      <w:r w:rsidRPr="009D6FDD">
        <w:rPr>
          <w:rFonts w:cs="Times New Roman"/>
          <w:lang w:eastAsia="zh-CN"/>
        </w:rPr>
        <w:t xml:space="preserve">. It is most commonly used to find hidden patterns in large </w:t>
      </w:r>
      <w:r w:rsidR="00A01344" w:rsidRPr="009D6FDD">
        <w:rPr>
          <w:rFonts w:cs="Times New Roman"/>
          <w:lang w:eastAsia="zh-CN"/>
        </w:rPr>
        <w:t>unlabelled</w:t>
      </w:r>
      <w:r w:rsidRPr="009D6FDD">
        <w:rPr>
          <w:rFonts w:cs="Times New Roman"/>
          <w:lang w:eastAsia="zh-CN"/>
        </w:rPr>
        <w:t xml:space="preserve"> datasets through cluster analysis that is to say dig out an learn the structures of the unlabelled data in order to simplify the unlabelled data or group it in accordance to the goals </w:t>
      </w:r>
      <w:r w:rsidRPr="009D6FDD">
        <w:rPr>
          <w:rFonts w:cs="Times New Roman"/>
          <w:lang w:eastAsia="zh-CN"/>
        </w:rPr>
        <w:fldChar w:fldCharType="begin" w:fldLock="1"/>
      </w:r>
      <w:r w:rsidR="0054030F">
        <w:rPr>
          <w:rFonts w:cs="Times New Roman"/>
          <w:lang w:eastAsia="zh-CN"/>
        </w:rPr>
        <w:instrText>ADDIN CSL_CITATION {"citationItems":[{"id":"ITEM-1","itemData":{"URL":"https://labelyourdata.com/articles/unlabeled-data-in-machine-learning/","accessed":{"date-parts":[["2021","3","31"]]},"id":"ITEM-1","issued":{"date-parts":[["0"]]},"title":"How to Use Unlabeled Data in Machine Learning","type":"webpage"},"uris":["http://www.mendeley.com/documents/?uuid=7c6d8daa-47c6-345f-b28e-34d12131a9fb"]}],"mendeley":{"formattedCitation":"[30]","plainTextFormattedCitation":"[30]","previouslyFormattedCitation":"[30]"},"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[30]</w:t>
      </w:r>
      <w:r w:rsidRPr="009D6FDD">
        <w:rPr>
          <w:rFonts w:cs="Times New Roman"/>
          <w:lang w:eastAsia="zh-CN"/>
        </w:rPr>
        <w:fldChar w:fldCharType="end"/>
      </w:r>
      <w:r w:rsidRPr="009D6FDD">
        <w:rPr>
          <w:rFonts w:cs="Times New Roman"/>
          <w:lang w:eastAsia="zh-CN"/>
        </w:rPr>
        <w:t xml:space="preserve">. A common example is grouping the flower by their colour. </w:t>
      </w:r>
    </w:p>
    <w:p w14:paraId="44282A0B" w14:textId="0C27C331" w:rsidR="00630931" w:rsidRPr="009D6FDD" w:rsidRDefault="00630931" w:rsidP="00AF21A9">
      <w:pPr>
        <w:jc w:val="center"/>
        <w:rPr>
          <w:rFonts w:cs="Times New Roman"/>
          <w:lang w:eastAsia="zh-CN"/>
        </w:rPr>
      </w:pPr>
      <w:r w:rsidRPr="009D6FDD">
        <w:rPr>
          <w:rFonts w:cs="Times New Roman"/>
          <w:noProof/>
        </w:rPr>
        <w:drawing>
          <wp:inline distT="0" distB="0" distL="0" distR="0" wp14:anchorId="6D8D23B3" wp14:editId="70E6C00E">
            <wp:extent cx="1474341" cy="19270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74341" cy="1927091"/>
                    </a:xfrm>
                    <a:prstGeom prst="rect">
                      <a:avLst/>
                    </a:prstGeom>
                  </pic:spPr>
                </pic:pic>
              </a:graphicData>
            </a:graphic>
          </wp:inline>
        </w:drawing>
      </w:r>
      <w:r w:rsidRPr="009D6FDD">
        <w:rPr>
          <w:rFonts w:cs="Times New Roman"/>
          <w:noProof/>
        </w:rPr>
        <w:drawing>
          <wp:inline distT="0" distB="0" distL="0" distR="0" wp14:anchorId="3233F176" wp14:editId="63508712">
            <wp:extent cx="1460089" cy="1918155"/>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0089" cy="1918155"/>
                    </a:xfrm>
                    <a:prstGeom prst="rect">
                      <a:avLst/>
                    </a:prstGeom>
                  </pic:spPr>
                </pic:pic>
              </a:graphicData>
            </a:graphic>
          </wp:inline>
        </w:drawing>
      </w:r>
    </w:p>
    <w:p w14:paraId="53E1BF5D" w14:textId="6888B599" w:rsidR="00630931" w:rsidRPr="009D6FDD" w:rsidRDefault="00630931" w:rsidP="00AF21A9">
      <w:pPr>
        <w:jc w:val="center"/>
        <w:rPr>
          <w:rFonts w:cs="Times New Roman"/>
        </w:rPr>
      </w:pPr>
      <w:bookmarkStart w:id="95" w:name="Figure214"/>
      <w:r w:rsidRPr="009D6FDD">
        <w:rPr>
          <w:rFonts w:cs="Times New Roman"/>
        </w:rPr>
        <w:t>Figure</w:t>
      </w:r>
      <w:r w:rsidR="00C661B2" w:rsidRPr="009D6FDD">
        <w:rPr>
          <w:rFonts w:cs="Times New Roman"/>
        </w:rPr>
        <w:t xml:space="preserve"> 2.14</w:t>
      </w:r>
      <w:bookmarkEnd w:id="95"/>
      <w:r w:rsidRPr="009D6FDD">
        <w:rPr>
          <w:rFonts w:cs="Times New Roman"/>
        </w:rPr>
        <w:fldChar w:fldCharType="begin" w:fldLock="1"/>
      </w:r>
      <w:r w:rsidR="0054030F">
        <w:rPr>
          <w:rFonts w:cs="Times New Roman"/>
        </w:rPr>
        <w:instrText>ADDIN CSL_CITATION {"citationItems":[{"id":"ITEM-1","itemData":{"URL":"https://livebook.manning.com/book/grokking-machine-learning/2-1-what-is-the-difference-between-labelled-and-unlabelled-data-/v-4/37","accessed":{"date-parts":[["2021","1","28"]]},"id":"ITEM-1","issued":{"date-parts":[["0"]]},"title":"2.1 What is the difference between labelled and unlabelled data? · Grokking Machine Learning MEAP V12","type":"webpage"},"uris":["http://www.mendeley.com/documents/?uuid=6a6de5cd-03c9-3562-8865-41c1d68f0386"]}],"mendeley":{"formattedCitation":"[26]","plainTextFormattedCitation":"[26]","previouslyFormattedCitation":"[26]"},"properties":{"noteIndex":0},"schema":"https://github.com/citation-style-language/schema/raw/master/csl-citation.json"}</w:instrText>
      </w:r>
      <w:r w:rsidRPr="009D6FDD">
        <w:rPr>
          <w:rFonts w:cs="Times New Roman"/>
        </w:rPr>
        <w:fldChar w:fldCharType="separate"/>
      </w:r>
      <w:r w:rsidR="0054030F" w:rsidRPr="0054030F">
        <w:rPr>
          <w:rFonts w:cs="Times New Roman"/>
          <w:noProof/>
        </w:rPr>
        <w:t>[26]</w:t>
      </w:r>
      <w:r w:rsidRPr="009D6FDD">
        <w:rPr>
          <w:rFonts w:cs="Times New Roman"/>
        </w:rPr>
        <w:fldChar w:fldCharType="end"/>
      </w:r>
      <w:r w:rsidRPr="009D6FDD">
        <w:rPr>
          <w:rFonts w:cs="Times New Roman"/>
        </w:rPr>
        <w:t>: Labelled vs Unlabelled data</w:t>
      </w:r>
    </w:p>
    <w:p w14:paraId="167724AF" w14:textId="77777777" w:rsidR="00630931" w:rsidRPr="009D6FDD" w:rsidRDefault="00630931" w:rsidP="00630931">
      <w:pPr>
        <w:rPr>
          <w:rFonts w:cs="Times New Roman"/>
          <w:lang w:eastAsia="zh-CN"/>
        </w:rPr>
      </w:pPr>
      <w:r w:rsidRPr="009D6FDD">
        <w:rPr>
          <w:rFonts w:cs="Times New Roman"/>
          <w:lang w:eastAsia="zh-CN"/>
        </w:rPr>
        <w:t xml:space="preserve">We can also use supervised learning to figure out best prediction for the unlabeled data. The usual practice is divided the dataset into two parts, one part used for testing and the other part used for training purpose. Then combine the AI model to predict unsee data. </w:t>
      </w:r>
    </w:p>
    <w:p w14:paraId="73C71581" w14:textId="77777777" w:rsidR="00630931" w:rsidRPr="009D6FDD" w:rsidRDefault="00630931" w:rsidP="00630931">
      <w:pPr>
        <w:rPr>
          <w:rFonts w:cs="Times New Roman"/>
          <w:lang w:eastAsia="zh-CN"/>
        </w:rPr>
      </w:pPr>
      <w:r w:rsidRPr="009D6FDD">
        <w:rPr>
          <w:rFonts w:cs="Times New Roman"/>
          <w:lang w:eastAsia="zh-CN"/>
        </w:rPr>
        <w:t xml:space="preserve">Take Figure dataset as an example, assume the dataset consists of “Dog” and “Cat”, machine learning will summarize experience from huge amount of history data, and then apply its learnings to do prediction. In this case, by using machine learning, we can summarize the characteristics of cats and dogs and classify and label these data. So when next time unlabelled data comes, based on its previous learning, we will quickly know the new guy is a “cat” or a “dog”. </w:t>
      </w:r>
    </w:p>
    <w:p w14:paraId="50B9A654" w14:textId="628CD438" w:rsidR="00630931" w:rsidRPr="009D6FDD" w:rsidRDefault="00630931" w:rsidP="007F750A">
      <w:pPr>
        <w:pStyle w:val="Heading3"/>
        <w:rPr>
          <w:rFonts w:ascii="Times New Roman" w:hAnsi="Times New Roman" w:cs="Times New Roman"/>
        </w:rPr>
      </w:pPr>
      <w:bookmarkStart w:id="96" w:name="_Toc73385386"/>
      <w:r w:rsidRPr="009D6FDD">
        <w:rPr>
          <w:rFonts w:ascii="Times New Roman" w:hAnsi="Times New Roman" w:cs="Times New Roman"/>
        </w:rPr>
        <w:t>2.5.</w:t>
      </w:r>
      <w:r w:rsidR="00C4049B" w:rsidRPr="009D6FDD">
        <w:rPr>
          <w:rFonts w:ascii="Times New Roman" w:hAnsi="Times New Roman" w:cs="Times New Roman"/>
        </w:rPr>
        <w:t>4</w:t>
      </w:r>
      <w:r w:rsidRPr="009D6FDD">
        <w:rPr>
          <w:rFonts w:ascii="Times New Roman" w:hAnsi="Times New Roman" w:cs="Times New Roman"/>
        </w:rPr>
        <w:t xml:space="preserve"> numerical and categorical data</w:t>
      </w:r>
      <w:bookmarkEnd w:id="96"/>
    </w:p>
    <w:p w14:paraId="7D2ECBC3" w14:textId="3FE1E162" w:rsidR="00630931" w:rsidRPr="009D6FDD" w:rsidRDefault="00630931" w:rsidP="00630931">
      <w:pPr>
        <w:rPr>
          <w:rFonts w:cs="Times New Roman"/>
          <w:lang w:eastAsia="zh-CN"/>
        </w:rPr>
      </w:pPr>
      <w:r w:rsidRPr="009D6FDD">
        <w:rPr>
          <w:rFonts w:cs="Times New Roman"/>
          <w:lang w:eastAsia="zh-CN"/>
        </w:rPr>
        <w:t>Generally, when examining an association, variables fit one of two types. The outcome variable, synonymous with the dependent variable, refers to the variable that we want to explain or predict as a result of the variation in the explanatory variable, or independent variable</w:t>
      </w:r>
      <w:r w:rsidRPr="009D6FDD">
        <w:rPr>
          <w:rFonts w:cs="Times New Roman"/>
          <w:lang w:eastAsia="zh-CN"/>
        </w:rPr>
        <w:fldChar w:fldCharType="begin" w:fldLock="1"/>
      </w:r>
      <w:r w:rsidR="0054030F">
        <w:rPr>
          <w:rFonts w:cs="Times New Roman"/>
          <w:lang w:eastAsia="zh-CN"/>
        </w:rPr>
        <w:instrText>ADDIN CSL_CITATION {"citationItems":[{"id":"ITEM-1","itemData":{"DOI":"10.1016/j.jid.2017.08.007","ISSN":"15231747","PMID":"28941476","abstract":"The statistical significance of results is an important component to drawing appropriate conclusions in a study. Choosing the correct statistical test to analyze results is essential in interpreting the validity of the study and centers on defining the study variables and purpose of the analysis. The complexity of statistical modeling makes this a daunting task, so we propose a basic algorithmic approach as an initial step in determining what statistical method will be appropriate for a particular clinical study.","author":[{"dropping-particle":"","family":"Kim","given":"Noori","non-dropping-particle":"","parse-names":false,"suffix":""},{"dropping-particle":"","family":"Fischer","given":"Alexander H.","non-dropping-particle":"","parse-names":false,"suffix":""},{"dropping-particle":"","family":"Dyring-Andersen","given":"Beatrice","non-dropping-particle":"","parse-names":false,"suffix":""},{"dropping-particle":"","family":"Rosner","given":"Bernard","non-dropping-particle":"","parse-names":false,"suffix":""},{"dropping-particle":"","family":"Okoye","given":"Ginette A.","non-dropping-particle":"","parse-names":false,"suffix":""}],"container-title":"Journal of Investigative Dermatology","id":"ITEM-1","issue":"10","issued":{"date-parts":[["2017","10","1"]]},"page":"e173-e178","publisher":"Elsevier B.V.","title":"Research Techniques Made Simple: Choosing Appropriate Statistical Methods for Clinical Research","type":"article","volume":"137"},"uris":["http://www.mendeley.com/documents/?uuid=03d3fbbb-c19b-3fdf-95a1-729743e69111"]}],"mendeley":{"formattedCitation":"[31]","plainTextFormattedCitation":"[31]","previouslyFormattedCitation":"[31]"},"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[31]</w:t>
      </w:r>
      <w:r w:rsidRPr="009D6FDD">
        <w:rPr>
          <w:rFonts w:cs="Times New Roman"/>
          <w:lang w:eastAsia="zh-CN"/>
        </w:rPr>
        <w:fldChar w:fldCharType="end"/>
      </w:r>
      <w:r w:rsidRPr="009D6FDD">
        <w:rPr>
          <w:rFonts w:cs="Times New Roman"/>
          <w:lang w:eastAsia="zh-CN"/>
        </w:rPr>
        <w:t>. Both explanatory and outcome variables are further subcategorized by the distribution of the data as categorical or continuous variables</w:t>
      </w:r>
      <w:r w:rsidRPr="009D6FDD">
        <w:rPr>
          <w:rFonts w:cs="Times New Roman"/>
          <w:lang w:eastAsia="zh-CN"/>
        </w:rPr>
        <w:fldChar w:fldCharType="begin" w:fldLock="1"/>
      </w:r>
      <w:r w:rsidR="0054030F">
        <w:rPr>
          <w:rFonts w:cs="Times New Roman"/>
          <w:lang w:eastAsia="zh-CN"/>
        </w:rPr>
        <w:instrText>ADDIN CSL_CITATION {"citationItems":[{"id":"ITEM-1","itemData":{"DOI":"10.1016/j.jid.2017.08.007","ISSN":"15231747","PMID":"28941476","abstract":"The statistical significance of results is an important component to drawing appropriate conclusions in a study. Choosing the correct statistical test to analyze results is essential in interpreting the validity of the study and centers on defining the study variables and purpose of the analysis. The complexity of statistical modeling makes this a daunting task, so we propose a basic algorithmic approach as an initial step in determining what statistical method will be appropriate for a particular clinical study.","author":[{"dropping-particle":"","family":"Kim","given":"Noori","non-dropping-particle":"","parse-names":false,"suffix":""},{"dropping-particle":"","family":"Fischer","given":"Alexander H.","non-dropping-particle":"","parse-names":false,"suffix":""},{"dropping-particle":"","family":"Dyring-Andersen","given":"Beatrice","non-dropping-particle":"","parse-names":false,"suffix":""},{"dropping-particle":"","family":"Rosner","given":"Bernard","non-dropping-particle":"","parse-names":false,"suffix":""},{"dropping-particle":"","family":"Okoye","given":"Ginette A.","non-dropping-particle":"","parse-names":false,"suffix":""}],"container-title":"Journal of Investigative Dermatology","id":"ITEM-1","issue":"10","issued":{"date-parts":[["2017","10","1"]]},"page":"e173-e178","publisher":"Elsevier B.V.","title":"Research Techniques Made Simple: Choosing Appropriate Statistical Methods for Clinical Research","type":"article","volume":"137"},"uris":["http://www.mendeley.com/documents/?uuid=03d3fbbb-c19b-3fdf-95a1-729743e69111"]}],"mendeley":{"formattedCitation":"[31]","plainTextFormattedCitation":"[31]","previouslyFormattedCitation":"[31]"},"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[31]</w:t>
      </w:r>
      <w:r w:rsidRPr="009D6FDD">
        <w:rPr>
          <w:rFonts w:cs="Times New Roman"/>
          <w:lang w:eastAsia="zh-CN"/>
        </w:rPr>
        <w:fldChar w:fldCharType="end"/>
      </w:r>
      <w:r w:rsidRPr="009D6FDD">
        <w:rPr>
          <w:rFonts w:cs="Times New Roman"/>
          <w:lang w:eastAsia="zh-CN"/>
        </w:rPr>
        <w:t>. </w:t>
      </w:r>
    </w:p>
    <w:p w14:paraId="074C0396" w14:textId="77777777" w:rsidR="00630931" w:rsidRPr="009D6FDD" w:rsidRDefault="00630931" w:rsidP="00630931">
      <w:pPr>
        <w:rPr>
          <w:rFonts w:cs="Times New Roman"/>
          <w:lang w:eastAsia="zh-CN"/>
        </w:rPr>
      </w:pPr>
      <w:r w:rsidRPr="009D6FDD">
        <w:rPr>
          <w:rFonts w:cs="Times New Roman"/>
          <w:lang w:eastAsia="zh-CN"/>
        </w:rPr>
        <w:t xml:space="preserve">When processing mathematical data, researchers need to consider and evaluate various forms of data, so analysts need to be familiar with the data forms used. </w:t>
      </w:r>
    </w:p>
    <w:p w14:paraId="1EEAAC94" w14:textId="77777777" w:rsidR="00F6131B" w:rsidRPr="009D6FDD" w:rsidRDefault="00630931" w:rsidP="00630931">
      <w:pPr>
        <w:spacing w:line="254" w:lineRule="auto"/>
        <w:jc w:val="center"/>
        <w:rPr>
          <w:rFonts w:cs="Times New Roman"/>
        </w:rPr>
      </w:pPr>
      <w:r w:rsidRPr="009D6FDD">
        <w:rPr>
          <w:rFonts w:cs="Times New Roman"/>
          <w:noProof/>
        </w:rPr>
        <w:lastRenderedPageBreak/>
        <w:drawing>
          <wp:inline distT="0" distB="0" distL="0" distR="0" wp14:anchorId="4F8091CE" wp14:editId="3F1F7E55">
            <wp:extent cx="3965575" cy="1918642"/>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65575" cy="1918642"/>
                    </a:xfrm>
                    <a:prstGeom prst="rect">
                      <a:avLst/>
                    </a:prstGeom>
                  </pic:spPr>
                </pic:pic>
              </a:graphicData>
            </a:graphic>
          </wp:inline>
        </w:drawing>
      </w:r>
    </w:p>
    <w:p w14:paraId="0A323BD5" w14:textId="113ECAF9" w:rsidR="00630931" w:rsidRPr="009D6FDD" w:rsidRDefault="00630931" w:rsidP="00630931">
      <w:pPr>
        <w:spacing w:line="254" w:lineRule="auto"/>
        <w:jc w:val="center"/>
        <w:rPr>
          <w:rFonts w:cs="Times New Roman"/>
          <w:b/>
          <w:lang w:val="en-US"/>
        </w:rPr>
      </w:pPr>
      <w:bookmarkStart w:id="97" w:name="Figure215"/>
      <w:r w:rsidRPr="009D6FDD">
        <w:rPr>
          <w:rFonts w:cs="Times New Roman"/>
        </w:rPr>
        <w:t>Figure</w:t>
      </w:r>
      <w:r w:rsidR="009E58F0" w:rsidRPr="009D6FDD">
        <w:rPr>
          <w:rFonts w:cs="Times New Roman"/>
        </w:rPr>
        <w:t xml:space="preserve"> 2.15</w:t>
      </w:r>
      <w:bookmarkEnd w:id="97"/>
      <w:r w:rsidRPr="009D6FDD">
        <w:rPr>
          <w:rFonts w:cs="Times New Roman"/>
        </w:rPr>
        <w:t>: Data can be either quantitative or qualitative.</w:t>
      </w:r>
      <w:r w:rsidRPr="009D6FDD">
        <w:rPr>
          <w:rFonts w:cs="Times New Roman"/>
          <w:b/>
          <w:lang w:val="en-US"/>
        </w:rPr>
        <w:t xml:space="preserve"> </w:t>
      </w:r>
    </w:p>
    <w:p w14:paraId="442DFF8B" w14:textId="77777777" w:rsidR="00630931" w:rsidRPr="009D6FDD" w:rsidRDefault="00630931" w:rsidP="00630931">
      <w:pPr>
        <w:autoSpaceDE w:val="0"/>
        <w:autoSpaceDN w:val="0"/>
        <w:adjustRightInd w:val="0"/>
        <w:spacing w:before="0" w:after="0"/>
        <w:jc w:val="left"/>
        <w:rPr>
          <w:rFonts w:cs="Times New Roman"/>
          <w:b/>
          <w:bCs/>
          <w:lang w:eastAsia="zh-CN"/>
        </w:rPr>
      </w:pPr>
      <w:r w:rsidRPr="009D6FDD">
        <w:rPr>
          <w:rFonts w:cs="Times New Roman"/>
          <w:b/>
          <w:bCs/>
          <w:lang w:eastAsia="zh-CN"/>
        </w:rPr>
        <w:t>N</w:t>
      </w:r>
      <w:r w:rsidRPr="009D6FDD">
        <w:rPr>
          <w:rFonts w:cs="Times New Roman"/>
          <w:b/>
          <w:bCs/>
        </w:rPr>
        <w:t xml:space="preserve">umerical </w:t>
      </w:r>
      <w:r w:rsidRPr="009D6FDD">
        <w:rPr>
          <w:rFonts w:cs="Times New Roman"/>
          <w:b/>
          <w:bCs/>
          <w:lang w:eastAsia="zh-CN"/>
        </w:rPr>
        <w:t>data</w:t>
      </w:r>
    </w:p>
    <w:p w14:paraId="33B154EF" w14:textId="77777777" w:rsidR="00630931" w:rsidRPr="009D6FDD" w:rsidRDefault="00630931" w:rsidP="00630931">
      <w:pPr>
        <w:rPr>
          <w:rFonts w:cs="Times New Roman"/>
          <w:lang w:eastAsia="zh-CN"/>
        </w:rPr>
      </w:pPr>
      <w:r w:rsidRPr="009D6FDD">
        <w:rPr>
          <w:rFonts w:cs="Times New Roman"/>
          <w:lang w:eastAsia="zh-CN"/>
        </w:rPr>
        <w:t>What is numerical data? Digital data is a data type represented by numbers, not natural language descriptions [12]. Numerical data, also called quantitative data, is usually collected in digital form and then expressed in a linear manner. For example, the warmest month of the year. The distribution of numerical data basically has two manifestations: discrete (representing countable objects) or continuous (representing data calculation).</w:t>
      </w:r>
    </w:p>
    <w:p w14:paraId="35141BB5" w14:textId="77777777" w:rsidR="00630931" w:rsidRPr="009D6FDD" w:rsidRDefault="00630931" w:rsidP="00630931">
      <w:pPr>
        <w:rPr>
          <w:rFonts w:cs="Times New Roman"/>
        </w:rPr>
      </w:pPr>
      <w:r w:rsidRPr="009D6FDD">
        <w:rPr>
          <w:rFonts w:cs="Times New Roman"/>
          <w:lang w:eastAsia="zh-CN"/>
        </w:rPr>
        <w:t xml:space="preserve">For example, </w:t>
      </w:r>
      <w:r w:rsidRPr="009D6FDD">
        <w:rPr>
          <w:rFonts w:cs="Times New Roman"/>
        </w:rPr>
        <w:t>numerical statistics concerning the number of male and female students can be obtained, and then put together to obtain the overall number of students in the class. This function is one of the main ways to classify numerical results.</w:t>
      </w:r>
    </w:p>
    <w:p w14:paraId="5F77C226" w14:textId="77777777" w:rsidR="00630931" w:rsidRPr="009D6FDD" w:rsidRDefault="00630931" w:rsidP="00630931">
      <w:pPr>
        <w:rPr>
          <w:rFonts w:cs="Times New Roman"/>
          <w:lang w:eastAsia="zh-CN"/>
        </w:rPr>
      </w:pPr>
      <w:r w:rsidRPr="009D6FDD">
        <w:rPr>
          <w:rFonts w:cs="Times New Roman"/>
          <w:noProof/>
        </w:rPr>
        <w:drawing>
          <wp:inline distT="0" distB="0" distL="0" distR="0" wp14:anchorId="7F42F967" wp14:editId="73390EC0">
            <wp:extent cx="2487125" cy="1577255"/>
            <wp:effectExtent l="0" t="0" r="889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7125" cy="1577255"/>
                    </a:xfrm>
                    <a:prstGeom prst="rect">
                      <a:avLst/>
                    </a:prstGeom>
                  </pic:spPr>
                </pic:pic>
              </a:graphicData>
            </a:graphic>
          </wp:inline>
        </w:drawing>
      </w:r>
      <w:r w:rsidR="1FFB62EB" w:rsidRPr="009D6FDD">
        <w:rPr>
          <w:rFonts w:cs="Times New Roman"/>
          <w:noProof/>
        </w:rPr>
        <w:t xml:space="preserve"> </w:t>
      </w:r>
      <w:r w:rsidRPr="009D6FDD">
        <w:rPr>
          <w:rFonts w:cs="Times New Roman"/>
          <w:noProof/>
        </w:rPr>
        <w:drawing>
          <wp:inline distT="0" distB="0" distL="0" distR="0" wp14:anchorId="4F2CF2A7" wp14:editId="321DE6A6">
            <wp:extent cx="2660860" cy="1618844"/>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0860" cy="1618844"/>
                    </a:xfrm>
                    <a:prstGeom prst="rect">
                      <a:avLst/>
                    </a:prstGeom>
                  </pic:spPr>
                </pic:pic>
              </a:graphicData>
            </a:graphic>
          </wp:inline>
        </w:drawing>
      </w:r>
    </w:p>
    <w:p w14:paraId="10600C04" w14:textId="756BFD78" w:rsidR="00630931" w:rsidRPr="009D6FDD" w:rsidRDefault="00630931" w:rsidP="00630931">
      <w:pPr>
        <w:jc w:val="center"/>
        <w:rPr>
          <w:rFonts w:cs="Times New Roman"/>
          <w:lang w:eastAsia="zh-CN"/>
        </w:rPr>
      </w:pPr>
      <w:bookmarkStart w:id="98" w:name="Figure216"/>
      <w:r w:rsidRPr="009D6FDD">
        <w:rPr>
          <w:rFonts w:cs="Times New Roman"/>
          <w:lang w:eastAsia="zh-CN"/>
        </w:rPr>
        <w:t>Figure</w:t>
      </w:r>
      <w:r w:rsidR="003B1F2B" w:rsidRPr="009D6FDD">
        <w:rPr>
          <w:rFonts w:cs="Times New Roman"/>
          <w:lang w:eastAsia="zh-CN"/>
        </w:rPr>
        <w:t xml:space="preserve"> 2.16</w:t>
      </w:r>
      <w:bookmarkEnd w:id="98"/>
      <w:r w:rsidRPr="009D6FDD">
        <w:rPr>
          <w:rFonts w:cs="Times New Roman"/>
          <w:lang w:eastAsia="zh-CN"/>
        </w:rPr>
        <w:t>: Continuous data vs Discrete data .</w:t>
      </w:r>
    </w:p>
    <w:p w14:paraId="4FB9B19F" w14:textId="77777777" w:rsidR="00630931" w:rsidRPr="009D6FDD" w:rsidRDefault="00630931" w:rsidP="00630931">
      <w:pPr>
        <w:rPr>
          <w:rFonts w:cs="Times New Roman"/>
          <w:b/>
          <w:bCs/>
        </w:rPr>
      </w:pPr>
      <w:r w:rsidRPr="009D6FDD">
        <w:rPr>
          <w:rFonts w:cs="Times New Roman"/>
          <w:b/>
          <w:bCs/>
        </w:rPr>
        <w:t xml:space="preserve">Discrete data. </w:t>
      </w:r>
      <w:r w:rsidRPr="009D6FDD">
        <w:rPr>
          <w:rFonts w:cs="Times New Roman"/>
        </w:rPr>
        <w:t>Discrete data is data that can only take certain values. These values do not have to be integers (for example, adult shoe size is 40 or 41), but these sizes are fixed values, that is, shoe size cannot be 40.2.</w:t>
      </w:r>
    </w:p>
    <w:p w14:paraId="21DFF522" w14:textId="77777777" w:rsidR="00630931" w:rsidRPr="009D6FDD" w:rsidRDefault="00630931" w:rsidP="00630931">
      <w:pPr>
        <w:rPr>
          <w:rFonts w:cs="Times New Roman"/>
          <w:b/>
          <w:bCs/>
        </w:rPr>
      </w:pPr>
      <w:r w:rsidRPr="009D6FDD">
        <w:rPr>
          <w:rFonts w:cs="Times New Roman"/>
          <w:b/>
          <w:bCs/>
        </w:rPr>
        <w:t xml:space="preserve">Continuous Data. </w:t>
      </w:r>
      <w:r w:rsidRPr="009D6FDD">
        <w:rPr>
          <w:rFonts w:cs="Times New Roman"/>
        </w:rPr>
        <w:t xml:space="preserve">Continuous data is data that may take any value. Weight, height, and age are examples of continuous data. Some constant data can adjust with time for example, the weight of a teenager during the first month of puberty, or the temperature and humidity of the </w:t>
      </w:r>
      <w:r w:rsidRPr="009D6FDD">
        <w:rPr>
          <w:rFonts w:cs="Times New Roman"/>
        </w:rPr>
        <w:lastRenderedPageBreak/>
        <w:t>room during the day. It is better to view this data on a line graph, so this type of graph will demonstrate how the data evolves over a given time span. Such constant statistics (e.g. freshman's height and weight) are typically clustered together to make it easier to read.</w:t>
      </w:r>
    </w:p>
    <w:p w14:paraId="27CBE10F" w14:textId="77777777" w:rsidR="00630931" w:rsidRPr="009D6FDD" w:rsidRDefault="00630931" w:rsidP="00630931">
      <w:pPr>
        <w:rPr>
          <w:rFonts w:cs="Times New Roman"/>
          <w:b/>
          <w:bCs/>
        </w:rPr>
      </w:pPr>
      <w:r w:rsidRPr="009D6FDD">
        <w:rPr>
          <w:rFonts w:cs="Times New Roman"/>
          <w:b/>
          <w:bCs/>
        </w:rPr>
        <w:t xml:space="preserve">Categorical Data. </w:t>
      </w:r>
    </w:p>
    <w:p w14:paraId="5385CFC5" w14:textId="77777777" w:rsidR="00630931" w:rsidRPr="009D6FDD" w:rsidRDefault="00630931" w:rsidP="00630931">
      <w:pPr>
        <w:rPr>
          <w:rFonts w:cs="Times New Roman"/>
          <w:b/>
          <w:bCs/>
        </w:rPr>
      </w:pPr>
      <w:r w:rsidRPr="009D6FDD">
        <w:rPr>
          <w:rFonts w:cs="Times New Roman"/>
        </w:rPr>
        <w:t>Categorical data is the data can not be measured and usually obtained from observation</w:t>
      </w:r>
      <w:r w:rsidRPr="009D6FDD">
        <w:rPr>
          <w:rFonts w:cs="Times New Roman"/>
          <w:lang w:eastAsia="zh-CN"/>
        </w:rPr>
        <w:t xml:space="preserve">, </w:t>
      </w:r>
      <w:r w:rsidRPr="009D6FDD">
        <w:rPr>
          <w:rFonts w:cs="Times New Roman"/>
        </w:rPr>
        <w:t>it is also called absolute qualitative data. Take the product grade as an example: best, good, average, bad. Any string data (such as name, address, etc.) is also categorical data, it is usually an expression of characteristics. Bar charts, pie charts, and area map are often used to display results that contain non- categorical data.</w:t>
      </w:r>
    </w:p>
    <w:p w14:paraId="390873F9" w14:textId="6BC35F7E" w:rsidR="001B5167" w:rsidRPr="009D6FDD" w:rsidRDefault="00EA489E" w:rsidP="00477C93">
      <w:pPr>
        <w:pStyle w:val="Heading2"/>
        <w:rPr>
          <w:rFonts w:ascii="Times New Roman" w:hAnsi="Times New Roman" w:cs="Times New Roman"/>
        </w:rPr>
      </w:pPr>
      <w:bookmarkStart w:id="99" w:name="_Toc73385387"/>
      <w:r w:rsidRPr="009D6FDD">
        <w:rPr>
          <w:rFonts w:ascii="Times New Roman" w:hAnsi="Times New Roman" w:cs="Times New Roman"/>
        </w:rPr>
        <w:t>2.</w:t>
      </w:r>
      <w:r w:rsidR="00DA605C" w:rsidRPr="009D6FDD">
        <w:rPr>
          <w:rFonts w:ascii="Times New Roman" w:hAnsi="Times New Roman" w:cs="Times New Roman"/>
        </w:rPr>
        <w:t>6</w:t>
      </w:r>
      <w:r w:rsidRPr="009D6FDD">
        <w:rPr>
          <w:rFonts w:ascii="Times New Roman" w:hAnsi="Times New Roman" w:cs="Times New Roman"/>
        </w:rPr>
        <w:t xml:space="preserve"> </w:t>
      </w:r>
      <w:r w:rsidR="00015FD1" w:rsidRPr="009D6FDD">
        <w:rPr>
          <w:rFonts w:ascii="Times New Roman" w:hAnsi="Times New Roman" w:cs="Times New Roman"/>
        </w:rPr>
        <w:t xml:space="preserve">Machine </w:t>
      </w:r>
      <w:r w:rsidR="00864403" w:rsidRPr="009D6FDD">
        <w:rPr>
          <w:rFonts w:ascii="Times New Roman" w:hAnsi="Times New Roman" w:cs="Times New Roman"/>
        </w:rPr>
        <w:t>Learning</w:t>
      </w:r>
      <w:r w:rsidR="00015FD1" w:rsidRPr="009D6FDD">
        <w:rPr>
          <w:rFonts w:ascii="Times New Roman" w:hAnsi="Times New Roman" w:cs="Times New Roman"/>
        </w:rPr>
        <w:t xml:space="preserve"> in</w:t>
      </w:r>
      <w:r w:rsidR="009A620C" w:rsidRPr="009D6FDD">
        <w:rPr>
          <w:rFonts w:ascii="Times New Roman" w:hAnsi="Times New Roman" w:cs="Times New Roman"/>
        </w:rPr>
        <w:t xml:space="preserve"> Data Visualization</w:t>
      </w:r>
      <w:bookmarkEnd w:id="99"/>
    </w:p>
    <w:p w14:paraId="3F6184B6" w14:textId="1870EEFC" w:rsidR="00A62A48" w:rsidRPr="009D6FDD" w:rsidRDefault="00724E6F" w:rsidP="00757417">
      <w:pPr>
        <w:pStyle w:val="Heading3"/>
        <w:rPr>
          <w:rFonts w:ascii="Times New Roman" w:hAnsi="Times New Roman" w:cs="Times New Roman"/>
        </w:rPr>
      </w:pPr>
      <w:bookmarkStart w:id="100" w:name="_Toc73385388"/>
      <w:r w:rsidRPr="009D6FDD">
        <w:rPr>
          <w:rFonts w:ascii="Times New Roman" w:hAnsi="Times New Roman" w:cs="Times New Roman"/>
        </w:rPr>
        <w:t>2.</w:t>
      </w:r>
      <w:r w:rsidR="0063117B" w:rsidRPr="009D6FDD">
        <w:rPr>
          <w:rFonts w:ascii="Times New Roman" w:hAnsi="Times New Roman" w:cs="Times New Roman"/>
        </w:rPr>
        <w:t>6</w:t>
      </w:r>
      <w:r w:rsidRPr="009D6FDD">
        <w:rPr>
          <w:rFonts w:ascii="Times New Roman" w:hAnsi="Times New Roman" w:cs="Times New Roman"/>
        </w:rPr>
        <w:t>.</w:t>
      </w:r>
      <w:r w:rsidR="00242595" w:rsidRPr="009D6FDD">
        <w:rPr>
          <w:rFonts w:ascii="Times New Roman" w:hAnsi="Times New Roman" w:cs="Times New Roman"/>
        </w:rPr>
        <w:t>1</w:t>
      </w:r>
      <w:r w:rsidRPr="009D6FDD">
        <w:rPr>
          <w:rFonts w:ascii="Times New Roman" w:hAnsi="Times New Roman" w:cs="Times New Roman"/>
        </w:rPr>
        <w:t xml:space="preserve"> </w:t>
      </w:r>
      <w:r w:rsidR="001B5167" w:rsidRPr="009D6FDD">
        <w:rPr>
          <w:rFonts w:ascii="Times New Roman" w:hAnsi="Times New Roman" w:cs="Times New Roman"/>
        </w:rPr>
        <w:t>Machine Learning</w:t>
      </w:r>
      <w:r w:rsidR="000F1E0D" w:rsidRPr="009D6FDD">
        <w:rPr>
          <w:rFonts w:ascii="Times New Roman" w:hAnsi="Times New Roman" w:cs="Times New Roman"/>
        </w:rPr>
        <w:t>: Supervised Learning and Unsupervised Learning</w:t>
      </w:r>
      <w:bookmarkEnd w:id="100"/>
    </w:p>
    <w:p w14:paraId="3D9DF372" w14:textId="0C99A9B4" w:rsidR="00F12630" w:rsidRPr="009D6FDD" w:rsidRDefault="00F12630" w:rsidP="00571A92">
      <w:pPr>
        <w:jc w:val="center"/>
        <w:rPr>
          <w:rFonts w:cs="Times New Roman"/>
          <w:lang w:val="en-US"/>
        </w:rPr>
      </w:pPr>
      <w:r w:rsidRPr="009D6FDD">
        <w:rPr>
          <w:rFonts w:cs="Times New Roman"/>
          <w:noProof/>
        </w:rPr>
        <w:drawing>
          <wp:inline distT="0" distB="0" distL="0" distR="0" wp14:anchorId="32569C37" wp14:editId="3BCE4580">
            <wp:extent cx="3141878" cy="1416391"/>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1878" cy="1416391"/>
                    </a:xfrm>
                    <a:prstGeom prst="rect">
                      <a:avLst/>
                    </a:prstGeom>
                  </pic:spPr>
                </pic:pic>
              </a:graphicData>
            </a:graphic>
          </wp:inline>
        </w:drawing>
      </w:r>
    </w:p>
    <w:p w14:paraId="7E102305" w14:textId="77777777" w:rsidR="00542CEF" w:rsidRPr="009D6FDD" w:rsidRDefault="00542CEF" w:rsidP="00571A92">
      <w:pPr>
        <w:jc w:val="center"/>
        <w:rPr>
          <w:rFonts w:cs="Times New Roman"/>
          <w:lang w:val="en-US"/>
        </w:rPr>
      </w:pPr>
    </w:p>
    <w:p w14:paraId="3D39240B" w14:textId="2AE62560" w:rsidR="009925B6" w:rsidRPr="009D6FDD" w:rsidRDefault="00F12630" w:rsidP="00913A91">
      <w:pPr>
        <w:rPr>
          <w:rFonts w:cs="Times New Roman"/>
        </w:rPr>
      </w:pPr>
      <w:bookmarkStart w:id="101" w:name="Figure217"/>
      <w:r w:rsidRPr="009D6FDD">
        <w:rPr>
          <w:rFonts w:cs="Times New Roman"/>
        </w:rPr>
        <w:t xml:space="preserve">Figure </w:t>
      </w:r>
      <w:r w:rsidR="00542CEF" w:rsidRPr="009D6FDD">
        <w:rPr>
          <w:rFonts w:cs="Times New Roman"/>
        </w:rPr>
        <w:t xml:space="preserve">2.17 </w:t>
      </w:r>
      <w:bookmarkEnd w:id="101"/>
      <w:r w:rsidRPr="009D6FDD">
        <w:rPr>
          <w:rFonts w:cs="Times New Roman"/>
        </w:rPr>
        <w:fldChar w:fldCharType="begin" w:fldLock="1"/>
      </w:r>
      <w:r w:rsidR="0054030F">
        <w:rPr>
          <w:rFonts w:cs="Times New Roman"/>
        </w:rPr>
        <w:instrText>ADDIN CSL_CITATION {"citationItems":[{"id":"ITEM-1","itemData":{"URL":"https://www.sas.com/en_gb/insights/articles/analytics/machine-learning-algorithms.html","accessed":{"date-parts":[["2021","1","28"]]},"id":"ITEM-1","issued":{"date-parts":[["0"]]},"title":"A guide to machine learning algorithms and their applications | SAS UK","type":"webpage"},"uris":["http://www.mendeley.com/documents/?uuid=1906728a-98e8-3a20-8ca3-fd2d74f5bf2c"]}],"mendeley":{"formattedCitation":"[32]","plainTextFormattedCitation":"[32]","previouslyFormattedCitation":"[32]"},"properties":{"noteIndex":0},"schema":"https://github.com/citation-style-language/schema/raw/master/csl-citation.json"}</w:instrText>
      </w:r>
      <w:r w:rsidRPr="009D6FDD">
        <w:rPr>
          <w:rFonts w:cs="Times New Roman"/>
        </w:rPr>
        <w:fldChar w:fldCharType="separate"/>
      </w:r>
      <w:r w:rsidR="0054030F" w:rsidRPr="0054030F">
        <w:rPr>
          <w:rFonts w:cs="Times New Roman"/>
          <w:noProof/>
        </w:rPr>
        <w:t>[32]</w:t>
      </w:r>
      <w:r w:rsidRPr="009D6FDD">
        <w:rPr>
          <w:rFonts w:cs="Times New Roman"/>
        </w:rPr>
        <w:fldChar w:fldCharType="end"/>
      </w:r>
      <w:r w:rsidRPr="009D6FDD">
        <w:rPr>
          <w:rFonts w:cs="Times New Roman"/>
        </w:rPr>
        <w:t>: Machine learning is when computers make decisions based on data.</w:t>
      </w:r>
    </w:p>
    <w:p w14:paraId="5E80F692" w14:textId="0D7B2819" w:rsidR="0079271A" w:rsidRPr="009D6FDD" w:rsidRDefault="009925B6" w:rsidP="00C0296F">
      <w:pPr>
        <w:rPr>
          <w:rFonts w:cs="Times New Roman"/>
          <w:b/>
          <w:bCs/>
        </w:rPr>
      </w:pPr>
      <w:r w:rsidRPr="009D6FDD">
        <w:rPr>
          <w:rFonts w:cs="Times New Roman"/>
        </w:rPr>
        <w:t>Machine learning is a component of AI, which involves the training of algorithms or models that then give predictions about data it has yet to observe</w:t>
      </w:r>
      <w:r w:rsidR="006D6E1E" w:rsidRPr="009D6FDD">
        <w:rPr>
          <w:rFonts w:cs="Times New Roman"/>
        </w:rPr>
        <w:fldChar w:fldCharType="begin" w:fldLock="1"/>
      </w:r>
      <w:r w:rsidR="0054030F">
        <w:rPr>
          <w:rFonts w:cs="Times New Roman"/>
        </w:rPr>
        <w:instrText>ADDIN CSL_CITATION {"citationItems":[{"id":"ITEM-1","itemData":{"URL":"https://gcn.com/articles/2021/01/05/machine-learning-improved-decision-making.aspx","accessed":{"date-parts":[["2021","3","29"]]},"id":"ITEM-1","issued":{"date-parts":[["0"]]},"title":"Harnessing the power of machine learning for improved decision-making -- GCN","type":"webpage"},"uris":["http://www.mendeley.com/documents/?uuid=e51f6585-36d3-3cc4-87a3-7ac07017644f"]}],"mendeley":{"formattedCitation":"[33]","plainTextFormattedCitation":"[33]","previouslyFormattedCitation":"[33]"},"properties":{"noteIndex":0},"schema":"https://github.com/citation-style-language/schema/raw/master/csl-citation.json"}</w:instrText>
      </w:r>
      <w:r w:rsidR="006D6E1E" w:rsidRPr="009D6FDD">
        <w:rPr>
          <w:rFonts w:cs="Times New Roman"/>
        </w:rPr>
        <w:fldChar w:fldCharType="separate"/>
      </w:r>
      <w:r w:rsidR="0054030F" w:rsidRPr="0054030F">
        <w:rPr>
          <w:rFonts w:cs="Times New Roman"/>
          <w:noProof/>
        </w:rPr>
        <w:t>[33]</w:t>
      </w:r>
      <w:r w:rsidR="006D6E1E" w:rsidRPr="009D6FDD">
        <w:rPr>
          <w:rFonts w:cs="Times New Roman"/>
        </w:rPr>
        <w:fldChar w:fldCharType="end"/>
      </w:r>
      <w:r w:rsidRPr="009D6FDD">
        <w:rPr>
          <w:rFonts w:cs="Times New Roman"/>
        </w:rPr>
        <w:t>.</w:t>
      </w:r>
      <w:r w:rsidR="00F42C2F" w:rsidRPr="009D6FDD">
        <w:rPr>
          <w:rFonts w:cs="Times New Roman"/>
        </w:rPr>
        <w:t xml:space="preserve"> </w:t>
      </w:r>
      <w:r w:rsidR="0079271A" w:rsidRPr="009D6FDD">
        <w:rPr>
          <w:rFonts w:cs="Times New Roman"/>
        </w:rPr>
        <w:t>Machine learning techniques are used, for example, to automatically detect lesions in a follow-up exam that correspond to lesions in an earlier examination</w:t>
      </w:r>
      <w:r w:rsidR="0079271A"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79271A" w:rsidRPr="009D6FDD">
        <w:rPr>
          <w:rFonts w:cs="Times New Roman"/>
        </w:rPr>
        <w:fldChar w:fldCharType="separate"/>
      </w:r>
      <w:r w:rsidR="0054030F" w:rsidRPr="0054030F">
        <w:rPr>
          <w:rFonts w:cs="Times New Roman"/>
          <w:noProof/>
        </w:rPr>
        <w:t>[10]</w:t>
      </w:r>
      <w:r w:rsidR="0079271A" w:rsidRPr="009D6FDD">
        <w:rPr>
          <w:rFonts w:cs="Times New Roman"/>
        </w:rPr>
        <w:fldChar w:fldCharType="end"/>
      </w:r>
      <w:r w:rsidR="0079271A" w:rsidRPr="009D6FDD">
        <w:rPr>
          <w:rFonts w:cs="Times New Roman"/>
        </w:rPr>
        <w:t>. Thus, features</w:t>
      </w:r>
      <w:r w:rsidR="00C0296F" w:rsidRPr="009D6FDD">
        <w:rPr>
          <w:rFonts w:cs="Times New Roman"/>
          <w:b/>
          <w:bCs/>
        </w:rPr>
        <w:t xml:space="preserve"> </w:t>
      </w:r>
      <w:r w:rsidR="0079271A" w:rsidRPr="009D6FDD">
        <w:rPr>
          <w:rFonts w:cs="Times New Roman"/>
        </w:rPr>
        <w:t>are extracted and candidate regions are classified in order to determine corresponding pairs of lesions and to support their comparison</w:t>
      </w:r>
      <w:r w:rsidR="0079271A"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79271A" w:rsidRPr="009D6FDD">
        <w:rPr>
          <w:rFonts w:cs="Times New Roman"/>
        </w:rPr>
        <w:fldChar w:fldCharType="separate"/>
      </w:r>
      <w:r w:rsidR="0054030F" w:rsidRPr="0054030F">
        <w:rPr>
          <w:rFonts w:cs="Times New Roman"/>
          <w:noProof/>
        </w:rPr>
        <w:t>[10]</w:t>
      </w:r>
      <w:r w:rsidR="0079271A" w:rsidRPr="009D6FDD">
        <w:rPr>
          <w:rFonts w:cs="Times New Roman"/>
        </w:rPr>
        <w:fldChar w:fldCharType="end"/>
      </w:r>
      <w:r w:rsidR="0079271A" w:rsidRPr="009D6FDD">
        <w:rPr>
          <w:rFonts w:cs="Times New Roman"/>
        </w:rPr>
        <w:t>. Visualization techniques need to be considered that convey the results of such automatic processing</w:t>
      </w:r>
      <w:r w:rsidR="0079271A"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79271A" w:rsidRPr="009D6FDD">
        <w:rPr>
          <w:rFonts w:cs="Times New Roman"/>
        </w:rPr>
        <w:fldChar w:fldCharType="separate"/>
      </w:r>
      <w:r w:rsidR="0054030F" w:rsidRPr="0054030F">
        <w:rPr>
          <w:rFonts w:cs="Times New Roman"/>
          <w:noProof/>
        </w:rPr>
        <w:t>[10]</w:t>
      </w:r>
      <w:r w:rsidR="0079271A" w:rsidRPr="009D6FDD">
        <w:rPr>
          <w:rFonts w:cs="Times New Roman"/>
        </w:rPr>
        <w:fldChar w:fldCharType="end"/>
      </w:r>
      <w:r w:rsidR="0079271A" w:rsidRPr="009D6FDD">
        <w:rPr>
          <w:rFonts w:cs="Times New Roman"/>
        </w:rPr>
        <w:t>. This automatic processing cannot be 100% correct. Thus, users must also be enabled to verify the results or influence the parameters that guide the automatic process</w:t>
      </w:r>
      <w:r w:rsidR="0079271A"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79271A" w:rsidRPr="009D6FDD">
        <w:rPr>
          <w:rFonts w:cs="Times New Roman"/>
        </w:rPr>
        <w:fldChar w:fldCharType="separate"/>
      </w:r>
      <w:r w:rsidR="0054030F" w:rsidRPr="0054030F">
        <w:rPr>
          <w:rFonts w:cs="Times New Roman"/>
          <w:noProof/>
        </w:rPr>
        <w:t>[10]</w:t>
      </w:r>
      <w:r w:rsidR="0079271A" w:rsidRPr="009D6FDD">
        <w:rPr>
          <w:rFonts w:cs="Times New Roman"/>
        </w:rPr>
        <w:fldChar w:fldCharType="end"/>
      </w:r>
      <w:r w:rsidR="0079271A" w:rsidRPr="009D6FDD">
        <w:rPr>
          <w:rFonts w:cs="Times New Roman"/>
        </w:rPr>
        <w:t>. Moreover, datasets are analysed to identify probably relevant regions, such as certain organs, to focus the visual exploration to relevant subsets</w:t>
      </w:r>
      <w:r w:rsidR="0079271A"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79271A" w:rsidRPr="009D6FDD">
        <w:rPr>
          <w:rFonts w:cs="Times New Roman"/>
        </w:rPr>
        <w:fldChar w:fldCharType="separate"/>
      </w:r>
      <w:r w:rsidR="0054030F" w:rsidRPr="0054030F">
        <w:rPr>
          <w:rFonts w:cs="Times New Roman"/>
          <w:noProof/>
        </w:rPr>
        <w:t>[10]</w:t>
      </w:r>
      <w:r w:rsidR="0079271A" w:rsidRPr="009D6FDD">
        <w:rPr>
          <w:rFonts w:cs="Times New Roman"/>
        </w:rPr>
        <w:fldChar w:fldCharType="end"/>
      </w:r>
      <w:r w:rsidR="0079271A" w:rsidRPr="009D6FDD">
        <w:rPr>
          <w:rFonts w:cs="Times New Roman"/>
        </w:rPr>
        <w:t xml:space="preserve">. Again, it may be essential </w:t>
      </w:r>
      <w:r w:rsidR="0079271A" w:rsidRPr="009D6FDD">
        <w:rPr>
          <w:rFonts w:cs="Times New Roman"/>
        </w:rPr>
        <w:lastRenderedPageBreak/>
        <w:t>to enable the user to steer this process with appropriate parameters, including appropriate previews</w:t>
      </w:r>
      <w:r w:rsidR="0079271A"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79271A" w:rsidRPr="009D6FDD">
        <w:rPr>
          <w:rFonts w:cs="Times New Roman"/>
        </w:rPr>
        <w:fldChar w:fldCharType="separate"/>
      </w:r>
      <w:r w:rsidR="0054030F" w:rsidRPr="0054030F">
        <w:rPr>
          <w:rFonts w:cs="Times New Roman"/>
          <w:noProof/>
        </w:rPr>
        <w:t>[10]</w:t>
      </w:r>
      <w:r w:rsidR="0079271A" w:rsidRPr="009D6FDD">
        <w:rPr>
          <w:rFonts w:cs="Times New Roman"/>
        </w:rPr>
        <w:fldChar w:fldCharType="end"/>
      </w:r>
      <w:r w:rsidR="0079271A" w:rsidRPr="009D6FDD">
        <w:rPr>
          <w:rFonts w:cs="Times New Roman"/>
        </w:rPr>
        <w:t>.</w:t>
      </w:r>
    </w:p>
    <w:p w14:paraId="781146A6" w14:textId="5E14C4F5" w:rsidR="00160ECB" w:rsidRPr="009D6FDD" w:rsidRDefault="00EE5E3B" w:rsidP="002C6C18">
      <w:pPr>
        <w:rPr>
          <w:rFonts w:cs="Times New Roman"/>
          <w:b/>
          <w:bCs/>
          <w:i/>
          <w:iCs/>
          <w:lang w:val="en-US"/>
        </w:rPr>
      </w:pPr>
      <w:r w:rsidRPr="009D6FDD">
        <w:rPr>
          <w:rFonts w:cs="Times New Roman"/>
          <w:b/>
          <w:bCs/>
          <w:lang w:val="en-US"/>
        </w:rPr>
        <w:t xml:space="preserve">Supervised Learning </w:t>
      </w:r>
    </w:p>
    <w:p w14:paraId="4DDCA9D7" w14:textId="1CDABDB4" w:rsidR="00F8258C" w:rsidRPr="009D6FDD" w:rsidRDefault="00F8258C" w:rsidP="00F8258C">
      <w:pPr>
        <w:rPr>
          <w:rFonts w:cs="Times New Roman"/>
          <w:lang w:val="en-US"/>
        </w:rPr>
      </w:pPr>
      <w:r w:rsidRPr="009D6FDD">
        <w:rPr>
          <w:rFonts w:cs="Times New Roman"/>
        </w:rPr>
        <w:t xml:space="preserve">Supervised learning, </w:t>
      </w:r>
      <w:r w:rsidR="00571A92" w:rsidRPr="009D6FDD">
        <w:rPr>
          <w:rFonts w:cs="Times New Roman"/>
        </w:rPr>
        <w:t>similarly,</w:t>
      </w:r>
      <w:r w:rsidRPr="009D6FDD">
        <w:rPr>
          <w:rFonts w:cs="Times New Roman"/>
        </w:rPr>
        <w:t xml:space="preserve"> as the name indicates, requires an operator to perform supervised corrections during the machine learning process. The operator provides a known data set containing the required inputs and outputs. Such machine learning algorithms must find an optimal way to determine how to derive these inputs and outputs</w:t>
      </w:r>
      <w:r w:rsidRPr="009D6FDD">
        <w:rPr>
          <w:rFonts w:cs="Times New Roman"/>
        </w:rPr>
        <w:fldChar w:fldCharType="begin" w:fldLock="1"/>
      </w:r>
      <w:r w:rsidR="0054030F">
        <w:rPr>
          <w:rFonts w:cs="Times New Roman"/>
        </w:rPr>
        <w:instrText>ADDIN CSL_CITATION {"citationItems":[{"id":"ITEM-1","itemData":{"URL":"https://www.sas.com/en_gb/insights/articles/analytics/machine-learning-algorithms.html","accessed":{"date-parts":[["2021","1","28"]]},"id":"ITEM-1","issued":{"date-parts":[["0"]]},"title":"A guide to machine learning algorithms and their applications | SAS UK","type":"webpage"},"uris":["http://www.mendeley.com/documents/?uuid=1906728a-98e8-3a20-8ca3-fd2d74f5bf2c"]}],"mendeley":{"formattedCitation":"[32]","plainTextFormattedCitation":"[32]","previouslyFormattedCitation":"[32]"},"properties":{"noteIndex":0},"schema":"https://github.com/citation-style-language/schema/raw/master/csl-citation.json"}</w:instrText>
      </w:r>
      <w:r w:rsidRPr="009D6FDD">
        <w:rPr>
          <w:rFonts w:cs="Times New Roman"/>
        </w:rPr>
        <w:fldChar w:fldCharType="separate"/>
      </w:r>
      <w:r w:rsidR="0054030F" w:rsidRPr="0054030F">
        <w:rPr>
          <w:rFonts w:cs="Times New Roman"/>
          <w:noProof/>
        </w:rPr>
        <w:t>[32]</w:t>
      </w:r>
      <w:r w:rsidRPr="009D6FDD">
        <w:rPr>
          <w:rFonts w:cs="Times New Roman"/>
        </w:rPr>
        <w:fldChar w:fldCharType="end"/>
      </w:r>
      <w:r w:rsidRPr="009D6FDD">
        <w:rPr>
          <w:rFonts w:cs="Times New Roman"/>
        </w:rPr>
        <w:t xml:space="preserve">. Assuming that the operator knows the correct answer to the question, the algorithm can identify and </w:t>
      </w:r>
      <w:r w:rsidR="00571A92" w:rsidRPr="009D6FDD">
        <w:rPr>
          <w:rFonts w:cs="Times New Roman"/>
        </w:rPr>
        <w:t>analyse</w:t>
      </w:r>
      <w:r w:rsidRPr="009D6FDD">
        <w:rPr>
          <w:rFonts w:cs="Times New Roman"/>
        </w:rPr>
        <w:t xml:space="preserve"> patterns in the data, learn from observations and make predictions accordingly</w:t>
      </w:r>
      <w:r w:rsidRPr="009D6FDD">
        <w:rPr>
          <w:rFonts w:cs="Times New Roman"/>
        </w:rPr>
        <w:fldChar w:fldCharType="begin" w:fldLock="1"/>
      </w:r>
      <w:r w:rsidR="0054030F">
        <w:rPr>
          <w:rFonts w:cs="Times New Roman"/>
        </w:rPr>
        <w:instrText>ADDIN CSL_CITATION {"citationItems":[{"id":"ITEM-1","itemData":{"URL":"https://www.sas.com/en_gb/insights/articles/analytics/machine-learning-algorithms.html","accessed":{"date-parts":[["2021","1","28"]]},"id":"ITEM-1","issued":{"date-parts":[["0"]]},"title":"A guide to machine learning algorithms and their applications | SAS UK","type":"webpage"},"uris":["http://www.mendeley.com/documents/?uuid=1906728a-98e8-3a20-8ca3-fd2d74f5bf2c"]}],"mendeley":{"formattedCitation":"[32]","plainTextFormattedCitation":"[32]","previouslyFormattedCitation":"[32]"},"properties":{"noteIndex":0},"schema":"https://github.com/citation-style-language/schema/raw/master/csl-citation.json"}</w:instrText>
      </w:r>
      <w:r w:rsidRPr="009D6FDD">
        <w:rPr>
          <w:rFonts w:cs="Times New Roman"/>
        </w:rPr>
        <w:fldChar w:fldCharType="separate"/>
      </w:r>
      <w:r w:rsidR="0054030F" w:rsidRPr="0054030F">
        <w:rPr>
          <w:rFonts w:cs="Times New Roman"/>
          <w:noProof/>
        </w:rPr>
        <w:t>[32]</w:t>
      </w:r>
      <w:r w:rsidRPr="009D6FDD">
        <w:rPr>
          <w:rFonts w:cs="Times New Roman"/>
        </w:rPr>
        <w:fldChar w:fldCharType="end"/>
      </w:r>
      <w:r w:rsidRPr="009D6FDD">
        <w:rPr>
          <w:rFonts w:cs="Times New Roman"/>
        </w:rPr>
        <w:t>. This process will continue until the algorithm reaches a higher level of accuracy</w:t>
      </w:r>
      <w:r w:rsidRPr="009D6FDD">
        <w:rPr>
          <w:rFonts w:cs="Times New Roman"/>
        </w:rPr>
        <w:fldChar w:fldCharType="begin" w:fldLock="1"/>
      </w:r>
      <w:r w:rsidR="0054030F">
        <w:rPr>
          <w:rFonts w:cs="Times New Roman"/>
        </w:rPr>
        <w:instrText>ADDIN CSL_CITATION {"citationItems":[{"id":"ITEM-1","itemData":{"URL":"https://www.sas.com/en_gb/insights/articles/analytics/machine-learning-algorithms.html","accessed":{"date-parts":[["2021","1","28"]]},"id":"ITEM-1","issued":{"date-parts":[["0"]]},"title":"A guide to machine learning algorithms and their applications | SAS UK","type":"webpage"},"uris":["http://www.mendeley.com/documents/?uuid=1906728a-98e8-3a20-8ca3-fd2d74f5bf2c"]}],"mendeley":{"formattedCitation":"[32]","plainTextFormattedCitation":"[32]","previouslyFormattedCitation":"[32]"},"properties":{"noteIndex":0},"schema":"https://github.com/citation-style-language/schema/raw/master/csl-citation.json"}</w:instrText>
      </w:r>
      <w:r w:rsidRPr="009D6FDD">
        <w:rPr>
          <w:rFonts w:cs="Times New Roman"/>
        </w:rPr>
        <w:fldChar w:fldCharType="separate"/>
      </w:r>
      <w:r w:rsidR="0054030F" w:rsidRPr="0054030F">
        <w:rPr>
          <w:rFonts w:cs="Times New Roman"/>
          <w:noProof/>
        </w:rPr>
        <w:t>[32]</w:t>
      </w:r>
      <w:r w:rsidRPr="009D6FDD">
        <w:rPr>
          <w:rFonts w:cs="Times New Roman"/>
        </w:rPr>
        <w:fldChar w:fldCharType="end"/>
      </w:r>
      <w:r w:rsidRPr="009D6FDD">
        <w:rPr>
          <w:rFonts w:cs="Times New Roman"/>
        </w:rPr>
        <w:t xml:space="preserve">. </w:t>
      </w:r>
    </w:p>
    <w:p w14:paraId="426E2E0C" w14:textId="749B3980" w:rsidR="0070442B" w:rsidRPr="009D6FDD" w:rsidRDefault="001F276C" w:rsidP="0070442B">
      <w:pPr>
        <w:rPr>
          <w:rFonts w:cs="Times New Roman"/>
          <w:lang w:val="en-US"/>
        </w:rPr>
      </w:pPr>
      <w:r w:rsidRPr="009D6FDD">
        <w:rPr>
          <w:rFonts w:cs="Times New Roman"/>
          <w:color w:val="333333"/>
          <w:sz w:val="23"/>
          <w:szCs w:val="23"/>
          <w:shd w:val="clear" w:color="auto" w:fill="FFFFFF"/>
        </w:rPr>
        <w:t xml:space="preserve">In general, using machine learning can solve three types of problems: </w:t>
      </w:r>
      <w:r w:rsidRPr="009D6FDD">
        <w:rPr>
          <w:rFonts w:cs="Times New Roman"/>
          <w:color w:val="333333"/>
          <w:sz w:val="23"/>
          <w:szCs w:val="23"/>
          <w:shd w:val="clear" w:color="auto" w:fill="FFFFFF"/>
          <w:lang w:eastAsia="zh-CN"/>
        </w:rPr>
        <w:t>Re</w:t>
      </w:r>
      <w:r w:rsidRPr="009D6FDD">
        <w:rPr>
          <w:rFonts w:cs="Times New Roman"/>
          <w:color w:val="333333"/>
          <w:sz w:val="23"/>
          <w:szCs w:val="23"/>
          <w:shd w:val="clear" w:color="auto" w:fill="FFFFFF"/>
        </w:rPr>
        <w:t xml:space="preserve">gression, Classification and Clustering. </w:t>
      </w:r>
      <w:r w:rsidR="0070442B" w:rsidRPr="009D6FDD">
        <w:rPr>
          <w:rFonts w:cs="Times New Roman"/>
          <w:color w:val="333333"/>
          <w:sz w:val="23"/>
          <w:szCs w:val="23"/>
          <w:shd w:val="clear" w:color="auto" w:fill="FFFFFF"/>
        </w:rPr>
        <w:t>Most of the work done in Machine Learning has focused on supervised algorithms. Their main strength is that they produce models that we can incorporate in the decision-making process </w:t>
      </w:r>
      <w:r w:rsidR="0070442B" w:rsidRPr="009D6FDD">
        <w:rPr>
          <w:rFonts w:cs="Times New Roman"/>
          <w:color w:val="333333"/>
          <w:sz w:val="23"/>
          <w:szCs w:val="23"/>
          <w:shd w:val="clear" w:color="auto" w:fill="FFFFFF"/>
        </w:rPr>
        <w:fldChar w:fldCharType="begin" w:fldLock="1"/>
      </w:r>
      <w:r w:rsidR="0054030F">
        <w:rPr>
          <w:rFonts w:cs="Times New Roman"/>
          <w:color w:val="333333"/>
          <w:sz w:val="23"/>
          <w:szCs w:val="23"/>
          <w:shd w:val="clear" w:color="auto" w:fill="FFFFFF"/>
        </w:rPr>
        <w:instrText>ADDIN CSL_CITATION {"citationItems":[{"id":"ITEM-1","itemData":{"DOI":"10.1109/ACCESS.2019.2919343","ISSN":"21693536","abstract":"Decisions made at the strategic level of Higher Educational Institutions (HEIs) affect policies, strategies, and actions that the institutions make as a whole. Decision's structures at HEIs are depicted in this paper and their effectiveness in supporting the institutions' governance. The disengagement of the stakeholders and the lack of using efficient computational algorithms lead to 1) the decision process takes longer; 2) the 'whole picture' is not involved along with all data necessary; and 3) small academic impact is produced by the decision, among others. Machine learning is an emerging field of artificial intelligence that using various algorithms analyzes information and provides a richer understanding of the data contained in a specific context. Based on the author's previous works, we focus on supporting decision-making at a strategic level, being deans' concerns the preeminent mission to bolster. In this paper, three supervised classification algorithms are deployed to predict graduation rates from real data about undergraduate engineering students in South America. The analysis of receiver operating characteristic (ROC) curve and accuracy are executed as measures of effectiveness to compare and evaluate decision tree, logistic regression, and random forest, where this last one demonstrates the best outcomes.","author":[{"dropping-particle":"","family":"Nieto","given":"Yuri","non-dropping-particle":"","parse-names":false,"suffix":""},{"dropping-particle":"","family":"Gacia-Diaz","given":"Vicente","non-dropping-particle":"","parse-names":false,"suffix":""},{"dropping-particle":"","family":"Montenegro","given":"Carlos","non-dropping-particle":"","parse-names":false,"suffix":""},{"dropping-particle":"","family":"Gonzalez","given":"Claudio Camilo","non-dropping-particle":"","parse-names":false,"suffix":""},{"dropping-particle":"","family":"Gonzalez Crespo","given":"Ruben","non-dropping-particle":"","parse-names":false,"suffix":""}],"container-title":"IEEE Access","id":"ITEM-1","issued":{"date-parts":[["2019"]]},"page":"75007-75017","publisher":"Institute of Electrical and Electronics Engineers Inc.","title":"Usage of Machine Learning for Strategic Decision Making at Higher Educational Institutions","type":"article-journal","volume":"7"},"uris":["http://www.mendeley.com/documents/?uuid=c1760395-dfa9-3516-aed1-67466363b2ed"]}],"mendeley":{"formattedCitation":"[34]","plainTextFormattedCitation":"[34]","previouslyFormattedCitation":"[34]"},"properties":{"noteIndex":0},"schema":"https://github.com/citation-style-language/schema/raw/master/csl-citation.json"}</w:instrText>
      </w:r>
      <w:r w:rsidR="0070442B" w:rsidRPr="009D6FDD">
        <w:rPr>
          <w:rFonts w:cs="Times New Roman"/>
          <w:color w:val="333333"/>
          <w:sz w:val="23"/>
          <w:szCs w:val="23"/>
          <w:shd w:val="clear" w:color="auto" w:fill="FFFFFF"/>
        </w:rPr>
        <w:fldChar w:fldCharType="separate"/>
      </w:r>
      <w:r w:rsidR="0054030F" w:rsidRPr="0054030F">
        <w:rPr>
          <w:rFonts w:cs="Times New Roman"/>
          <w:noProof/>
          <w:color w:val="333333"/>
          <w:sz w:val="23"/>
          <w:szCs w:val="23"/>
          <w:shd w:val="clear" w:color="auto" w:fill="FFFFFF"/>
        </w:rPr>
        <w:t>[34]</w:t>
      </w:r>
      <w:r w:rsidR="0070442B" w:rsidRPr="009D6FDD">
        <w:rPr>
          <w:rFonts w:cs="Times New Roman"/>
          <w:color w:val="333333"/>
          <w:sz w:val="23"/>
          <w:szCs w:val="23"/>
          <w:shd w:val="clear" w:color="auto" w:fill="FFFFFF"/>
        </w:rPr>
        <w:fldChar w:fldCharType="end"/>
      </w:r>
      <w:r w:rsidR="0070442B" w:rsidRPr="009D6FDD">
        <w:rPr>
          <w:rFonts w:cs="Times New Roman"/>
          <w:color w:val="333333"/>
          <w:sz w:val="23"/>
          <w:szCs w:val="23"/>
          <w:shd w:val="clear" w:color="auto" w:fill="FFFFFF"/>
        </w:rPr>
        <w:t>. In order to choose the most suitable learning algorithm, a clear objective is required, and an analysis of previous data must be performing</w:t>
      </w:r>
      <w:r w:rsidR="0070442B" w:rsidRPr="009D6FDD">
        <w:rPr>
          <w:rFonts w:cs="Times New Roman"/>
          <w:color w:val="333333"/>
          <w:sz w:val="23"/>
          <w:szCs w:val="23"/>
          <w:shd w:val="clear" w:color="auto" w:fill="FFFFFF"/>
        </w:rPr>
        <w:fldChar w:fldCharType="begin" w:fldLock="1"/>
      </w:r>
      <w:r w:rsidR="0054030F">
        <w:rPr>
          <w:rFonts w:cs="Times New Roman"/>
          <w:color w:val="333333"/>
          <w:sz w:val="23"/>
          <w:szCs w:val="23"/>
          <w:shd w:val="clear" w:color="auto" w:fill="FFFFFF"/>
        </w:rPr>
        <w:instrText>ADDIN CSL_CITATION {"citationItems":[{"id":"ITEM-1","itemData":{"DOI":"10.1109/ACCESS.2019.2919343","ISSN":"21693536","abstract":"Decisions made at the strategic level of Higher Educational Institutions (HEIs) affect policies, strategies, and actions that the institutions make as a whole. Decision's structures at HEIs are depicted in this paper and their effectiveness in supporting the institutions' governance. The disengagement of the stakeholders and the lack of using efficient computational algorithms lead to 1) the decision process takes longer; 2) the 'whole picture' is not involved along with all data necessary; and 3) small academic impact is produced by the decision, among others. Machine learning is an emerging field of artificial intelligence that using various algorithms analyzes information and provides a richer understanding of the data contained in a specific context. Based on the author's previous works, we focus on supporting decision-making at a strategic level, being deans' concerns the preeminent mission to bolster. In this paper, three supervised classification algorithms are deployed to predict graduation rates from real data about undergraduate engineering students in South America. The analysis of receiver operating characteristic (ROC) curve and accuracy are executed as measures of effectiveness to compare and evaluate decision tree, logistic regression, and random forest, where this last one demonstrates the best outcomes.","author":[{"dropping-particle":"","family":"Nieto","given":"Yuri","non-dropping-particle":"","parse-names":false,"suffix":""},{"dropping-particle":"","family":"Gacia-Diaz","given":"Vicente","non-dropping-particle":"","parse-names":false,"suffix":""},{"dropping-particle":"","family":"Montenegro","given":"Carlos","non-dropping-particle":"","parse-names":false,"suffix":""},{"dropping-particle":"","family":"Gonzalez","given":"Claudio Camilo","non-dropping-particle":"","parse-names":false,"suffix":""},{"dropping-particle":"","family":"Gonzalez Crespo","given":"Ruben","non-dropping-particle":"","parse-names":false,"suffix":""}],"container-title":"IEEE Access","id":"ITEM-1","issued":{"date-parts":[["2019"]]},"page":"75007-75017","publisher":"Institute of Electrical and Electronics Engineers Inc.","title":"Usage of Machine Learning for Strategic Decision Making at Higher Educational Institutions","type":"article-journal","volume":"7"},"uris":["http://www.mendeley.com/documents/?uuid=c1760395-dfa9-3516-aed1-67466363b2ed"]}],"mendeley":{"formattedCitation":"[34]","plainTextFormattedCitation":"[34]","previouslyFormattedCitation":"[34]"},"properties":{"noteIndex":0},"schema":"https://github.com/citation-style-language/schema/raw/master/csl-citation.json"}</w:instrText>
      </w:r>
      <w:r w:rsidR="0070442B" w:rsidRPr="009D6FDD">
        <w:rPr>
          <w:rFonts w:cs="Times New Roman"/>
          <w:color w:val="333333"/>
          <w:sz w:val="23"/>
          <w:szCs w:val="23"/>
          <w:shd w:val="clear" w:color="auto" w:fill="FFFFFF"/>
        </w:rPr>
        <w:fldChar w:fldCharType="separate"/>
      </w:r>
      <w:r w:rsidR="0054030F" w:rsidRPr="0054030F">
        <w:rPr>
          <w:rFonts w:cs="Times New Roman"/>
          <w:noProof/>
          <w:color w:val="333333"/>
          <w:sz w:val="23"/>
          <w:szCs w:val="23"/>
          <w:shd w:val="clear" w:color="auto" w:fill="FFFFFF"/>
        </w:rPr>
        <w:t>[34]</w:t>
      </w:r>
      <w:r w:rsidR="0070442B" w:rsidRPr="009D6FDD">
        <w:rPr>
          <w:rFonts w:cs="Times New Roman"/>
          <w:color w:val="333333"/>
          <w:sz w:val="23"/>
          <w:szCs w:val="23"/>
          <w:shd w:val="clear" w:color="auto" w:fill="FFFFFF"/>
        </w:rPr>
        <w:fldChar w:fldCharType="end"/>
      </w:r>
      <w:r w:rsidR="0070442B" w:rsidRPr="009D6FDD">
        <w:rPr>
          <w:rFonts w:cs="Times New Roman"/>
          <w:color w:val="333333"/>
          <w:sz w:val="23"/>
          <w:szCs w:val="23"/>
          <w:shd w:val="clear" w:color="auto" w:fill="FFFFFF"/>
        </w:rPr>
        <w:t>. Thus, the feasibility of using a supervised algorithm over a not-supervised algorithm can be determined</w:t>
      </w:r>
      <w:r w:rsidR="0070442B" w:rsidRPr="009D6FDD">
        <w:rPr>
          <w:rFonts w:cs="Times New Roman"/>
          <w:color w:val="333333"/>
          <w:sz w:val="23"/>
          <w:szCs w:val="23"/>
          <w:shd w:val="clear" w:color="auto" w:fill="FFFFFF"/>
        </w:rPr>
        <w:fldChar w:fldCharType="begin" w:fldLock="1"/>
      </w:r>
      <w:r w:rsidR="0054030F">
        <w:rPr>
          <w:rFonts w:cs="Times New Roman"/>
          <w:color w:val="333333"/>
          <w:sz w:val="23"/>
          <w:szCs w:val="23"/>
          <w:shd w:val="clear" w:color="auto" w:fill="FFFFFF"/>
        </w:rPr>
        <w:instrText>ADDIN CSL_CITATION {"citationItems":[{"id":"ITEM-1","itemData":{"DOI":"10.1109/ACCESS.2019.2919343","ISSN":"21693536","abstract":"Decisions made at the strategic level of Higher Educational Institutions (HEIs) affect policies, strategies, and actions that the institutions make as a whole. Decision's structures at HEIs are depicted in this paper and their effectiveness in supporting the institutions' governance. The disengagement of the stakeholders and the lack of using efficient computational algorithms lead to 1) the decision process takes longer; 2) the 'whole picture' is not involved along with all data necessary; and 3) small academic impact is produced by the decision, among others. Machine learning is an emerging field of artificial intelligence that using various algorithms analyzes information and provides a richer understanding of the data contained in a specific context. Based on the author's previous works, we focus on supporting decision-making at a strategic level, being deans' concerns the preeminent mission to bolster. In this paper, three supervised classification algorithms are deployed to predict graduation rates from real data about undergraduate engineering students in South America. The analysis of receiver operating characteristic (ROC) curve and accuracy are executed as measures of effectiveness to compare and evaluate decision tree, logistic regression, and random forest, where this last one demonstrates the best outcomes.","author":[{"dropping-particle":"","family":"Nieto","given":"Yuri","non-dropping-particle":"","parse-names":false,"suffix":""},{"dropping-particle":"","family":"Gacia-Diaz","given":"Vicente","non-dropping-particle":"","parse-names":false,"suffix":""},{"dropping-particle":"","family":"Montenegro","given":"Carlos","non-dropping-particle":"","parse-names":false,"suffix":""},{"dropping-particle":"","family":"Gonzalez","given":"Claudio Camilo","non-dropping-particle":"","parse-names":false,"suffix":""},{"dropping-particle":"","family":"Gonzalez Crespo","given":"Ruben","non-dropping-particle":"","parse-names":false,"suffix":""}],"container-title":"IEEE Access","id":"ITEM-1","issued":{"date-parts":[["2019"]]},"page":"75007-75017","publisher":"Institute of Electrical and Electronics Engineers Inc.","title":"Usage of Machine Learning for Strategic Decision Making at Higher Educational Institutions","type":"article-journal","volume":"7"},"uris":["http://www.mendeley.com/documents/?uuid=c1760395-dfa9-3516-aed1-67466363b2ed"]}],"mendeley":{"formattedCitation":"[34]","plainTextFormattedCitation":"[34]","previouslyFormattedCitation":"[34]"},"properties":{"noteIndex":0},"schema":"https://github.com/citation-style-language/schema/raw/master/csl-citation.json"}</w:instrText>
      </w:r>
      <w:r w:rsidR="0070442B" w:rsidRPr="009D6FDD">
        <w:rPr>
          <w:rFonts w:cs="Times New Roman"/>
          <w:color w:val="333333"/>
          <w:sz w:val="23"/>
          <w:szCs w:val="23"/>
          <w:shd w:val="clear" w:color="auto" w:fill="FFFFFF"/>
        </w:rPr>
        <w:fldChar w:fldCharType="separate"/>
      </w:r>
      <w:r w:rsidR="0054030F" w:rsidRPr="0054030F">
        <w:rPr>
          <w:rFonts w:cs="Times New Roman"/>
          <w:noProof/>
          <w:color w:val="333333"/>
          <w:sz w:val="23"/>
          <w:szCs w:val="23"/>
          <w:shd w:val="clear" w:color="auto" w:fill="FFFFFF"/>
        </w:rPr>
        <w:t>[34]</w:t>
      </w:r>
      <w:r w:rsidR="0070442B" w:rsidRPr="009D6FDD">
        <w:rPr>
          <w:rFonts w:cs="Times New Roman"/>
          <w:color w:val="333333"/>
          <w:sz w:val="23"/>
          <w:szCs w:val="23"/>
          <w:shd w:val="clear" w:color="auto" w:fill="FFFFFF"/>
        </w:rPr>
        <w:fldChar w:fldCharType="end"/>
      </w:r>
      <w:r w:rsidR="0070442B" w:rsidRPr="009D6FDD">
        <w:rPr>
          <w:rFonts w:cs="Times New Roman"/>
          <w:color w:val="333333"/>
          <w:sz w:val="23"/>
          <w:szCs w:val="23"/>
          <w:shd w:val="clear" w:color="auto" w:fill="FFFFFF"/>
        </w:rPr>
        <w:t>.</w:t>
      </w:r>
      <w:r w:rsidR="00716356" w:rsidRPr="009D6FDD">
        <w:rPr>
          <w:rFonts w:cs="Times New Roman"/>
          <w:lang w:val="en-US"/>
        </w:rPr>
        <w:t xml:space="preserve"> Supervised learning problems can be further grouped into regression and classification and prediction problems</w:t>
      </w:r>
      <w:r w:rsidR="00716356" w:rsidRPr="009D6FDD">
        <w:rPr>
          <w:rFonts w:cs="Times New Roman"/>
        </w:rPr>
        <w:fldChar w:fldCharType="begin" w:fldLock="1"/>
      </w:r>
      <w:r w:rsidR="0054030F">
        <w:rPr>
          <w:rFonts w:cs="Times New Roman"/>
        </w:rPr>
        <w:instrText>ADDIN CSL_CITATION {"citationItems":[{"id":"ITEM-1","itemData":{"URL":"https://www.sas.com/en_gb/insights/articles/analytics/machine-learning-algorithms.html","accessed":{"date-parts":[["2021","1","28"]]},"id":"ITEM-1","issued":{"date-parts":[["0"]]},"title":"A guide to machine learning algorithms and their applications | SAS UK","type":"webpage"},"uris":["http://www.mendeley.com/documents/?uuid=1906728a-98e8-3a20-8ca3-fd2d74f5bf2c"]},{"id":"ITEM-2","itemData":{"URL":"https://machinelearningmastery.com/supervised-and-unsupervised-machine-learning-algorithms/","accessed":{"date-parts":[["2021","1","28"]]},"id":"ITEM-2","issued":{"date-parts":[["0"]]},"title":"Supervised and Unsupervised Machine Learning Algorithms","type":"webpage"},"uris":["http://www.mendeley.com/documents/?uuid=fa97d06a-73b7-36d6-afb6-bc92c8a515b8"]}],"mendeley":{"formattedCitation":"[32], [35]","plainTextFormattedCitation":"[32], [35]","previouslyFormattedCitation":"[32], [35]"},"properties":{"noteIndex":0},"schema":"https://github.com/citation-style-language/schema/raw/master/csl-citation.json"}</w:instrText>
      </w:r>
      <w:r w:rsidR="00716356" w:rsidRPr="009D6FDD">
        <w:rPr>
          <w:rFonts w:cs="Times New Roman"/>
        </w:rPr>
        <w:fldChar w:fldCharType="separate"/>
      </w:r>
      <w:r w:rsidR="0054030F" w:rsidRPr="0054030F">
        <w:rPr>
          <w:rFonts w:cs="Times New Roman"/>
          <w:noProof/>
        </w:rPr>
        <w:t>[32], [35]</w:t>
      </w:r>
      <w:r w:rsidR="00716356" w:rsidRPr="009D6FDD">
        <w:rPr>
          <w:rFonts w:cs="Times New Roman"/>
        </w:rPr>
        <w:fldChar w:fldCharType="end"/>
      </w:r>
      <w:r w:rsidR="00716356" w:rsidRPr="009D6FDD">
        <w:rPr>
          <w:rFonts w:cs="Times New Roman"/>
          <w:lang w:val="en-US"/>
        </w:rPr>
        <w:t>.</w:t>
      </w:r>
    </w:p>
    <w:p w14:paraId="68B2EE7C" w14:textId="77777777" w:rsidR="00A50362" w:rsidRPr="009D6FDD" w:rsidRDefault="00A50362" w:rsidP="00A50362">
      <w:pPr>
        <w:rPr>
          <w:rFonts w:cs="Times New Roman"/>
          <w:b/>
          <w:i/>
          <w:iCs/>
        </w:rPr>
      </w:pPr>
      <w:r w:rsidRPr="009D6FDD">
        <w:rPr>
          <w:rFonts w:cs="Times New Roman"/>
          <w:b/>
        </w:rPr>
        <w:t>Supervised Learning: Regression</w:t>
      </w:r>
    </w:p>
    <w:p w14:paraId="3373EB55" w14:textId="5F1A7A17" w:rsidR="00A50362" w:rsidRPr="009D6FDD" w:rsidRDefault="00A50362" w:rsidP="00A50362">
      <w:pPr>
        <w:shd w:val="clear" w:color="auto" w:fill="FFFFFF"/>
        <w:spacing w:before="0" w:after="0"/>
        <w:jc w:val="left"/>
        <w:textAlignment w:val="baseline"/>
        <w:rPr>
          <w:rFonts w:cs="Times New Roman"/>
          <w:lang w:val="en-US"/>
        </w:rPr>
      </w:pPr>
      <w:r w:rsidRPr="009D6FDD">
        <w:rPr>
          <w:rFonts w:cs="Times New Roman"/>
          <w:lang w:val="en-US"/>
        </w:rPr>
        <w:t>Regression is a supervised learning problem that involves predicting a numerical label</w:t>
      </w:r>
      <w:r w:rsidRPr="009D6FDD">
        <w:rPr>
          <w:rFonts w:cs="Times New Roman"/>
          <w:lang w:val="en-US"/>
        </w:rPr>
        <w:fldChar w:fldCharType="begin" w:fldLock="1"/>
      </w:r>
      <w:r w:rsidR="0054030F">
        <w:rPr>
          <w:rFonts w:cs="Times New Roman"/>
          <w:lang w:val="en-US"/>
        </w:rPr>
        <w:instrText>ADDIN CSL_CITATION {"citationItems":[{"id":"ITEM-1","itemData":{"URL":"https://machinelearningmastery.com/types-of-learning-in-machine-learning/","accessed":{"date-parts":[["2021","4","1"]]},"id":"ITEM-1","issued":{"date-parts":[["0"]]},"title":"14 Different Types of Learning in Machine Learning","type":"webpage"},"uris":["http://www.mendeley.com/documents/?uuid=0137c761-41fc-3618-b49e-3fac007eb9af"]}],"mendeley":{"formattedCitation":"[36]","plainTextFormattedCitation":"[36]","previouslyFormattedCitation":"[36]"},"properties":{"noteIndex":0},"schema":"https://github.com/citation-style-language/schema/raw/master/csl-citation.json"}</w:instrText>
      </w:r>
      <w:r w:rsidRPr="009D6FDD">
        <w:rPr>
          <w:rFonts w:cs="Times New Roman"/>
          <w:lang w:val="en-US"/>
        </w:rPr>
        <w:fldChar w:fldCharType="separate"/>
      </w:r>
      <w:r w:rsidR="0054030F" w:rsidRPr="0054030F">
        <w:rPr>
          <w:rFonts w:cs="Times New Roman"/>
          <w:noProof/>
          <w:lang w:val="en-US"/>
        </w:rPr>
        <w:t>[36]</w:t>
      </w:r>
      <w:r w:rsidRPr="009D6FDD">
        <w:rPr>
          <w:rFonts w:cs="Times New Roman"/>
          <w:lang w:val="en-US"/>
        </w:rPr>
        <w:fldChar w:fldCharType="end"/>
      </w:r>
      <w:r w:rsidRPr="009D6FDD">
        <w:rPr>
          <w:rFonts w:cs="Times New Roman"/>
          <w:lang w:val="en-US"/>
        </w:rPr>
        <w:t>.At the same time, regression is a statistical method that estimates the strength of relationships between variables</w:t>
      </w:r>
      <w:r w:rsidRPr="009D6FDD">
        <w:rPr>
          <w:rFonts w:cs="Times New Roman"/>
          <w:lang w:val="en-US"/>
        </w:rPr>
        <w:fldChar w:fldCharType="begin" w:fldLock="1"/>
      </w:r>
      <w:r w:rsidR="0054030F">
        <w:rPr>
          <w:rFonts w:cs="Times New Roman"/>
          <w:lang w:val="en-US"/>
        </w:rPr>
        <w:instrText>ADDIN CSL_CITATION {"citationItems":[{"id":"ITEM-1","itemData":{"URL":"https://livebook.manning.com/book/grokking-machine-learning/2-1-what-is-the-difference-between-labelled-and-unlabelled-data-/v-4/37","accessed":{"date-parts":[["2021","1","28"]]},"id":"ITEM-1","issued":{"date-parts":[["0"]]},"title":"2.1 What is the difference between labelled and unlabelled data? · Grokking Machine Learning MEAP V12","type":"webpage"},"uris":["http://www.mendeley.com/documents/?uuid=6a6de5cd-03c9-3562-8865-41c1d68f0386"]}],"mendeley":{"formattedCitation":"[26]","plainTextFormattedCitation":"[26]","previouslyFormattedCitation":"[26]"},"properties":{"noteIndex":0},"schema":"https://github.com/citation-style-language/schema/raw/master/csl-citation.json"}</w:instrText>
      </w:r>
      <w:r w:rsidRPr="009D6FDD">
        <w:rPr>
          <w:rFonts w:cs="Times New Roman"/>
          <w:lang w:val="en-US"/>
        </w:rPr>
        <w:fldChar w:fldCharType="separate"/>
      </w:r>
      <w:r w:rsidR="0054030F" w:rsidRPr="0054030F">
        <w:rPr>
          <w:rFonts w:cs="Times New Roman"/>
          <w:noProof/>
          <w:lang w:val="en-US"/>
        </w:rPr>
        <w:t>[26]</w:t>
      </w:r>
      <w:r w:rsidRPr="009D6FDD">
        <w:rPr>
          <w:rFonts w:cs="Times New Roman"/>
          <w:lang w:val="en-US"/>
        </w:rPr>
        <w:fldChar w:fldCharType="end"/>
      </w:r>
      <w:r w:rsidRPr="009D6FDD">
        <w:rPr>
          <w:rFonts w:cs="Times New Roman"/>
          <w:lang w:val="en-US"/>
        </w:rPr>
        <w:t>. Regression-type problems are generally those where we attempt to predict the values of a continuous variable from one or more continuous and/or categorical predictor variables</w:t>
      </w:r>
      <w:r w:rsidRPr="009D6FDD">
        <w:rPr>
          <w:rFonts w:cs="Times New Roman"/>
          <w:lang w:val="en-US"/>
        </w:rPr>
        <w:fldChar w:fldCharType="begin" w:fldLock="1"/>
      </w:r>
      <w:r w:rsidR="0054030F">
        <w:rPr>
          <w:rFonts w:cs="Times New Roman"/>
          <w:lang w:val="en-US"/>
        </w:rPr>
        <w:instrText>ADDIN CSL_CITATION {"citationItems":[{"id":"ITEM-1","itemData":{"URL":"https://stackabuse.com/multiple-linear-regression-with-python/","accessed":{"date-parts":[["2021","1","28"]]},"id":"ITEM-1","issued":{"date-parts":[["0"]]},"title":"Multiple Linear Regression with Python","type":"webpage"},"uris":["http://www.mendeley.com/documents/?uuid=38d6823a-1bf7-332c-a789-eb57f65a45b0"]}],"mendeley":{"formattedCitation":"[37]","plainTextFormattedCitation":"[37]","previouslyFormattedCitation":"[37]"},"properties":{"noteIndex":0},"schema":"https://github.com/citation-style-language/schema/raw/master/csl-citation.json"}</w:instrText>
      </w:r>
      <w:r w:rsidRPr="009D6FDD">
        <w:rPr>
          <w:rFonts w:cs="Times New Roman"/>
          <w:lang w:val="en-US"/>
        </w:rPr>
        <w:fldChar w:fldCharType="separate"/>
      </w:r>
      <w:r w:rsidR="0054030F" w:rsidRPr="0054030F">
        <w:rPr>
          <w:rFonts w:cs="Times New Roman"/>
          <w:noProof/>
          <w:lang w:val="en-US"/>
        </w:rPr>
        <w:t>[37]</w:t>
      </w:r>
      <w:r w:rsidRPr="009D6FDD">
        <w:rPr>
          <w:rFonts w:cs="Times New Roman"/>
          <w:lang w:val="en-US"/>
        </w:rPr>
        <w:fldChar w:fldCharType="end"/>
      </w:r>
      <w:r w:rsidRPr="009D6FDD">
        <w:rPr>
          <w:rFonts w:cs="Times New Roman"/>
          <w:lang w:val="en-US"/>
        </w:rPr>
        <w:t>. For example, the new health test data is compared with the existing known disease types to classify them, and the applications of this kind of program are numerous. If a variable is categorical it means that there is a finite/discrete number of groups or categories the variable can fit into</w:t>
      </w:r>
      <w:r w:rsidRPr="009D6FDD">
        <w:rPr>
          <w:rFonts w:cs="Times New Roman"/>
          <w:lang w:val="en-US"/>
        </w:rPr>
        <w:fldChar w:fldCharType="begin" w:fldLock="1"/>
      </w:r>
      <w:r w:rsidR="0054030F">
        <w:rPr>
          <w:rFonts w:cs="Times New Roman"/>
          <w:lang w:val="en-US"/>
        </w:rPr>
        <w:instrText>ADDIN CSL_CITATION {"citationItems":[{"id":"ITEM-1","itemData":{"URL":"https://stackabuse.com/multiple-linear-regression-with-python/","accessed":{"date-parts":[["2021","1","28"]]},"id":"ITEM-1","issued":{"date-parts":[["0"]]},"title":"Multiple Linear Regression with Python","type":"webpage"},"uris":["http://www.mendeley.com/documents/?uuid=38d6823a-1bf7-332c-a789-eb57f65a45b0"]}],"mendeley":{"formattedCitation":"[37]","plainTextFormattedCitation":"[37]","previouslyFormattedCitation":"[37]"},"properties":{"noteIndex":0},"schema":"https://github.com/citation-style-language/schema/raw/master/csl-citation.json"}</w:instrText>
      </w:r>
      <w:r w:rsidRPr="009D6FDD">
        <w:rPr>
          <w:rFonts w:cs="Times New Roman"/>
          <w:lang w:val="en-US"/>
        </w:rPr>
        <w:fldChar w:fldCharType="separate"/>
      </w:r>
      <w:r w:rsidR="0054030F" w:rsidRPr="0054030F">
        <w:rPr>
          <w:rFonts w:cs="Times New Roman"/>
          <w:noProof/>
          <w:lang w:val="en-US"/>
        </w:rPr>
        <w:t>[37]</w:t>
      </w:r>
      <w:r w:rsidRPr="009D6FDD">
        <w:rPr>
          <w:rFonts w:cs="Times New Roman"/>
          <w:lang w:val="en-US"/>
        </w:rPr>
        <w:fldChar w:fldCharType="end"/>
      </w:r>
      <w:r w:rsidRPr="009D6FDD">
        <w:rPr>
          <w:rFonts w:cs="Times New Roman"/>
          <w:lang w:val="en-US"/>
        </w:rPr>
        <w:t>.</w:t>
      </w:r>
    </w:p>
    <w:p w14:paraId="0117DF05" w14:textId="77777777" w:rsidR="00A50362" w:rsidRPr="009D6FDD" w:rsidRDefault="00A50362" w:rsidP="00A50362">
      <w:pPr>
        <w:rPr>
          <w:rFonts w:cs="Times New Roman"/>
        </w:rPr>
      </w:pPr>
      <w:r w:rsidRPr="009D6FDD">
        <w:rPr>
          <w:rFonts w:cs="Times New Roman"/>
        </w:rPr>
        <w:t>There are mainly three major uses for regression analysis list as below:</w:t>
      </w:r>
    </w:p>
    <w:p w14:paraId="0BD36CB4" w14:textId="4923F201" w:rsidR="00A50362" w:rsidRPr="009D6FDD" w:rsidRDefault="00A50362" w:rsidP="00A50362">
      <w:pPr>
        <w:rPr>
          <w:rFonts w:cs="Times New Roman"/>
        </w:rPr>
      </w:pPr>
      <w:r w:rsidRPr="009D6FDD">
        <w:rPr>
          <w:rFonts w:cs="Times New Roman"/>
          <w:b/>
          <w:bCs/>
        </w:rPr>
        <w:t>Determining the strength of predictors.</w:t>
      </w:r>
      <w:r w:rsidRPr="009D6FDD">
        <w:rPr>
          <w:rFonts w:cs="Times New Roman"/>
        </w:rPr>
        <w:t xml:space="preserve"> The regression might be used to identify the strength of the effect that the independent variable(s) have on a dependent variable</w:t>
      </w:r>
      <w:r w:rsidRPr="009D6FDD">
        <w:rPr>
          <w:rFonts w:cs="Times New Roman"/>
        </w:rPr>
        <w:fldChar w:fldCharType="begin" w:fldLock="1"/>
      </w:r>
      <w:r w:rsidR="0054030F">
        <w:rPr>
          <w:rFonts w:cs="Times New Roman"/>
        </w:rPr>
        <w:instrText>ADDIN CSL_CITATION {"citationItems":[{"id":"ITEM-1","itemData":{"URL":"https://www.statisticssolutions.com/what-is-linear-regression/","accessed":{"date-parts":[["2021","1","28"]]},"id":"ITEM-1","issued":{"date-parts":[["0"]]},"title":"What is Linear Regression? - Statistics Solutions","type":"webpage"},"uris":["http://www.mendeley.com/documents/?uuid=77ce2db4-f5e6-3c80-a29a-484c093db7cd"]}],"mendeley":{"formattedCitation":"[38]","plainTextFormattedCitation":"[38]","previouslyFormattedCitation":"[38]"},"properties":{"noteIndex":0},"schema":"https://github.com/citation-style-language/schema/raw/master/csl-citation.json"}</w:instrText>
      </w:r>
      <w:r w:rsidRPr="009D6FDD">
        <w:rPr>
          <w:rFonts w:cs="Times New Roman"/>
        </w:rPr>
        <w:fldChar w:fldCharType="separate"/>
      </w:r>
      <w:r w:rsidR="0054030F" w:rsidRPr="0054030F">
        <w:rPr>
          <w:rFonts w:cs="Times New Roman"/>
          <w:noProof/>
        </w:rPr>
        <w:t>[38]</w:t>
      </w:r>
      <w:r w:rsidRPr="009D6FDD">
        <w:rPr>
          <w:rFonts w:cs="Times New Roman"/>
        </w:rPr>
        <w:fldChar w:fldCharType="end"/>
      </w:r>
      <w:r w:rsidRPr="009D6FDD">
        <w:rPr>
          <w:rFonts w:cs="Times New Roman"/>
        </w:rPr>
        <w:t>. For example, how strong the relationship between eating habits and weight.</w:t>
      </w:r>
    </w:p>
    <w:p w14:paraId="48FDFD79" w14:textId="24042971" w:rsidR="00A50362" w:rsidRPr="009D6FDD" w:rsidRDefault="00A50362" w:rsidP="00A50362">
      <w:pPr>
        <w:rPr>
          <w:rFonts w:cs="Times New Roman"/>
        </w:rPr>
      </w:pPr>
      <w:r w:rsidRPr="009D6FDD">
        <w:rPr>
          <w:rFonts w:cs="Times New Roman"/>
          <w:b/>
          <w:bCs/>
          <w:lang w:eastAsia="zh-CN"/>
        </w:rPr>
        <w:lastRenderedPageBreak/>
        <w:t>F</w:t>
      </w:r>
      <w:r w:rsidRPr="009D6FDD">
        <w:rPr>
          <w:rFonts w:cs="Times New Roman"/>
          <w:b/>
          <w:bCs/>
        </w:rPr>
        <w:t>orecasting an effect.</w:t>
      </w:r>
      <w:r w:rsidRPr="009D6FDD">
        <w:rPr>
          <w:rFonts w:cs="Times New Roman"/>
        </w:rPr>
        <w:t xml:space="preserve"> It can be used to forecast effects or impact of changes</w:t>
      </w:r>
      <w:r w:rsidRPr="009D6FDD">
        <w:rPr>
          <w:rFonts w:cs="Times New Roman"/>
        </w:rPr>
        <w:fldChar w:fldCharType="begin" w:fldLock="1"/>
      </w:r>
      <w:r w:rsidR="0054030F">
        <w:rPr>
          <w:rFonts w:cs="Times New Roman"/>
        </w:rPr>
        <w:instrText>ADDIN CSL_CITATION {"citationItems":[{"id":"ITEM-1","itemData":{"URL":"https://www.statisticssolutions.com/what-is-linear-regression/","accessed":{"date-parts":[["2021","1","28"]]},"id":"ITEM-1","issued":{"date-parts":[["0"]]},"title":"What is Linear Regression? - Statistics Solutions","type":"webpage"},"uris":["http://www.mendeley.com/documents/?uuid=77ce2db4-f5e6-3c80-a29a-484c093db7cd"]}],"mendeley":{"formattedCitation":"[38]","plainTextFormattedCitation":"[38]","previouslyFormattedCitation":"[38]"},"properties":{"noteIndex":0},"schema":"https://github.com/citation-style-language/schema/raw/master/csl-citation.json"}</w:instrText>
      </w:r>
      <w:r w:rsidRPr="009D6FDD">
        <w:rPr>
          <w:rFonts w:cs="Times New Roman"/>
        </w:rPr>
        <w:fldChar w:fldCharType="separate"/>
      </w:r>
      <w:r w:rsidR="0054030F" w:rsidRPr="0054030F">
        <w:rPr>
          <w:rFonts w:cs="Times New Roman"/>
          <w:noProof/>
        </w:rPr>
        <w:t>[38]</w:t>
      </w:r>
      <w:r w:rsidRPr="009D6FDD">
        <w:rPr>
          <w:rFonts w:cs="Times New Roman"/>
        </w:rPr>
        <w:fldChar w:fldCharType="end"/>
      </w:r>
      <w:r w:rsidRPr="009D6FDD">
        <w:rPr>
          <w:rFonts w:cs="Times New Roman"/>
        </w:rPr>
        <w:t>. That is, the regression analysis helps us to understand how much the dependent variable(Y) changes with a change in one or more independent variables(X)</w:t>
      </w:r>
      <w:r w:rsidRPr="009D6FDD">
        <w:rPr>
          <w:rFonts w:cs="Times New Roman"/>
        </w:rPr>
        <w:fldChar w:fldCharType="begin" w:fldLock="1"/>
      </w:r>
      <w:r w:rsidR="0054030F">
        <w:rPr>
          <w:rFonts w:cs="Times New Roman"/>
        </w:rPr>
        <w:instrText>ADDIN CSL_CITATION {"citationItems":[{"id":"ITEM-1","itemData":{"URL":"https://www.statisticssolutions.com/what-is-linear-regression/","accessed":{"date-parts":[["2021","1","28"]]},"id":"ITEM-1","issued":{"date-parts":[["0"]]},"title":"What is Linear Regression? - Statistics Solutions","type":"webpage"},"uris":["http://www.mendeley.com/documents/?uuid=77ce2db4-f5e6-3c80-a29a-484c093db7cd"]}],"mendeley":{"formattedCitation":"[38]","plainTextFormattedCitation":"[38]","previouslyFormattedCitation":"[38]"},"properties":{"noteIndex":0},"schema":"https://github.com/citation-style-language/schema/raw/master/csl-citation.json"}</w:instrText>
      </w:r>
      <w:r w:rsidRPr="009D6FDD">
        <w:rPr>
          <w:rFonts w:cs="Times New Roman"/>
        </w:rPr>
        <w:fldChar w:fldCharType="separate"/>
      </w:r>
      <w:r w:rsidR="0054030F" w:rsidRPr="0054030F">
        <w:rPr>
          <w:rFonts w:cs="Times New Roman"/>
          <w:noProof/>
        </w:rPr>
        <w:t>[38]</w:t>
      </w:r>
      <w:r w:rsidRPr="009D6FDD">
        <w:rPr>
          <w:rFonts w:cs="Times New Roman"/>
        </w:rPr>
        <w:fldChar w:fldCharType="end"/>
      </w:r>
      <w:r w:rsidRPr="009D6FDD">
        <w:rPr>
          <w:rFonts w:cs="Times New Roman"/>
        </w:rPr>
        <w:t>. For example, the effect of having meat and vegetables on body weight.</w:t>
      </w:r>
    </w:p>
    <w:p w14:paraId="52F1E642" w14:textId="7C35B751" w:rsidR="00A50362" w:rsidRPr="009D6FDD" w:rsidRDefault="00A50362" w:rsidP="00A50362">
      <w:pPr>
        <w:rPr>
          <w:rFonts w:cs="Times New Roman"/>
        </w:rPr>
      </w:pPr>
      <w:r w:rsidRPr="009D6FDD">
        <w:rPr>
          <w:rFonts w:cs="Times New Roman"/>
        </w:rPr>
        <w:t xml:space="preserve"> </w:t>
      </w:r>
      <w:r w:rsidRPr="009D6FDD">
        <w:rPr>
          <w:rFonts w:cs="Times New Roman"/>
          <w:b/>
          <w:bCs/>
        </w:rPr>
        <w:t>Trend forecasting.</w:t>
      </w:r>
      <w:r w:rsidRPr="009D6FDD">
        <w:rPr>
          <w:rFonts w:cs="Times New Roman"/>
        </w:rPr>
        <w:t xml:space="preserve"> regression analysis predicts trends and future values</w:t>
      </w:r>
      <w:r w:rsidRPr="009D6FDD">
        <w:rPr>
          <w:rFonts w:cs="Times New Roman"/>
        </w:rPr>
        <w:fldChar w:fldCharType="begin" w:fldLock="1"/>
      </w:r>
      <w:r w:rsidR="0054030F">
        <w:rPr>
          <w:rFonts w:cs="Times New Roman"/>
        </w:rPr>
        <w:instrText>ADDIN CSL_CITATION {"citationItems":[{"id":"ITEM-1","itemData":{"URL":"https://www.statisticssolutions.com/what-is-linear-regression/","accessed":{"date-parts":[["2021","1","28"]]},"id":"ITEM-1","issued":{"date-parts":[["0"]]},"title":"What is Linear Regression? - Statistics Solutions","type":"webpage"},"uris":["http://www.mendeley.com/documents/?uuid=77ce2db4-f5e6-3c80-a29a-484c093db7cd"]}],"mendeley":{"formattedCitation":"[38]","plainTextFormattedCitation":"[38]","previouslyFormattedCitation":"[38]"},"properties":{"noteIndex":0},"schema":"https://github.com/citation-style-language/schema/raw/master/csl-citation.json"}</w:instrText>
      </w:r>
      <w:r w:rsidRPr="009D6FDD">
        <w:rPr>
          <w:rFonts w:cs="Times New Roman"/>
        </w:rPr>
        <w:fldChar w:fldCharType="separate"/>
      </w:r>
      <w:r w:rsidR="0054030F" w:rsidRPr="0054030F">
        <w:rPr>
          <w:rFonts w:cs="Times New Roman"/>
          <w:noProof/>
        </w:rPr>
        <w:t>[38]</w:t>
      </w:r>
      <w:r w:rsidRPr="009D6FDD">
        <w:rPr>
          <w:rFonts w:cs="Times New Roman"/>
        </w:rPr>
        <w:fldChar w:fldCharType="end"/>
      </w:r>
      <w:r w:rsidRPr="009D6FDD">
        <w:rPr>
          <w:rFonts w:cs="Times New Roman"/>
        </w:rPr>
        <w:t>.  Example: To predict how much the patient would weigh after eating meat for a month.</w:t>
      </w:r>
    </w:p>
    <w:p w14:paraId="04726D88" w14:textId="77777777" w:rsidR="00F12967" w:rsidRPr="009D6FDD" w:rsidRDefault="00F12967" w:rsidP="0070442B">
      <w:pPr>
        <w:rPr>
          <w:rFonts w:cs="Times New Roman"/>
          <w:lang w:eastAsia="zh-CN"/>
        </w:rPr>
      </w:pPr>
    </w:p>
    <w:p w14:paraId="186394A1" w14:textId="3CE0CD51" w:rsidR="007E2387" w:rsidRPr="009D6FDD" w:rsidRDefault="007E2387" w:rsidP="00D25B75">
      <w:pPr>
        <w:rPr>
          <w:rFonts w:cs="Times New Roman"/>
          <w:b/>
          <w:bCs/>
          <w:i/>
          <w:iCs/>
        </w:rPr>
      </w:pPr>
      <w:r w:rsidRPr="009D6FDD">
        <w:rPr>
          <w:rFonts w:cs="Times New Roman"/>
          <w:b/>
          <w:bCs/>
        </w:rPr>
        <w:t>Supervised Learning: Classification</w:t>
      </w:r>
    </w:p>
    <w:p w14:paraId="3F49AD3E" w14:textId="5770D2E7" w:rsidR="007E2387" w:rsidRPr="009D6FDD" w:rsidRDefault="007E2387" w:rsidP="007E2387">
      <w:pPr>
        <w:jc w:val="center"/>
        <w:rPr>
          <w:rFonts w:cs="Times New Roman"/>
        </w:rPr>
      </w:pPr>
      <w:r w:rsidRPr="009D6FDD">
        <w:rPr>
          <w:rFonts w:cs="Times New Roman"/>
          <w:noProof/>
        </w:rPr>
        <w:drawing>
          <wp:inline distT="0" distB="0" distL="0" distR="0" wp14:anchorId="645CAD25" wp14:editId="1C7E1E49">
            <wp:extent cx="1890979" cy="196137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0979" cy="1961372"/>
                    </a:xfrm>
                    <a:prstGeom prst="rect">
                      <a:avLst/>
                    </a:prstGeom>
                  </pic:spPr>
                </pic:pic>
              </a:graphicData>
            </a:graphic>
          </wp:inline>
        </w:drawing>
      </w:r>
    </w:p>
    <w:p w14:paraId="1E57C74E" w14:textId="65133A66" w:rsidR="002E53BA" w:rsidRPr="009D6FDD" w:rsidRDefault="002E53BA" w:rsidP="007E2387">
      <w:pPr>
        <w:jc w:val="center"/>
        <w:rPr>
          <w:rFonts w:cs="Times New Roman"/>
        </w:rPr>
      </w:pPr>
      <w:bookmarkStart w:id="102" w:name="Figure218"/>
      <w:r w:rsidRPr="009D6FDD">
        <w:rPr>
          <w:rFonts w:cs="Times New Roman"/>
        </w:rPr>
        <w:t>Figure 2.18</w:t>
      </w:r>
      <w:bookmarkEnd w:id="102"/>
      <w:r w:rsidRPr="009D6FDD">
        <w:rPr>
          <w:rFonts w:cs="Times New Roman"/>
        </w:rPr>
        <w:t xml:space="preserve">: </w:t>
      </w:r>
      <w:r w:rsidR="00094EB7" w:rsidRPr="009D6FDD">
        <w:rPr>
          <w:rFonts w:cs="Times New Roman"/>
        </w:rPr>
        <w:t>Supervised Learning to solve Classification Problem</w:t>
      </w:r>
      <w:r w:rsidR="00DF51A9" w:rsidRPr="009D6FDD">
        <w:rPr>
          <w:rFonts w:cs="Times New Roman"/>
        </w:rPr>
        <w:t>.</w:t>
      </w:r>
    </w:p>
    <w:p w14:paraId="08880BAD" w14:textId="55FD223A" w:rsidR="007E2387" w:rsidRPr="009D6FDD" w:rsidRDefault="007E2387" w:rsidP="007E2387">
      <w:pPr>
        <w:pStyle w:val="NormalWeb"/>
        <w:shd w:val="clear" w:color="auto" w:fill="FFFFFF"/>
        <w:spacing w:before="0" w:after="450"/>
        <w:rPr>
          <w:lang w:val="en-US"/>
        </w:rPr>
      </w:pPr>
      <w:r w:rsidRPr="009D6FDD">
        <w:t>In machine learning, there are two different types of supervised learning methods: classification and regression</w:t>
      </w:r>
      <w:r w:rsidRPr="009D6FDD">
        <w:fldChar w:fldCharType="begin" w:fldLock="1"/>
      </w:r>
      <w:r w:rsidR="0054030F">
        <w:instrText>ADDIN CSL_CITATION {"citationItems":[{"id":"ITEM-1","itemData":{"URL":"https://stackabuse.com/multiple-linear-regression-with-python/","accessed":{"date-parts":[["2021","1","28"]]},"id":"ITEM-1","issued":{"date-parts":[["0"]]},"title":"Multiple Linear Regression with Python","type":"webpage"},"uris":["http://www.mendeley.com/documents/?uuid=38d6823a-1bf7-332c-a789-eb57f65a45b0"]}],"mendeley":{"formattedCitation":"[37]","plainTextFormattedCitation":"[37]","previouslyFormattedCitation":"[37]"},"properties":{"noteIndex":0},"schema":"https://github.com/citation-style-language/schema/raw/master/csl-citation.json"}</w:instrText>
      </w:r>
      <w:r w:rsidRPr="009D6FDD">
        <w:fldChar w:fldCharType="separate"/>
      </w:r>
      <w:r w:rsidR="0054030F" w:rsidRPr="0054030F">
        <w:rPr>
          <w:noProof/>
        </w:rPr>
        <w:t>[37]</w:t>
      </w:r>
      <w:r w:rsidRPr="009D6FDD">
        <w:fldChar w:fldCharType="end"/>
      </w:r>
      <w:r w:rsidRPr="009D6FDD">
        <w:t>. Both classification and regression problems may have one or more input variables and input variables may be any data type, such as numerical or categorical</w:t>
      </w:r>
      <w:r w:rsidRPr="009D6FDD">
        <w:fldChar w:fldCharType="begin" w:fldLock="1"/>
      </w:r>
      <w:r w:rsidR="0054030F">
        <w:instrText>ADDIN CSL_CITATION {"citationItems":[{"id":"ITEM-1","itemData":{"URL":"https://machinelearningmastery.com/types-of-learning-in-machine-learning/","accessed":{"date-parts":[["2021","4","1"]]},"id":"ITEM-1","issued":{"date-parts":[["0"]]},"title":"14 Different Types of Learning in Machine Learning","type":"webpage"},"uris":["http://www.mendeley.com/documents/?uuid=0137c761-41fc-3618-b49e-3fac007eb9af"]}],"mendeley":{"formattedCitation":"[36]","plainTextFormattedCitation":"[36]","previouslyFormattedCitation":"[36]"},"properties":{"noteIndex":0},"schema":"https://github.com/citation-style-language/schema/raw/master/csl-citation.json"}</w:instrText>
      </w:r>
      <w:r w:rsidRPr="009D6FDD">
        <w:fldChar w:fldCharType="separate"/>
      </w:r>
      <w:r w:rsidR="0054030F" w:rsidRPr="0054030F">
        <w:rPr>
          <w:noProof/>
        </w:rPr>
        <w:t>[36]</w:t>
      </w:r>
      <w:r w:rsidRPr="009D6FDD">
        <w:fldChar w:fldCharType="end"/>
      </w:r>
      <w:r w:rsidRPr="009D6FDD">
        <w:t>.</w:t>
      </w:r>
    </w:p>
    <w:p w14:paraId="6634B1C1" w14:textId="46EFD391" w:rsidR="007E2387" w:rsidRPr="009D6FDD" w:rsidRDefault="007E2387" w:rsidP="007E2387">
      <w:pPr>
        <w:rPr>
          <w:rFonts w:cs="Times New Roman"/>
        </w:rPr>
      </w:pPr>
      <w:r w:rsidRPr="009D6FDD">
        <w:rPr>
          <w:rFonts w:cs="Times New Roman"/>
        </w:rPr>
        <w:t>Classification is a supervised learning problem attempts to find relationships between variables and try to predict a state</w:t>
      </w:r>
      <w:r w:rsidRPr="009D6FDD">
        <w:rPr>
          <w:rFonts w:cs="Times New Roman"/>
        </w:rPr>
        <w:fldChar w:fldCharType="begin" w:fldLock="1"/>
      </w:r>
      <w:r w:rsidR="0054030F">
        <w:rPr>
          <w:rFonts w:cs="Times New Roman"/>
        </w:rPr>
        <w:instrText>ADDIN CSL_CITATION {"citationItems":[{"id":"ITEM-1","itemData":{"URL":"https://machinelearningmastery.com/types-of-learning-in-machine-learning/","accessed":{"date-parts":[["2021","4","1"]]},"id":"ITEM-1","issued":{"date-parts":[["0"]]},"title":"14 Different Types of Learning in Machine Learning","type":"webpage"},"uris":["http://www.mendeley.com/documents/?uuid=0137c761-41fc-3618-b49e-3fac007eb9af"]},{"id":"ITEM-2","itemData":{"URL":"https://stackabuse.com/multiple-linear-regression-with-python/","accessed":{"date-parts":[["2021","1","28"]]},"id":"ITEM-2","issued":{"date-parts":[["0"]]},"title":"Multiple Linear Regression with Python","type":"webpage"},"uris":["http://www.mendeley.com/documents/?uuid=38d6823a-1bf7-332c-a789-eb57f65a45b0"]},{"id":"ITEM-3","itemData":{"URL":"https://livebook.manning.com/book/grokking-machine-learning/2-1-what-is-the-difference-between-labelled-and-unlabelled-data-/v-4/37","accessed":{"date-parts":[["2021","1","28"]]},"id":"ITEM-3","issued":{"date-parts":[["0"]]},"title":"2.1 What is the difference between labelled and unlabelled data? · Grokking Machine Learning MEAP V12","type":"webpage"},"uris":["http://www.mendeley.com/documents/?uuid=6a6de5cd-03c9-3562-8865-41c1d68f0386"]}],"mendeley":{"formattedCitation":"[26], [36], [37]","plainTextFormattedCitation":"[26], [36], [37]","previouslyFormattedCitation":"[26], [36], [37]"},"properties":{"noteIndex":0},"schema":"https://github.com/citation-style-language/schema/raw/master/csl-citation.json"}</w:instrText>
      </w:r>
      <w:r w:rsidRPr="009D6FDD">
        <w:rPr>
          <w:rFonts w:cs="Times New Roman"/>
        </w:rPr>
        <w:fldChar w:fldCharType="separate"/>
      </w:r>
      <w:r w:rsidR="0054030F" w:rsidRPr="0054030F">
        <w:rPr>
          <w:rFonts w:cs="Times New Roman"/>
          <w:noProof/>
        </w:rPr>
        <w:t>[26], [36], [37]</w:t>
      </w:r>
      <w:r w:rsidRPr="009D6FDD">
        <w:rPr>
          <w:rFonts w:cs="Times New Roman"/>
        </w:rPr>
        <w:fldChar w:fldCharType="end"/>
      </w:r>
      <w:r w:rsidRPr="009D6FDD">
        <w:rPr>
          <w:rFonts w:cs="Times New Roman"/>
        </w:rPr>
        <w:t xml:space="preserve">. For example, trying to predict the type of animal (cat or dog). This supervised machine learning algorithm draws conclusions through observation and determines which type of new observations belong to and classifies them. </w:t>
      </w:r>
    </w:p>
    <w:p w14:paraId="0E942503" w14:textId="621DF721" w:rsidR="007E2387" w:rsidRPr="009D6FDD" w:rsidRDefault="007E2387" w:rsidP="007E2387">
      <w:pPr>
        <w:pStyle w:val="NormalWeb"/>
        <w:shd w:val="clear" w:color="auto" w:fill="FFFFFF"/>
        <w:spacing w:before="0" w:after="450"/>
      </w:pPr>
      <w:r w:rsidRPr="009D6FDD">
        <w:t>The main difference between classification and regression being the output of the model</w:t>
      </w:r>
      <w:r w:rsidRPr="009D6FDD">
        <w:fldChar w:fldCharType="begin" w:fldLock="1"/>
      </w:r>
      <w:r w:rsidR="0054030F">
        <w:instrText>ADDIN CSL_CITATION {"citationItems":[{"id":"ITEM-1","itemData":{"URL":"https://stackabuse.com/multiple-linear-regression-with-python/","accessed":{"date-parts":[["2021","1","28"]]},"id":"ITEM-1","issued":{"date-parts":[["0"]]},"title":"Multiple Linear Regression with Python","type":"webpage"},"uris":["http://www.mendeley.com/documents/?uuid=38d6823a-1bf7-332c-a789-eb57f65a45b0"]}],"mendeley":{"formattedCitation":"[37]","plainTextFormattedCitation":"[37]","previouslyFormattedCitation":"[37]"},"properties":{"noteIndex":0},"schema":"https://github.com/citation-style-language/schema/raw/master/csl-citation.json"}</w:instrText>
      </w:r>
      <w:r w:rsidRPr="009D6FDD">
        <w:fldChar w:fldCharType="separate"/>
      </w:r>
      <w:r w:rsidR="0054030F" w:rsidRPr="0054030F">
        <w:rPr>
          <w:noProof/>
        </w:rPr>
        <w:t>[37]</w:t>
      </w:r>
      <w:r w:rsidRPr="009D6FDD">
        <w:fldChar w:fldCharType="end"/>
      </w:r>
      <w:r w:rsidRPr="009D6FDD">
        <w:t>. In a regression task, the output variable is numerical or continuous in nature, while for classification tasks the output variable is categorical or discrete in nature.</w:t>
      </w:r>
    </w:p>
    <w:p w14:paraId="6E04F8FE" w14:textId="08C21F20" w:rsidR="00856180" w:rsidRPr="009D6FDD" w:rsidRDefault="00856180" w:rsidP="00884D56">
      <w:pPr>
        <w:rPr>
          <w:rFonts w:cs="Times New Roman"/>
          <w:b/>
          <w:bCs/>
          <w:lang w:val="en-US"/>
        </w:rPr>
      </w:pPr>
      <w:r w:rsidRPr="009D6FDD">
        <w:rPr>
          <w:rFonts w:cs="Times New Roman"/>
          <w:b/>
          <w:bCs/>
          <w:lang w:val="en-US"/>
        </w:rPr>
        <w:t>Unsupervised Learning</w:t>
      </w:r>
      <w:r w:rsidR="00B43A84" w:rsidRPr="009D6FDD">
        <w:rPr>
          <w:rFonts w:cs="Times New Roman"/>
          <w:b/>
          <w:bCs/>
          <w:lang w:val="en-US"/>
        </w:rPr>
        <w:t xml:space="preserve">: Clustering </w:t>
      </w:r>
    </w:p>
    <w:p w14:paraId="0A5A8B7C" w14:textId="7B5E52A6" w:rsidR="00983795" w:rsidRPr="009D6FDD" w:rsidRDefault="003027B7" w:rsidP="00983795">
      <w:pPr>
        <w:rPr>
          <w:rFonts w:cs="Times New Roman"/>
          <w:lang w:val="en-US"/>
        </w:rPr>
      </w:pPr>
      <w:r w:rsidRPr="009D6FDD">
        <w:rPr>
          <w:rFonts w:cs="Times New Roman"/>
        </w:rPr>
        <w:lastRenderedPageBreak/>
        <w:t>The author found that unsupervised learning can solve two types of problems: clustering and dimensionality reduction</w:t>
      </w:r>
      <w:r w:rsidR="006D6589" w:rsidRPr="009D6FDD">
        <w:rPr>
          <w:rFonts w:cs="Times New Roman"/>
        </w:rPr>
        <w:t xml:space="preserve">, in this section the author only illustrates the clustering part. </w:t>
      </w:r>
      <w:r w:rsidR="00856180" w:rsidRPr="009D6FDD">
        <w:rPr>
          <w:rFonts w:cs="Times New Roman"/>
        </w:rPr>
        <w:t xml:space="preserve">The set of algorithms in which we use an </w:t>
      </w:r>
      <w:r w:rsidR="00571A92" w:rsidRPr="009D6FDD">
        <w:rPr>
          <w:rFonts w:cs="Times New Roman"/>
        </w:rPr>
        <w:t>unlabelled</w:t>
      </w:r>
      <w:r w:rsidR="00856180" w:rsidRPr="009D6FDD">
        <w:rPr>
          <w:rFonts w:cs="Times New Roman"/>
        </w:rPr>
        <w:t xml:space="preserve"> dataset, is called unsupervised learning</w:t>
      </w:r>
      <w:r w:rsidR="00856180" w:rsidRPr="009D6FDD">
        <w:rPr>
          <w:rFonts w:cs="Times New Roman"/>
        </w:rPr>
        <w:fldChar w:fldCharType="begin" w:fldLock="1"/>
      </w:r>
      <w:r w:rsidR="0054030F">
        <w:rPr>
          <w:rFonts w:cs="Times New Roman"/>
        </w:rPr>
        <w:instrText>ADDIN CSL_CITATION {"citationItems":[{"id":"ITEM-1","itemData":{"URL":"https://livebook.manning.com/book/grokking-machine-learning/2-1-what-is-the-difference-between-labelled-and-unlabelled-data-/v-4/37","accessed":{"date-parts":[["2021","1","28"]]},"id":"ITEM-1","issued":{"date-parts":[["0"]]},"title":"2.1 What is the difference between labelled and unlabelled data? · Grokking Machine Learning MEAP V12","type":"webpage"},"uris":["http://www.mendeley.com/documents/?uuid=6a6de5cd-03c9-3562-8865-41c1d68f0386"]}],"mendeley":{"formattedCitation":"[26]","plainTextFormattedCitation":"[26]","previouslyFormattedCitation":"[26]"},"properties":{"noteIndex":0},"schema":"https://github.com/citation-style-language/schema/raw/master/csl-citation.json"}</w:instrText>
      </w:r>
      <w:r w:rsidR="00856180" w:rsidRPr="009D6FDD">
        <w:rPr>
          <w:rFonts w:cs="Times New Roman"/>
        </w:rPr>
        <w:fldChar w:fldCharType="separate"/>
      </w:r>
      <w:r w:rsidR="0054030F" w:rsidRPr="0054030F">
        <w:rPr>
          <w:rFonts w:cs="Times New Roman"/>
          <w:noProof/>
        </w:rPr>
        <w:t>[26]</w:t>
      </w:r>
      <w:r w:rsidR="00856180" w:rsidRPr="009D6FDD">
        <w:rPr>
          <w:rFonts w:cs="Times New Roman"/>
        </w:rPr>
        <w:fldChar w:fldCharType="end"/>
      </w:r>
      <w:r w:rsidR="00DC78C2" w:rsidRPr="009D6FDD">
        <w:rPr>
          <w:rFonts w:cs="Times New Roman"/>
        </w:rPr>
        <w:t>.</w:t>
      </w:r>
      <w:r w:rsidR="00DC78C2" w:rsidRPr="009D6FDD">
        <w:rPr>
          <w:rFonts w:cs="Times New Roman"/>
          <w:lang w:val="en-US"/>
        </w:rPr>
        <w:t xml:space="preserve"> In contrast, Unsupervised Learning focuses on finding data patterns</w:t>
      </w:r>
      <w:r w:rsidR="00DC78C2" w:rsidRPr="009D6FDD">
        <w:rPr>
          <w:rFonts w:cs="Times New Roman"/>
          <w:lang w:val="en-US"/>
        </w:rPr>
        <w:fldChar w:fldCharType="begin" w:fldLock="1"/>
      </w:r>
      <w:r w:rsidR="0054030F">
        <w:rPr>
          <w:rFonts w:cs="Times New Roman"/>
          <w:lang w:val="en-US"/>
        </w:rPr>
        <w:instrText>ADDIN CSL_CITATION {"citationItems":[{"id":"ITEM-1","itemData":{"URL":"https://centricconsulting.com/blog/machine-learning-a-quick-introduction-and-five-core-steps/","accessed":{"date-parts":[["2021","4","1"]]},"id":"ITEM-1","issued":{"date-parts":[["0"]]},"title":"Machine Learning: A Quick Introduction and Five Core Steps - Centric Consulting","type":"webpage"},"uris":["http://www.mendeley.com/documents/?uuid=11a6e462-1e9b-3e81-a099-6cc256f8af1a"]}],"mendeley":{"formattedCitation":"[39]","plainTextFormattedCitation":"[39]","previouslyFormattedCitation":"[39]"},"properties":{"noteIndex":0},"schema":"https://github.com/citation-style-language/schema/raw/master/csl-citation.json"}</w:instrText>
      </w:r>
      <w:r w:rsidR="00DC78C2" w:rsidRPr="009D6FDD">
        <w:rPr>
          <w:rFonts w:cs="Times New Roman"/>
          <w:lang w:val="en-US"/>
        </w:rPr>
        <w:fldChar w:fldCharType="separate"/>
      </w:r>
      <w:r w:rsidR="0054030F" w:rsidRPr="0054030F">
        <w:rPr>
          <w:rFonts w:cs="Times New Roman"/>
          <w:noProof/>
          <w:lang w:val="en-US"/>
        </w:rPr>
        <w:t>[39]</w:t>
      </w:r>
      <w:r w:rsidR="00DC78C2" w:rsidRPr="009D6FDD">
        <w:rPr>
          <w:rFonts w:cs="Times New Roman"/>
          <w:lang w:val="en-US"/>
        </w:rPr>
        <w:fldChar w:fldCharType="end"/>
      </w:r>
      <w:r w:rsidR="00DC78C2" w:rsidRPr="009D6FDD">
        <w:rPr>
          <w:rFonts w:cs="Times New Roman"/>
          <w:lang w:val="en-US"/>
        </w:rPr>
        <w:t>.</w:t>
      </w:r>
      <w:r w:rsidR="00510AD0" w:rsidRPr="009D6FDD">
        <w:rPr>
          <w:rFonts w:cs="Times New Roman"/>
          <w:lang w:val="en-US" w:eastAsia="zh-CN"/>
        </w:rPr>
        <w:t>As</w:t>
      </w:r>
      <w:r w:rsidR="00856180" w:rsidRPr="009D6FDD">
        <w:rPr>
          <w:rFonts w:cs="Times New Roman"/>
          <w:lang w:val="en-US"/>
        </w:rPr>
        <w:t xml:space="preserve"> there is no operator intervention and supervision</w:t>
      </w:r>
      <w:r w:rsidR="00CA4692" w:rsidRPr="009D6FDD">
        <w:rPr>
          <w:rFonts w:cs="Times New Roman"/>
          <w:lang w:val="en-US"/>
        </w:rPr>
        <w:t>, t</w:t>
      </w:r>
      <w:r w:rsidR="00856180" w:rsidRPr="009D6FDD">
        <w:rPr>
          <w:rFonts w:cs="Times New Roman"/>
          <w:lang w:val="en-US"/>
        </w:rPr>
        <w:t>he program analyzes the data itself and summarizes a set of rules or summarizes the corresponding recognition mode. The algorithm attempts to organize data in a certain way to describe its structure and present certain data information. When the dataset is large enough, or the algorithm processes and evaluates more data sets, its decision-making ability will gradually improve and become more and more perfect. Obviously, this method is more rational and rigorous and is especially suitable for data collections with huge amounts of data. Unsupervised learning is a more difficult algorithm than supervised learning because we know little about the data or the expected results.</w:t>
      </w:r>
      <w:r w:rsidR="009149A8" w:rsidRPr="009D6FDD">
        <w:rPr>
          <w:rFonts w:cs="Times New Roman"/>
          <w:lang w:val="en-US"/>
        </w:rPr>
        <w:t xml:space="preserve"> </w:t>
      </w:r>
    </w:p>
    <w:p w14:paraId="0D4FC1C4" w14:textId="77777777" w:rsidR="008C5AB4" w:rsidRPr="009D6FDD" w:rsidRDefault="008C5AB4" w:rsidP="00983795">
      <w:pPr>
        <w:rPr>
          <w:rFonts w:cs="Times New Roman"/>
        </w:rPr>
      </w:pPr>
    </w:p>
    <w:p w14:paraId="17AFAF18" w14:textId="72AD7562" w:rsidR="000F7F8B" w:rsidRPr="009D6FDD" w:rsidRDefault="00DD56F9" w:rsidP="001E5BE4">
      <w:pPr>
        <w:pStyle w:val="Heading3"/>
        <w:rPr>
          <w:rFonts w:ascii="Times New Roman" w:hAnsi="Times New Roman" w:cs="Times New Roman"/>
        </w:rPr>
      </w:pPr>
      <w:bookmarkStart w:id="103" w:name="_Toc73385389"/>
      <w:r w:rsidRPr="009D6FDD">
        <w:rPr>
          <w:rFonts w:ascii="Times New Roman" w:hAnsi="Times New Roman" w:cs="Times New Roman"/>
        </w:rPr>
        <w:t>2.</w:t>
      </w:r>
      <w:r w:rsidR="00DB66AB" w:rsidRPr="009D6FDD">
        <w:rPr>
          <w:rFonts w:ascii="Times New Roman" w:hAnsi="Times New Roman" w:cs="Times New Roman"/>
        </w:rPr>
        <w:t>6</w:t>
      </w:r>
      <w:r w:rsidRPr="009D6FDD">
        <w:rPr>
          <w:rFonts w:ascii="Times New Roman" w:hAnsi="Times New Roman" w:cs="Times New Roman"/>
        </w:rPr>
        <w:t xml:space="preserve">.2 </w:t>
      </w:r>
      <w:r w:rsidR="00AE77DB" w:rsidRPr="009D6FDD">
        <w:rPr>
          <w:rFonts w:ascii="Times New Roman" w:hAnsi="Times New Roman" w:cs="Times New Roman"/>
        </w:rPr>
        <w:t>M</w:t>
      </w:r>
      <w:r w:rsidR="005D250A" w:rsidRPr="009D6FDD">
        <w:rPr>
          <w:rFonts w:ascii="Times New Roman" w:hAnsi="Times New Roman" w:cs="Times New Roman"/>
        </w:rPr>
        <w:t>achine learning m</w:t>
      </w:r>
      <w:r w:rsidR="00AE77DB" w:rsidRPr="009D6FDD">
        <w:rPr>
          <w:rFonts w:ascii="Times New Roman" w:hAnsi="Times New Roman" w:cs="Times New Roman"/>
        </w:rPr>
        <w:t>odels</w:t>
      </w:r>
      <w:r w:rsidR="009E75AA" w:rsidRPr="009D6FDD">
        <w:rPr>
          <w:rFonts w:ascii="Times New Roman" w:hAnsi="Times New Roman" w:cs="Times New Roman"/>
        </w:rPr>
        <w:t xml:space="preserve">: </w:t>
      </w:r>
      <w:r w:rsidR="00BB2F7A" w:rsidRPr="009D6FDD">
        <w:rPr>
          <w:rFonts w:ascii="Times New Roman" w:hAnsi="Times New Roman" w:cs="Times New Roman"/>
        </w:rPr>
        <w:t>Classification</w:t>
      </w:r>
      <w:r w:rsidR="001C6506" w:rsidRPr="009D6FDD">
        <w:rPr>
          <w:rFonts w:ascii="Times New Roman" w:hAnsi="Times New Roman" w:cs="Times New Roman"/>
        </w:rPr>
        <w:t xml:space="preserve">, Regression and </w:t>
      </w:r>
      <w:r w:rsidR="00C81322" w:rsidRPr="009D6FDD">
        <w:rPr>
          <w:rFonts w:ascii="Times New Roman" w:hAnsi="Times New Roman" w:cs="Times New Roman"/>
        </w:rPr>
        <w:t>Clustering</w:t>
      </w:r>
      <w:bookmarkEnd w:id="103"/>
    </w:p>
    <w:p w14:paraId="1D5ECAC5" w14:textId="23213E24" w:rsidR="001A24E1" w:rsidRPr="009D6FDD" w:rsidRDefault="005D5E3E" w:rsidP="00280F82">
      <w:pPr>
        <w:jc w:val="center"/>
        <w:rPr>
          <w:rFonts w:cs="Times New Roman"/>
        </w:rPr>
      </w:pPr>
      <w:r w:rsidRPr="009D6FDD">
        <w:rPr>
          <w:rFonts w:cs="Times New Roman"/>
          <w:noProof/>
        </w:rPr>
        <w:drawing>
          <wp:inline distT="0" distB="0" distL="0" distR="0" wp14:anchorId="09F31E45" wp14:editId="07F1423B">
            <wp:extent cx="3371850" cy="18942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1850" cy="1894205"/>
                    </a:xfrm>
                    <a:prstGeom prst="rect">
                      <a:avLst/>
                    </a:prstGeom>
                  </pic:spPr>
                </pic:pic>
              </a:graphicData>
            </a:graphic>
          </wp:inline>
        </w:drawing>
      </w:r>
    </w:p>
    <w:p w14:paraId="4D59B110" w14:textId="3C2F8DA8" w:rsidR="00A00738" w:rsidRPr="009D6FDD" w:rsidRDefault="00DC690A" w:rsidP="00280F82">
      <w:pPr>
        <w:jc w:val="center"/>
        <w:rPr>
          <w:rFonts w:cs="Times New Roman"/>
        </w:rPr>
      </w:pPr>
      <w:bookmarkStart w:id="104" w:name="Figure219"/>
      <w:r w:rsidRPr="009D6FDD">
        <w:rPr>
          <w:rFonts w:cs="Times New Roman"/>
        </w:rPr>
        <w:t xml:space="preserve">Figure </w:t>
      </w:r>
      <w:r w:rsidR="00A00738" w:rsidRPr="009D6FDD">
        <w:rPr>
          <w:rFonts w:cs="Times New Roman"/>
        </w:rPr>
        <w:t>2.19</w:t>
      </w:r>
      <w:bookmarkEnd w:id="104"/>
      <w:r w:rsidR="00A00738" w:rsidRPr="009D6FDD">
        <w:rPr>
          <w:rFonts w:cs="Times New Roman"/>
        </w:rPr>
        <w:t xml:space="preserve">: </w:t>
      </w:r>
      <w:r w:rsidR="00F4396B" w:rsidRPr="009D6FDD">
        <w:rPr>
          <w:rFonts w:cs="Times New Roman"/>
        </w:rPr>
        <w:t>Machine Learning Models</w:t>
      </w:r>
    </w:p>
    <w:p w14:paraId="22CBC3A5" w14:textId="7E2B1F4A" w:rsidR="00B666BE" w:rsidRPr="009D6FDD" w:rsidRDefault="00777386" w:rsidP="00FD1857">
      <w:pPr>
        <w:rPr>
          <w:rFonts w:cs="Times New Roman"/>
        </w:rPr>
      </w:pPr>
      <w:r w:rsidRPr="009D6FDD">
        <w:rPr>
          <w:rFonts w:cs="Times New Roman"/>
        </w:rPr>
        <w:t xml:space="preserve">As we already knew machine learning technique can be used to solve three types of problem: Regression, </w:t>
      </w:r>
      <w:r w:rsidR="006F6B7A" w:rsidRPr="009D6FDD">
        <w:rPr>
          <w:rFonts w:cs="Times New Roman"/>
        </w:rPr>
        <w:t>Classification</w:t>
      </w:r>
      <w:r w:rsidRPr="009D6FDD">
        <w:rPr>
          <w:rFonts w:cs="Times New Roman"/>
        </w:rPr>
        <w:t xml:space="preserve"> and Clustering</w:t>
      </w:r>
      <w:r w:rsidR="006977CF" w:rsidRPr="009D6FDD">
        <w:rPr>
          <w:rFonts w:cs="Times New Roman"/>
        </w:rPr>
        <w:t xml:space="preserve"> </w:t>
      </w:r>
      <w:r w:rsidRPr="009D6FDD">
        <w:rPr>
          <w:rFonts w:cs="Times New Roman"/>
        </w:rPr>
        <w:t>(See Chapter 2.5.2).</w:t>
      </w:r>
      <w:r w:rsidR="006F6B7A" w:rsidRPr="009D6FDD">
        <w:rPr>
          <w:rFonts w:cs="Times New Roman"/>
        </w:rPr>
        <w:t xml:space="preserve"> </w:t>
      </w:r>
      <w:r w:rsidR="00184261" w:rsidRPr="009D6FDD">
        <w:rPr>
          <w:rFonts w:cs="Times New Roman"/>
        </w:rPr>
        <w:t>Then</w:t>
      </w:r>
      <w:r w:rsidR="00D77AC2" w:rsidRPr="009D6FDD">
        <w:rPr>
          <w:rFonts w:cs="Times New Roman"/>
        </w:rPr>
        <w:t xml:space="preserve"> </w:t>
      </w:r>
      <w:r w:rsidR="00DD3894" w:rsidRPr="009D6FDD">
        <w:rPr>
          <w:rFonts w:cs="Times New Roman"/>
        </w:rPr>
        <w:t xml:space="preserve">which </w:t>
      </w:r>
      <w:r w:rsidR="004A655A" w:rsidRPr="009D6FDD">
        <w:rPr>
          <w:rFonts w:cs="Times New Roman"/>
        </w:rPr>
        <w:t>algorithms</w:t>
      </w:r>
      <w:r w:rsidR="00DD3894" w:rsidRPr="009D6FDD">
        <w:rPr>
          <w:rFonts w:cs="Times New Roman"/>
        </w:rPr>
        <w:t xml:space="preserve"> can be used to solve those</w:t>
      </w:r>
      <w:r w:rsidR="00D77AC2" w:rsidRPr="009D6FDD">
        <w:rPr>
          <w:rFonts w:cs="Times New Roman"/>
        </w:rPr>
        <w:t xml:space="preserve"> problem</w:t>
      </w:r>
      <w:r w:rsidR="00DD3894" w:rsidRPr="009D6FDD">
        <w:rPr>
          <w:rFonts w:cs="Times New Roman"/>
        </w:rPr>
        <w:t>s</w:t>
      </w:r>
      <w:r w:rsidR="00D77AC2" w:rsidRPr="009D6FDD">
        <w:rPr>
          <w:rFonts w:cs="Times New Roman"/>
        </w:rPr>
        <w:t xml:space="preserve">? </w:t>
      </w:r>
      <w:r w:rsidR="00177752" w:rsidRPr="009D6FDD">
        <w:rPr>
          <w:rFonts w:cs="Times New Roman"/>
        </w:rPr>
        <w:t>And how to choose the most suitable to solve specific questions?</w:t>
      </w:r>
      <w:r w:rsidR="00825E55" w:rsidRPr="009D6FDD">
        <w:rPr>
          <w:rFonts w:cs="Times New Roman"/>
        </w:rPr>
        <w:t xml:space="preserve"> </w:t>
      </w:r>
      <w:r w:rsidR="006F6B7A" w:rsidRPr="009D6FDD">
        <w:rPr>
          <w:rFonts w:cs="Times New Roman"/>
        </w:rPr>
        <w:t>The</w:t>
      </w:r>
      <w:r w:rsidR="00123538" w:rsidRPr="009D6FDD">
        <w:rPr>
          <w:rFonts w:cs="Times New Roman"/>
        </w:rPr>
        <w:t xml:space="preserve"> author </w:t>
      </w:r>
      <w:r w:rsidR="00CE01DD" w:rsidRPr="009D6FDD">
        <w:rPr>
          <w:rFonts w:cs="Times New Roman"/>
        </w:rPr>
        <w:t xml:space="preserve">has </w:t>
      </w:r>
      <w:r w:rsidR="00DD4DF9" w:rsidRPr="009D6FDD">
        <w:rPr>
          <w:rFonts w:cs="Times New Roman"/>
        </w:rPr>
        <w:t xml:space="preserve">summarized and </w:t>
      </w:r>
      <w:r w:rsidR="00F13E0F" w:rsidRPr="009D6FDD">
        <w:rPr>
          <w:rFonts w:cs="Times New Roman"/>
        </w:rPr>
        <w:t xml:space="preserve">outlined the </w:t>
      </w:r>
      <w:r w:rsidR="00BA7FAF" w:rsidRPr="009D6FDD">
        <w:rPr>
          <w:rFonts w:cs="Times New Roman"/>
        </w:rPr>
        <w:t>machine learning</w:t>
      </w:r>
      <w:r w:rsidR="00F13E0F" w:rsidRPr="009D6FDD">
        <w:rPr>
          <w:rFonts w:cs="Times New Roman"/>
        </w:rPr>
        <w:t xml:space="preserve"> models from two </w:t>
      </w:r>
      <w:r w:rsidR="00BE79BE" w:rsidRPr="009D6FDD">
        <w:rPr>
          <w:rFonts w:cs="Times New Roman"/>
        </w:rPr>
        <w:t>perspective</w:t>
      </w:r>
      <w:r w:rsidR="006977CF" w:rsidRPr="009D6FDD">
        <w:rPr>
          <w:rFonts w:cs="Times New Roman"/>
        </w:rPr>
        <w:t xml:space="preserve"> </w:t>
      </w:r>
      <w:r w:rsidR="00443789" w:rsidRPr="009D6FDD">
        <w:rPr>
          <w:rFonts w:cs="Times New Roman"/>
        </w:rPr>
        <w:t>(Figure above)</w:t>
      </w:r>
      <w:r w:rsidR="00F13E0F" w:rsidRPr="009D6FDD">
        <w:rPr>
          <w:rFonts w:cs="Times New Roman"/>
        </w:rPr>
        <w:t>: Supervised and unsupervised learning methods.</w:t>
      </w:r>
      <w:r w:rsidR="00DD6C67" w:rsidRPr="009D6FDD">
        <w:rPr>
          <w:rFonts w:cs="Times New Roman"/>
        </w:rPr>
        <w:t xml:space="preserve"> </w:t>
      </w:r>
      <w:r w:rsidR="002F1A7F" w:rsidRPr="009D6FDD">
        <w:rPr>
          <w:rFonts w:cs="Times New Roman"/>
        </w:rPr>
        <w:t xml:space="preserve">In the supervised learning </w:t>
      </w:r>
      <w:r w:rsidR="00896E37" w:rsidRPr="009D6FDD">
        <w:rPr>
          <w:rFonts w:cs="Times New Roman"/>
        </w:rPr>
        <w:t>methods,</w:t>
      </w:r>
      <w:r w:rsidR="002F1A7F" w:rsidRPr="009D6FDD">
        <w:rPr>
          <w:rFonts w:cs="Times New Roman"/>
        </w:rPr>
        <w:t xml:space="preserve"> </w:t>
      </w:r>
      <w:r w:rsidR="001B182C" w:rsidRPr="009D6FDD">
        <w:rPr>
          <w:rFonts w:cs="Times New Roman"/>
        </w:rPr>
        <w:t>there are six</w:t>
      </w:r>
      <w:r w:rsidR="002F1A7F" w:rsidRPr="009D6FDD">
        <w:rPr>
          <w:rFonts w:cs="Times New Roman"/>
        </w:rPr>
        <w:t xml:space="preserve"> most </w:t>
      </w:r>
      <w:r w:rsidR="00954AAF" w:rsidRPr="009D6FDD">
        <w:rPr>
          <w:rFonts w:cs="Times New Roman"/>
        </w:rPr>
        <w:t>widely</w:t>
      </w:r>
      <w:r w:rsidR="002F1A7F" w:rsidRPr="009D6FDD">
        <w:rPr>
          <w:rFonts w:cs="Times New Roman"/>
        </w:rPr>
        <w:t xml:space="preserve"> used algorithms are introduced: Decision Tree</w:t>
      </w:r>
      <w:r w:rsidR="006977CF" w:rsidRPr="009D6FDD">
        <w:rPr>
          <w:rFonts w:cs="Times New Roman"/>
        </w:rPr>
        <w:t xml:space="preserve"> </w:t>
      </w:r>
      <w:r w:rsidR="002F1A7F" w:rsidRPr="009D6FDD">
        <w:rPr>
          <w:rFonts w:cs="Times New Roman"/>
        </w:rPr>
        <w:t>(DT), Random Forest</w:t>
      </w:r>
      <w:r w:rsidR="00C80879" w:rsidRPr="009D6FDD">
        <w:rPr>
          <w:rFonts w:cs="Times New Roman"/>
        </w:rPr>
        <w:t xml:space="preserve"> </w:t>
      </w:r>
      <w:r w:rsidR="002F1A7F" w:rsidRPr="009D6FDD">
        <w:rPr>
          <w:rFonts w:cs="Times New Roman"/>
        </w:rPr>
        <w:t xml:space="preserve">(RF) and </w:t>
      </w:r>
      <w:r w:rsidR="00BF62F6" w:rsidRPr="009D6FDD">
        <w:rPr>
          <w:rFonts w:cs="Times New Roman"/>
        </w:rPr>
        <w:t>Support Vector Machine</w:t>
      </w:r>
      <w:r w:rsidR="00A03EAF" w:rsidRPr="009D6FDD">
        <w:rPr>
          <w:rFonts w:cs="Times New Roman"/>
        </w:rPr>
        <w:t>, Linear and multiple Linear Regression and Logic Regression</w:t>
      </w:r>
      <w:r w:rsidR="00BF62F6" w:rsidRPr="009D6FDD">
        <w:rPr>
          <w:rFonts w:cs="Times New Roman"/>
        </w:rPr>
        <w:t>.</w:t>
      </w:r>
      <w:r w:rsidR="002E6B79" w:rsidRPr="009D6FDD">
        <w:rPr>
          <w:rFonts w:cs="Times New Roman"/>
        </w:rPr>
        <w:t xml:space="preserve"> </w:t>
      </w:r>
      <w:r w:rsidR="00B81D53" w:rsidRPr="009D6FDD">
        <w:rPr>
          <w:rFonts w:cs="Times New Roman"/>
        </w:rPr>
        <w:t xml:space="preserve">In supervised learning method, the author only </w:t>
      </w:r>
      <w:r w:rsidR="00A372AA" w:rsidRPr="009D6FDD">
        <w:rPr>
          <w:rFonts w:cs="Times New Roman"/>
        </w:rPr>
        <w:t>simply introduced</w:t>
      </w:r>
      <w:r w:rsidR="00B81D53" w:rsidRPr="009D6FDD">
        <w:rPr>
          <w:rFonts w:cs="Times New Roman"/>
        </w:rPr>
        <w:t xml:space="preserve"> the clustering model</w:t>
      </w:r>
      <w:r w:rsidR="00D322DB" w:rsidRPr="009D6FDD">
        <w:rPr>
          <w:rFonts w:cs="Times New Roman"/>
        </w:rPr>
        <w:t xml:space="preserve"> to figure out the data pattern</w:t>
      </w:r>
      <w:r w:rsidR="003D63C5" w:rsidRPr="009D6FDD">
        <w:rPr>
          <w:rFonts w:cs="Times New Roman"/>
        </w:rPr>
        <w:t xml:space="preserve">. </w:t>
      </w:r>
    </w:p>
    <w:p w14:paraId="28471F08" w14:textId="77777777" w:rsidR="00230BB0" w:rsidRPr="009D6FDD" w:rsidRDefault="00230BB0" w:rsidP="00FD1857">
      <w:pPr>
        <w:rPr>
          <w:rFonts w:cs="Times New Roman"/>
        </w:rPr>
      </w:pPr>
    </w:p>
    <w:p w14:paraId="1D85AEAC" w14:textId="7D11102B" w:rsidR="00D12128" w:rsidRPr="009D6FDD" w:rsidRDefault="009B1542" w:rsidP="000C7043">
      <w:pPr>
        <w:pStyle w:val="NormalWeb"/>
        <w:shd w:val="clear" w:color="auto" w:fill="FFFFFF"/>
        <w:spacing w:before="0" w:after="450"/>
        <w:rPr>
          <w:b/>
          <w:bCs/>
        </w:rPr>
      </w:pPr>
      <w:r w:rsidRPr="009D6FDD">
        <w:rPr>
          <w:b/>
          <w:bCs/>
        </w:rPr>
        <w:t xml:space="preserve">Classification </w:t>
      </w:r>
      <w:r w:rsidR="00315B5E" w:rsidRPr="009D6FDD">
        <w:rPr>
          <w:b/>
          <w:bCs/>
        </w:rPr>
        <w:t>Model</w:t>
      </w:r>
      <w:r w:rsidRPr="009D6FDD">
        <w:rPr>
          <w:b/>
          <w:bCs/>
        </w:rPr>
        <w:t xml:space="preserve">: </w:t>
      </w:r>
      <w:r w:rsidR="00F4503B" w:rsidRPr="009D6FDD">
        <w:rPr>
          <w:b/>
          <w:bCs/>
        </w:rPr>
        <w:t>Decision Tree</w:t>
      </w:r>
    </w:p>
    <w:p w14:paraId="45DE87D8" w14:textId="34300B0C" w:rsidR="00E369F1" w:rsidRPr="009D6FDD" w:rsidRDefault="00B0457D" w:rsidP="00B0457D">
      <w:pPr>
        <w:rPr>
          <w:rFonts w:cs="Times New Roman"/>
        </w:rPr>
      </w:pPr>
      <w:r w:rsidRPr="009D6FDD">
        <w:rPr>
          <w:rFonts w:cs="Times New Roman"/>
        </w:rPr>
        <w:t xml:space="preserve">Before introducing random forests, we should firstly understand decision trees. </w:t>
      </w:r>
      <w:r w:rsidR="00E369F1" w:rsidRPr="009D6FDD">
        <w:rPr>
          <w:rFonts w:cs="Times New Roman"/>
        </w:rPr>
        <w:t>A decision tree is a tree-based supervised learning method used to predict the output of a target variable</w:t>
      </w:r>
      <w:r w:rsidR="00CD7EAC" w:rsidRPr="009D6FDD">
        <w:rPr>
          <w:rFonts w:cs="Times New Roman"/>
        </w:rPr>
        <w:fldChar w:fldCharType="begin" w:fldLock="1"/>
      </w:r>
      <w:r w:rsidR="0054030F">
        <w:rPr>
          <w:rFonts w:cs="Times New Roman"/>
        </w:rPr>
        <w:instrText>ADDIN CSL_CITATION {"citationItems":[{"id":"ITEM-1","itemData":{"URL":"https://www.simplilearn.com/tutorials/machine-learning-tutorial/decision-tree-in-python","accessed":{"date-parts":[["2021","4","15"]]},"id":"ITEM-1","issued":{"date-parts":[["0"]]},"title":"The Best Guide On How To Implement Decision Tree In Python","type":"webpage"},"uris":["http://www.mendeley.com/documents/?uuid=fa194f14-b44f-3bed-98d8-875e0b0e6ee3"]}],"mendeley":{"formattedCitation":"[40]","plainTextFormattedCitation":"[40]","previouslyFormattedCitation":"[40]"},"properties":{"noteIndex":0},"schema":"https://github.com/citation-style-language/schema/raw/master/csl-citation.json"}</w:instrText>
      </w:r>
      <w:r w:rsidR="00CD7EAC" w:rsidRPr="009D6FDD">
        <w:rPr>
          <w:rFonts w:cs="Times New Roman"/>
        </w:rPr>
        <w:fldChar w:fldCharType="separate"/>
      </w:r>
      <w:r w:rsidR="0054030F" w:rsidRPr="0054030F">
        <w:rPr>
          <w:rFonts w:cs="Times New Roman"/>
          <w:noProof/>
        </w:rPr>
        <w:t>[40]</w:t>
      </w:r>
      <w:r w:rsidR="00CD7EAC" w:rsidRPr="009D6FDD">
        <w:rPr>
          <w:rFonts w:cs="Times New Roman"/>
        </w:rPr>
        <w:fldChar w:fldCharType="end"/>
      </w:r>
      <w:r w:rsidR="00E369F1" w:rsidRPr="009D6FDD">
        <w:rPr>
          <w:rFonts w:cs="Times New Roman"/>
        </w:rPr>
        <w:t xml:space="preserve">. Supervised learning uses </w:t>
      </w:r>
      <w:r w:rsidR="00593611" w:rsidRPr="009D6FDD">
        <w:rPr>
          <w:rFonts w:cs="Times New Roman"/>
        </w:rPr>
        <w:t>labelled</w:t>
      </w:r>
      <w:r w:rsidR="00E369F1" w:rsidRPr="009D6FDD">
        <w:rPr>
          <w:rFonts w:cs="Times New Roman"/>
        </w:rPr>
        <w:t xml:space="preserve"> data (data with known output variables) to make predictions with the help of regression and classification algorithms</w:t>
      </w:r>
      <w:r w:rsidR="00CD7EAC" w:rsidRPr="009D6FDD">
        <w:rPr>
          <w:rFonts w:cs="Times New Roman"/>
        </w:rPr>
        <w:fldChar w:fldCharType="begin" w:fldLock="1"/>
      </w:r>
      <w:r w:rsidR="0054030F">
        <w:rPr>
          <w:rFonts w:cs="Times New Roman"/>
        </w:rPr>
        <w:instrText>ADDIN CSL_CITATION {"citationItems":[{"id":"ITEM-1","itemData":{"URL":"https://www.simplilearn.com/tutorials/machine-learning-tutorial/decision-tree-in-python","accessed":{"date-parts":[["2021","4","15"]]},"id":"ITEM-1","issued":{"date-parts":[["0"]]},"title":"The Best Guide On How To Implement Decision Tree In Python","type":"webpage"},"uris":["http://www.mendeley.com/documents/?uuid=fa194f14-b44f-3bed-98d8-875e0b0e6ee3"]}],"mendeley":{"formattedCitation":"[40]","plainTextFormattedCitation":"[40]","previouslyFormattedCitation":"[40]"},"properties":{"noteIndex":0},"schema":"https://github.com/citation-style-language/schema/raw/master/csl-citation.json"}</w:instrText>
      </w:r>
      <w:r w:rsidR="00CD7EAC" w:rsidRPr="009D6FDD">
        <w:rPr>
          <w:rFonts w:cs="Times New Roman"/>
        </w:rPr>
        <w:fldChar w:fldCharType="separate"/>
      </w:r>
      <w:r w:rsidR="0054030F" w:rsidRPr="0054030F">
        <w:rPr>
          <w:rFonts w:cs="Times New Roman"/>
          <w:noProof/>
        </w:rPr>
        <w:t>[40]</w:t>
      </w:r>
      <w:r w:rsidR="00CD7EAC" w:rsidRPr="009D6FDD">
        <w:rPr>
          <w:rFonts w:cs="Times New Roman"/>
        </w:rPr>
        <w:fldChar w:fldCharType="end"/>
      </w:r>
      <w:r w:rsidR="00E369F1" w:rsidRPr="009D6FDD">
        <w:rPr>
          <w:rFonts w:cs="Times New Roman"/>
        </w:rPr>
        <w:t>. Supervised learning algorithms act as a supervisor for training a model with a defined output variable. It learns from simple decision rules using the various data features</w:t>
      </w:r>
      <w:r w:rsidR="00CD7EAC" w:rsidRPr="009D6FDD">
        <w:rPr>
          <w:rFonts w:cs="Times New Roman"/>
        </w:rPr>
        <w:fldChar w:fldCharType="begin" w:fldLock="1"/>
      </w:r>
      <w:r w:rsidR="0054030F">
        <w:rPr>
          <w:rFonts w:cs="Times New Roman"/>
        </w:rPr>
        <w:instrText>ADDIN CSL_CITATION {"citationItems":[{"id":"ITEM-1","itemData":{"URL":"https://www.simplilearn.com/tutorials/machine-learning-tutorial/decision-tree-in-python","accessed":{"date-parts":[["2021","4","15"]]},"id":"ITEM-1","issued":{"date-parts":[["0"]]},"title":"The Best Guide On How To Implement Decision Tree In Python","type":"webpage"},"uris":["http://www.mendeley.com/documents/?uuid=fa194f14-b44f-3bed-98d8-875e0b0e6ee3"]}],"mendeley":{"formattedCitation":"[40]","plainTextFormattedCitation":"[40]","previouslyFormattedCitation":"[40]"},"properties":{"noteIndex":0},"schema":"https://github.com/citation-style-language/schema/raw/master/csl-citation.json"}</w:instrText>
      </w:r>
      <w:r w:rsidR="00CD7EAC" w:rsidRPr="009D6FDD">
        <w:rPr>
          <w:rFonts w:cs="Times New Roman"/>
        </w:rPr>
        <w:fldChar w:fldCharType="separate"/>
      </w:r>
      <w:r w:rsidR="0054030F" w:rsidRPr="0054030F">
        <w:rPr>
          <w:rFonts w:cs="Times New Roman"/>
          <w:noProof/>
        </w:rPr>
        <w:t>[40]</w:t>
      </w:r>
      <w:r w:rsidR="00CD7EAC" w:rsidRPr="009D6FDD">
        <w:rPr>
          <w:rFonts w:cs="Times New Roman"/>
        </w:rPr>
        <w:fldChar w:fldCharType="end"/>
      </w:r>
      <w:r w:rsidR="00E369F1" w:rsidRPr="009D6FDD">
        <w:rPr>
          <w:rFonts w:cs="Times New Roman"/>
        </w:rPr>
        <w:t>. </w:t>
      </w:r>
    </w:p>
    <w:p w14:paraId="2B5FE265" w14:textId="0F68DB28" w:rsidR="00356940" w:rsidRPr="009D6FDD" w:rsidRDefault="00B0457D" w:rsidP="00E24986">
      <w:pPr>
        <w:rPr>
          <w:rFonts w:cs="Times New Roman"/>
          <w:lang w:eastAsia="zh-CN"/>
        </w:rPr>
      </w:pPr>
      <w:r w:rsidRPr="009D6FDD">
        <w:rPr>
          <w:rFonts w:cs="Times New Roman"/>
        </w:rPr>
        <w:t xml:space="preserve">Now let us see how decision trees affect decision making. </w:t>
      </w:r>
      <w:r w:rsidR="0070748A" w:rsidRPr="009D6FDD">
        <w:rPr>
          <w:rFonts w:cs="Times New Roman"/>
        </w:rPr>
        <w:t xml:space="preserve">Below figure clearly demonstrate how decision tree works. </w:t>
      </w:r>
      <w:r w:rsidR="00F64952" w:rsidRPr="009D6FDD">
        <w:rPr>
          <w:rFonts w:cs="Times New Roman"/>
        </w:rPr>
        <w:t xml:space="preserve">The decision tree </w:t>
      </w:r>
      <w:r w:rsidR="002727C5" w:rsidRPr="009D6FDD">
        <w:rPr>
          <w:rFonts w:cs="Times New Roman"/>
        </w:rPr>
        <w:t>distinguishes</w:t>
      </w:r>
      <w:r w:rsidR="00F64952" w:rsidRPr="009D6FDD">
        <w:rPr>
          <w:rFonts w:cs="Times New Roman"/>
        </w:rPr>
        <w:t xml:space="preserve"> the animals based on its own </w:t>
      </w:r>
      <w:r w:rsidR="008E3456" w:rsidRPr="009D6FDD">
        <w:rPr>
          <w:rFonts w:cs="Times New Roman"/>
        </w:rPr>
        <w:t>features</w:t>
      </w:r>
      <w:r w:rsidR="00F64952" w:rsidRPr="009D6FDD">
        <w:rPr>
          <w:rFonts w:cs="Times New Roman"/>
        </w:rPr>
        <w:t>.</w:t>
      </w:r>
      <w:r w:rsidR="008E3456" w:rsidRPr="009D6FDD">
        <w:rPr>
          <w:rFonts w:cs="Times New Roman"/>
        </w:rPr>
        <w:t xml:space="preserve"> The features as we talked before</w:t>
      </w:r>
      <w:r w:rsidR="002727C5" w:rsidRPr="009D6FDD">
        <w:rPr>
          <w:rFonts w:cs="Times New Roman"/>
        </w:rPr>
        <w:t xml:space="preserve"> </w:t>
      </w:r>
      <w:r w:rsidR="008E3456" w:rsidRPr="009D6FDD">
        <w:rPr>
          <w:rFonts w:cs="Times New Roman"/>
        </w:rPr>
        <w:t xml:space="preserve">(Chapter 2.3.1), they are </w:t>
      </w:r>
      <w:r w:rsidR="00D329EC" w:rsidRPr="009D6FDD">
        <w:rPr>
          <w:rFonts w:cs="Times New Roman"/>
        </w:rPr>
        <w:t xml:space="preserve">colour, height </w:t>
      </w:r>
      <w:r w:rsidR="00BC3043" w:rsidRPr="009D6FDD">
        <w:rPr>
          <w:rFonts w:cs="Times New Roman"/>
        </w:rPr>
        <w:t xml:space="preserve">as the input. </w:t>
      </w:r>
      <w:r w:rsidR="00B66812" w:rsidRPr="009D6FDD">
        <w:rPr>
          <w:rFonts w:cs="Times New Roman"/>
          <w:lang w:eastAsia="zh-CN"/>
        </w:rPr>
        <w:t xml:space="preserve">Here we also need to involve a concept of entropy. Entropy, </w:t>
      </w:r>
      <w:r w:rsidR="00544C1E" w:rsidRPr="009D6FDD">
        <w:rPr>
          <w:rFonts w:cs="Times New Roman"/>
          <w:lang w:eastAsia="zh-CN"/>
        </w:rPr>
        <w:t>it is a unit to describe the degree of confusion</w:t>
      </w:r>
      <w:r w:rsidR="00C572F8" w:rsidRPr="009D6FDD">
        <w:rPr>
          <w:rFonts w:cs="Times New Roman"/>
          <w:lang w:eastAsia="zh-CN"/>
        </w:rPr>
        <w:t xml:space="preserve">. </w:t>
      </w:r>
      <w:r w:rsidR="007309A4" w:rsidRPr="009D6FDD">
        <w:rPr>
          <w:rFonts w:cs="Times New Roman"/>
          <w:lang w:eastAsia="zh-CN"/>
        </w:rPr>
        <w:t>I</w:t>
      </w:r>
      <w:r w:rsidR="00183B02" w:rsidRPr="009D6FDD">
        <w:rPr>
          <w:rFonts w:cs="Times New Roman"/>
          <w:lang w:eastAsia="zh-CN"/>
        </w:rPr>
        <w:t>n a word</w:t>
      </w:r>
      <w:r w:rsidR="00421768" w:rsidRPr="009D6FDD">
        <w:rPr>
          <w:rFonts w:cs="Times New Roman"/>
          <w:lang w:eastAsia="zh-CN"/>
        </w:rPr>
        <w:t xml:space="preserve">, The larger the value of entropy, the more </w:t>
      </w:r>
      <w:r w:rsidR="00E867A4" w:rsidRPr="009D6FDD">
        <w:rPr>
          <w:rFonts w:cs="Times New Roman"/>
          <w:lang w:eastAsia="zh-CN"/>
        </w:rPr>
        <w:t>confusion</w:t>
      </w:r>
      <w:r w:rsidR="00421768" w:rsidRPr="009D6FDD">
        <w:rPr>
          <w:rFonts w:cs="Times New Roman"/>
          <w:lang w:eastAsia="zh-CN"/>
        </w:rPr>
        <w:t>, and vice versa</w:t>
      </w:r>
      <w:r w:rsidR="00A972FE" w:rsidRPr="009D6FDD">
        <w:rPr>
          <w:rFonts w:cs="Times New Roman"/>
          <w:lang w:eastAsia="zh-CN"/>
        </w:rPr>
        <w:t>.</w:t>
      </w:r>
      <w:r w:rsidRPr="009D6FDD">
        <w:rPr>
          <w:rFonts w:cs="Times New Roman"/>
          <w:noProof/>
        </w:rPr>
        <w:t xml:space="preserve"> </w:t>
      </w:r>
      <w:r w:rsidR="00B51A3C" w:rsidRPr="009D6FDD">
        <w:rPr>
          <w:rFonts w:cs="Times New Roman"/>
        </w:rPr>
        <w:t>By asking serious questions we can get two or more answers or output from each question</w:t>
      </w:r>
      <w:r w:rsidR="00B51A3C" w:rsidRPr="009D6FDD">
        <w:rPr>
          <w:rFonts w:cs="Times New Roman"/>
          <w:lang w:eastAsia="zh-CN"/>
        </w:rPr>
        <w:t>.</w:t>
      </w:r>
      <w:r w:rsidR="00EA4491" w:rsidRPr="009D6FDD">
        <w:rPr>
          <w:rFonts w:cs="Times New Roman"/>
          <w:lang w:eastAsia="zh-CN"/>
        </w:rPr>
        <w:t xml:space="preserve"> This process iterated until animals cannot be </w:t>
      </w:r>
      <w:r w:rsidR="007C3442" w:rsidRPr="009D6FDD">
        <w:rPr>
          <w:rFonts w:cs="Times New Roman"/>
          <w:lang w:eastAsia="zh-CN"/>
        </w:rPr>
        <w:t>split</w:t>
      </w:r>
      <w:r w:rsidR="0097177E" w:rsidRPr="009D6FDD">
        <w:rPr>
          <w:rFonts w:cs="Times New Roman"/>
          <w:lang w:eastAsia="zh-CN"/>
        </w:rPr>
        <w:t>.</w:t>
      </w:r>
      <w:r w:rsidR="00F96C80" w:rsidRPr="009D6FDD">
        <w:rPr>
          <w:rFonts w:cs="Times New Roman"/>
          <w:lang w:eastAsia="zh-CN"/>
        </w:rPr>
        <w:t xml:space="preserve"> </w:t>
      </w:r>
      <w:r w:rsidR="000E4890" w:rsidRPr="009D6FDD">
        <w:rPr>
          <w:rFonts w:cs="Times New Roman"/>
          <w:lang w:eastAsia="zh-CN"/>
        </w:rPr>
        <w:t xml:space="preserve">In this process, the entropy also </w:t>
      </w:r>
      <w:r w:rsidR="00870AC6" w:rsidRPr="009D6FDD">
        <w:rPr>
          <w:rFonts w:cs="Times New Roman"/>
          <w:lang w:eastAsia="zh-CN"/>
        </w:rPr>
        <w:t>decreases</w:t>
      </w:r>
      <w:r w:rsidR="000E4890" w:rsidRPr="009D6FDD">
        <w:rPr>
          <w:rFonts w:cs="Times New Roman"/>
          <w:lang w:eastAsia="zh-CN"/>
        </w:rPr>
        <w:t xml:space="preserve">, which </w:t>
      </w:r>
      <w:r w:rsidR="00773E6B" w:rsidRPr="009D6FDD">
        <w:rPr>
          <w:rFonts w:cs="Times New Roman"/>
          <w:lang w:eastAsia="zh-CN"/>
        </w:rPr>
        <w:t>represents</w:t>
      </w:r>
      <w:r w:rsidR="000E4890" w:rsidRPr="009D6FDD">
        <w:rPr>
          <w:rFonts w:cs="Times New Roman"/>
          <w:lang w:eastAsia="zh-CN"/>
        </w:rPr>
        <w:t xml:space="preserve"> that the dispersion decreases and the target becomes orderly.</w:t>
      </w:r>
    </w:p>
    <w:p w14:paraId="44AC5A1C" w14:textId="740325D5" w:rsidR="00A21E05" w:rsidRPr="009D6FDD" w:rsidRDefault="00A21E05" w:rsidP="00E24986">
      <w:pPr>
        <w:shd w:val="clear" w:color="auto" w:fill="FFFFFF"/>
        <w:spacing w:after="100" w:afterAutospacing="1"/>
        <w:rPr>
          <w:rFonts w:cs="Times New Roman"/>
        </w:rPr>
      </w:pPr>
      <w:r w:rsidRPr="009D6FDD">
        <w:rPr>
          <w:rFonts w:cs="Times New Roman"/>
        </w:rPr>
        <w:t>As the figure shows, we can make decisions using a tree structure. Each branch node represents a choice and leaf node represents a decision. From the graph we can easily figure out the biggest advantage of decision trees is it is simple to understand and to interpret and trees can be visualized</w:t>
      </w:r>
      <w:r w:rsidRPr="009D6FDD">
        <w:rPr>
          <w:rFonts w:cs="Times New Roman"/>
        </w:rPr>
        <w:fldChar w:fldCharType="begin" w:fldLock="1"/>
      </w:r>
      <w:r w:rsidR="0054030F">
        <w:rPr>
          <w:rFonts w:cs="Times New Roman"/>
        </w:rPr>
        <w:instrText>ADDIN CSL_CITATION {"citationItems":[{"id":"ITEM-1","itemData":{"URL":"https://scikit-learn.org/stable/modules/tree.html","accessed":{"date-parts":[["2021","3","24"]]},"id":"ITEM-1","issued":{"date-parts":[["0"]]},"title":"1.10. Decision Trees — scikit-learn 0.24.1 documentation","type":"webpage"},"uris":["http://www.mendeley.com/documents/?uuid=6a81befb-c9f7-3e33-a060-aaa1c6fef95d"]}],"mendeley":{"formattedCitation":"[41]","plainTextFormattedCitation":"[41]","previouslyFormattedCitation":"[41]"},"properties":{"noteIndex":0},"schema":"https://github.com/citation-style-language/schema/raw/master/csl-citation.json"}</w:instrText>
      </w:r>
      <w:r w:rsidRPr="009D6FDD">
        <w:rPr>
          <w:rFonts w:cs="Times New Roman"/>
        </w:rPr>
        <w:fldChar w:fldCharType="separate"/>
      </w:r>
      <w:r w:rsidR="0054030F" w:rsidRPr="0054030F">
        <w:rPr>
          <w:rFonts w:cs="Times New Roman"/>
          <w:noProof/>
        </w:rPr>
        <w:t>[41]</w:t>
      </w:r>
      <w:r w:rsidRPr="009D6FDD">
        <w:rPr>
          <w:rFonts w:cs="Times New Roman"/>
        </w:rPr>
        <w:fldChar w:fldCharType="end"/>
      </w:r>
      <w:r w:rsidRPr="009D6FDD">
        <w:rPr>
          <w:rFonts w:cs="Times New Roman"/>
        </w:rPr>
        <w:t xml:space="preserve">. </w:t>
      </w:r>
      <w:r w:rsidR="00AE7A3F" w:rsidRPr="009D6FDD">
        <w:rPr>
          <w:rFonts w:cs="Times New Roman"/>
        </w:rPr>
        <w:t>It’s disadvantage is decision makers may create too many complex trees, for example, irrelevant attributes can result in overfitting when training data set, they cannot superimpose the data well. This is called overfitting. In order to avoid this problem, some kind of top-end mechanism must be used to set the minimum number of samples required at the leaf routine or set the maximum depth of the tree.</w:t>
      </w:r>
    </w:p>
    <w:p w14:paraId="65566E6B" w14:textId="58CDD330" w:rsidR="00B0457D" w:rsidRPr="009D6FDD" w:rsidRDefault="00993E1F" w:rsidP="001D09EE">
      <w:pPr>
        <w:jc w:val="center"/>
        <w:rPr>
          <w:rFonts w:cs="Times New Roman"/>
        </w:rPr>
      </w:pPr>
      <w:r w:rsidRPr="009D6FDD">
        <w:rPr>
          <w:rFonts w:cs="Times New Roman"/>
          <w:noProof/>
        </w:rPr>
        <w:lastRenderedPageBreak/>
        <w:drawing>
          <wp:inline distT="0" distB="0" distL="0" distR="0" wp14:anchorId="33F4F90B" wp14:editId="2D00ECCD">
            <wp:extent cx="4010025" cy="25234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10025" cy="2523431"/>
                    </a:xfrm>
                    <a:prstGeom prst="rect">
                      <a:avLst/>
                    </a:prstGeom>
                  </pic:spPr>
                </pic:pic>
              </a:graphicData>
            </a:graphic>
          </wp:inline>
        </w:drawing>
      </w:r>
    </w:p>
    <w:p w14:paraId="1C524825" w14:textId="6895B5BC" w:rsidR="00DC58FA" w:rsidRPr="009D6FDD" w:rsidRDefault="00B0457D" w:rsidP="001D09EE">
      <w:pPr>
        <w:jc w:val="center"/>
        <w:rPr>
          <w:rFonts w:cs="Times New Roman"/>
        </w:rPr>
      </w:pPr>
      <w:bookmarkStart w:id="105" w:name="Figure220"/>
      <w:r w:rsidRPr="009D6FDD">
        <w:rPr>
          <w:rFonts w:cs="Times New Roman"/>
        </w:rPr>
        <w:t>Figure</w:t>
      </w:r>
      <w:r w:rsidR="007971CA" w:rsidRPr="009D6FDD">
        <w:rPr>
          <w:rFonts w:cs="Times New Roman"/>
        </w:rPr>
        <w:t xml:space="preserve"> 2.20</w:t>
      </w:r>
      <w:bookmarkEnd w:id="105"/>
      <w:r w:rsidR="009B74CC" w:rsidRPr="009D6FDD">
        <w:rPr>
          <w:rFonts w:cs="Times New Roman"/>
        </w:rPr>
        <w:fldChar w:fldCharType="begin" w:fldLock="1"/>
      </w:r>
      <w:r w:rsidR="0054030F">
        <w:rPr>
          <w:rFonts w:cs="Times New Roman"/>
        </w:rPr>
        <w:instrText>ADDIN CSL_CITATION {"citationItems":[{"id":"ITEM-1","itemData":{"URL":"https://www.simplilearn.com/tutorials/machine-learning-tutorial/decision-tree-in-python","accessed":{"date-parts":[["2021","4","15"]]},"id":"ITEM-1","issued":{"date-parts":[["0"]]},"title":"The Best Guide On How To Implement Decision Tree In Python","type":"webpage"},"uris":["http://www.mendeley.com/documents/?uuid=fa194f14-b44f-3bed-98d8-875e0b0e6ee3"]}],"mendeley":{"formattedCitation":"[40]","plainTextFormattedCitation":"[40]","previouslyFormattedCitation":"[40]"},"properties":{"noteIndex":0},"schema":"https://github.com/citation-style-language/schema/raw/master/csl-citation.json"}</w:instrText>
      </w:r>
      <w:r w:rsidR="009B74CC" w:rsidRPr="009D6FDD">
        <w:rPr>
          <w:rFonts w:cs="Times New Roman"/>
        </w:rPr>
        <w:fldChar w:fldCharType="separate"/>
      </w:r>
      <w:r w:rsidR="0054030F" w:rsidRPr="0054030F">
        <w:rPr>
          <w:rFonts w:cs="Times New Roman"/>
          <w:noProof/>
        </w:rPr>
        <w:t>[40]</w:t>
      </w:r>
      <w:r w:rsidR="009B74CC" w:rsidRPr="009D6FDD">
        <w:rPr>
          <w:rFonts w:cs="Times New Roman"/>
        </w:rPr>
        <w:fldChar w:fldCharType="end"/>
      </w:r>
      <w:r w:rsidRPr="009D6FDD">
        <w:rPr>
          <w:rFonts w:cs="Times New Roman"/>
        </w:rPr>
        <w:t>: Decision Tree</w:t>
      </w:r>
    </w:p>
    <w:p w14:paraId="5E0E45C5" w14:textId="05CE7375" w:rsidR="00DC58FA" w:rsidRPr="009D6FDD" w:rsidRDefault="00DC58FA" w:rsidP="00B0457D">
      <w:pPr>
        <w:shd w:val="clear" w:color="auto" w:fill="FFFFFF"/>
        <w:spacing w:after="100" w:afterAutospacing="1" w:line="240" w:lineRule="auto"/>
        <w:rPr>
          <w:rFonts w:cs="Times New Roman"/>
          <w:b/>
          <w:bCs/>
        </w:rPr>
      </w:pPr>
      <w:r w:rsidRPr="009D6FDD">
        <w:rPr>
          <w:rFonts w:cs="Times New Roman"/>
          <w:b/>
          <w:bCs/>
        </w:rPr>
        <w:t>Summary:</w:t>
      </w:r>
    </w:p>
    <w:p w14:paraId="0F13765C" w14:textId="56438358" w:rsidR="0097177E" w:rsidRPr="009D6FDD" w:rsidRDefault="00DC58FA" w:rsidP="00DC58FA">
      <w:pPr>
        <w:rPr>
          <w:rFonts w:cs="Times New Roman"/>
        </w:rPr>
      </w:pPr>
      <w:r w:rsidRPr="009D6FDD">
        <w:rPr>
          <w:rFonts w:cs="Times New Roman"/>
        </w:rPr>
        <w:t>Decision Trees are a supervised learning method used for classification and regression problems</w:t>
      </w:r>
      <w:r w:rsidRPr="009D6FDD">
        <w:rPr>
          <w:rFonts w:cs="Times New Roman"/>
        </w:rPr>
        <w:fldChar w:fldCharType="begin" w:fldLock="1"/>
      </w:r>
      <w:r w:rsidR="0054030F">
        <w:rPr>
          <w:rFonts w:cs="Times New Roman"/>
        </w:rPr>
        <w:instrText>ADDIN CSL_CITATION {"citationItems":[{"id":"ITEM-1","itemData":{"URL":"https://scikit-learn.org/stable/modules/tree.html","accessed":{"date-parts":[["2021","3","24"]]},"id":"ITEM-1","issued":{"date-parts":[["0"]]},"title":"1.10. Decision Trees — scikit-learn 0.24.1 documentation","type":"webpage"},"uris":["http://www.mendeley.com/documents/?uuid=6a81befb-c9f7-3e33-a060-aaa1c6fef95d"]}],"mendeley":{"formattedCitation":"[41]","plainTextFormattedCitation":"[41]","previouslyFormattedCitation":"[41]"},"properties":{"noteIndex":0},"schema":"https://github.com/citation-style-language/schema/raw/master/csl-citation.json"}</w:instrText>
      </w:r>
      <w:r w:rsidRPr="009D6FDD">
        <w:rPr>
          <w:rFonts w:cs="Times New Roman"/>
        </w:rPr>
        <w:fldChar w:fldCharType="separate"/>
      </w:r>
      <w:r w:rsidR="0054030F" w:rsidRPr="0054030F">
        <w:rPr>
          <w:rFonts w:cs="Times New Roman"/>
          <w:noProof/>
        </w:rPr>
        <w:t>[41]</w:t>
      </w:r>
      <w:r w:rsidRPr="009D6FDD">
        <w:rPr>
          <w:rFonts w:cs="Times New Roman"/>
        </w:rPr>
        <w:fldChar w:fldCharType="end"/>
      </w:r>
      <w:r w:rsidRPr="009D6FDD">
        <w:rPr>
          <w:rFonts w:cs="Times New Roman"/>
        </w:rPr>
        <w:t>. It is a highly used classifiers due to its simplicity for understanding and interpretation</w:t>
      </w:r>
      <w:r w:rsidRPr="009D6FDD">
        <w:rPr>
          <w:rFonts w:cs="Times New Roman"/>
        </w:rPr>
        <w:fldChar w:fldCharType="begin" w:fldLock="1"/>
      </w:r>
      <w:r w:rsidR="0054030F">
        <w:rPr>
          <w:rFonts w:cs="Times New Roman"/>
        </w:rPr>
        <w:instrText>ADDIN CSL_CITATION {"citationItems":[{"id":"ITEM-1","itemData":{"DOI":"10.1109/ACCESS.2019.2919343","ISSN":"21693536","abstract":"Decisions made at the strategic level of Higher Educational Institutions (HEIs) affect policies, strategies, and actions that the institutions make as a whole. Decision's structures at HEIs are depicted in this paper and their effectiveness in supporting the institutions' governance. The disengagement of the stakeholders and the lack of using efficient computational algorithms lead to 1) the decision process takes longer; 2) the 'whole picture' is not involved along with all data necessary; and 3) small academic impact is produced by the decision, among others. Machine learning is an emerging field of artificial intelligence that using various algorithms analyzes information and provides a richer understanding of the data contained in a specific context. Based on the author's previous works, we focus on supporting decision-making at a strategic level, being deans' concerns the preeminent mission to bolster. In this paper, three supervised classification algorithms are deployed to predict graduation rates from real data about undergraduate engineering students in South America. The analysis of receiver operating characteristic (ROC) curve and accuracy are executed as measures of effectiveness to compare and evaluate decision tree, logistic regression, and random forest, where this last one demonstrates the best outcomes.","author":[{"dropping-particle":"","family":"Nieto","given":"Yuri","non-dropping-particle":"","parse-names":false,"suffix":""},{"dropping-particle":"","family":"Gacia-Diaz","given":"Vicente","non-dropping-particle":"","parse-names":false,"suffix":""},{"dropping-particle":"","family":"Montenegro","given":"Carlos","non-dropping-particle":"","parse-names":false,"suffix":""},{"dropping-particle":"","family":"Gonzalez","given":"Claudio Camilo","non-dropping-particle":"","parse-names":false,"suffix":""},{"dropping-particle":"","family":"Gonzalez Crespo","given":"Ruben","non-dropping-particle":"","parse-names":false,"suffix":""}],"container-title":"IEEE Access","id":"ITEM-1","issued":{"date-parts":[["2019"]]},"page":"75007-75017","publisher":"Institute of Electrical and Electronics Engineers Inc.","title":"Usage of Machine Learning for Strategic Decision Making at Higher Educational Institutions","type":"article-journal","volume":"7"},"uris":["http://www.mendeley.com/documents/?uuid=c1760395-dfa9-3516-aed1-67466363b2ed"]}],"mendeley":{"formattedCitation":"[34]","plainTextFormattedCitation":"[34]","previouslyFormattedCitation":"[34]"},"properties":{"noteIndex":0},"schema":"https://github.com/citation-style-language/schema/raw/master/csl-citation.json"}</w:instrText>
      </w:r>
      <w:r w:rsidRPr="009D6FDD">
        <w:rPr>
          <w:rFonts w:cs="Times New Roman"/>
        </w:rPr>
        <w:fldChar w:fldCharType="separate"/>
      </w:r>
      <w:r w:rsidR="0054030F" w:rsidRPr="0054030F">
        <w:rPr>
          <w:rFonts w:cs="Times New Roman"/>
          <w:noProof/>
        </w:rPr>
        <w:t>[34]</w:t>
      </w:r>
      <w:r w:rsidRPr="009D6FDD">
        <w:rPr>
          <w:rFonts w:cs="Times New Roman"/>
        </w:rPr>
        <w:fldChar w:fldCharType="end"/>
      </w:r>
      <w:r w:rsidRPr="009D6FDD">
        <w:rPr>
          <w:rFonts w:cs="Times New Roman"/>
        </w:rPr>
        <w:t>. It requires little data preparation, handles numerical and categorical data, and performs very well with large data set in a short time</w:t>
      </w:r>
      <w:r w:rsidRPr="009D6FDD">
        <w:rPr>
          <w:rFonts w:cs="Times New Roman"/>
        </w:rPr>
        <w:fldChar w:fldCharType="begin" w:fldLock="1"/>
      </w:r>
      <w:r w:rsidR="0054030F">
        <w:rPr>
          <w:rFonts w:cs="Times New Roman"/>
        </w:rPr>
        <w:instrText>ADDIN CSL_CITATION {"citationItems":[{"id":"ITEM-1","itemData":{"DOI":"10.1109/ACCESS.2019.2919343","ISSN":"21693536","abstract":"Decisions made at the strategic level of Higher Educational Institutions (HEIs) affect policies, strategies, and actions that the institutions make as a whole. Decision's structures at HEIs are depicted in this paper and their effectiveness in supporting the institutions' governance. The disengagement of the stakeholders and the lack of using efficient computational algorithms lead to 1) the decision process takes longer; 2) the 'whole picture' is not involved along with all data necessary; and 3) small academic impact is produced by the decision, among others. Machine learning is an emerging field of artificial intelligence that using various algorithms analyzes information and provides a richer understanding of the data contained in a specific context. Based on the author's previous works, we focus on supporting decision-making at a strategic level, being deans' concerns the preeminent mission to bolster. In this paper, three supervised classification algorithms are deployed to predict graduation rates from real data about undergraduate engineering students in South America. The analysis of receiver operating characteristic (ROC) curve and accuracy are executed as measures of effectiveness to compare and evaluate decision tree, logistic regression, and random forest, where this last one demonstrates the best outcomes.","author":[{"dropping-particle":"","family":"Nieto","given":"Yuri","non-dropping-particle":"","parse-names":false,"suffix":""},{"dropping-particle":"","family":"Gacia-Diaz","given":"Vicente","non-dropping-particle":"","parse-names":false,"suffix":""},{"dropping-particle":"","family":"Montenegro","given":"Carlos","non-dropping-particle":"","parse-names":false,"suffix":""},{"dropping-particle":"","family":"Gonzalez","given":"Claudio Camilo","non-dropping-particle":"","parse-names":false,"suffix":""},{"dropping-particle":"","family":"Gonzalez Crespo","given":"Ruben","non-dropping-particle":"","parse-names":false,"suffix":""}],"container-title":"IEEE Access","id":"ITEM-1","issued":{"date-parts":[["2019"]]},"page":"75007-75017","publisher":"Institute of Electrical and Electronics Engineers Inc.","title":"Usage of Machine Learning for Strategic Decision Making at Higher Educational Institutions","type":"article-journal","volume":"7"},"uris":["http://www.mendeley.com/documents/?uuid=c1760395-dfa9-3516-aed1-67466363b2ed"]}],"mendeley":{"formattedCitation":"[34]","plainTextFormattedCitation":"[34]","previouslyFormattedCitation":"[34]"},"properties":{"noteIndex":0},"schema":"https://github.com/citation-style-language/schema/raw/master/csl-citation.json"}</w:instrText>
      </w:r>
      <w:r w:rsidRPr="009D6FDD">
        <w:rPr>
          <w:rFonts w:cs="Times New Roman"/>
        </w:rPr>
        <w:fldChar w:fldCharType="separate"/>
      </w:r>
      <w:r w:rsidR="0054030F" w:rsidRPr="0054030F">
        <w:rPr>
          <w:rFonts w:cs="Times New Roman"/>
          <w:noProof/>
        </w:rPr>
        <w:t>[34]</w:t>
      </w:r>
      <w:r w:rsidRPr="009D6FDD">
        <w:rPr>
          <w:rFonts w:cs="Times New Roman"/>
        </w:rPr>
        <w:fldChar w:fldCharType="end"/>
      </w:r>
      <w:r w:rsidRPr="009D6FDD">
        <w:rPr>
          <w:rFonts w:cs="Times New Roman"/>
        </w:rPr>
        <w:t>. Additionally, the hierarchical tree structure resembles a human way of decision-making, providing extending information about the sequence to classify and individually into a class, discovering rules in a more comprehensible manner</w:t>
      </w:r>
      <w:r w:rsidRPr="009D6FDD">
        <w:rPr>
          <w:rFonts w:cs="Times New Roman"/>
        </w:rPr>
        <w:fldChar w:fldCharType="begin" w:fldLock="1"/>
      </w:r>
      <w:r w:rsidR="0054030F">
        <w:rPr>
          <w:rFonts w:cs="Times New Roman"/>
        </w:rPr>
        <w:instrText>ADDIN CSL_CITATION {"citationItems":[{"id":"ITEM-1","itemData":{"DOI":"10.1109/ACCESS.2019.2919343","ISSN":"21693536","abstract":"Decisions made at the strategic level of Higher Educational Institutions (HEIs) affect policies, strategies, and actions that the institutions make as a whole. Decision's structures at HEIs are depicted in this paper and their effectiveness in supporting the institutions' governance. The disengagement of the stakeholders and the lack of using efficient computational algorithms lead to 1) the decision process takes longer; 2) the 'whole picture' is not involved along with all data necessary; and 3) small academic impact is produced by the decision, among others. Machine learning is an emerging field of artificial intelligence that using various algorithms analyzes information and provides a richer understanding of the data contained in a specific context. Based on the author's previous works, we focus on supporting decision-making at a strategic level, being deans' concerns the preeminent mission to bolster. In this paper, three supervised classification algorithms are deployed to predict graduation rates from real data about undergraduate engineering students in South America. The analysis of receiver operating characteristic (ROC) curve and accuracy are executed as measures of effectiveness to compare and evaluate decision tree, logistic regression, and random forest, where this last one demonstrates the best outcomes.","author":[{"dropping-particle":"","family":"Nieto","given":"Yuri","non-dropping-particle":"","parse-names":false,"suffix":""},{"dropping-particle":"","family":"Gacia-Diaz","given":"Vicente","non-dropping-particle":"","parse-names":false,"suffix":""},{"dropping-particle":"","family":"Montenegro","given":"Carlos","non-dropping-particle":"","parse-names":false,"suffix":""},{"dropping-particle":"","family":"Gonzalez","given":"Claudio Camilo","non-dropping-particle":"","parse-names":false,"suffix":""},{"dropping-particle":"","family":"Gonzalez Crespo","given":"Ruben","non-dropping-particle":"","parse-names":false,"suffix":""}],"container-title":"IEEE Access","id":"ITEM-1","issued":{"date-parts":[["2019"]]},"page":"75007-75017","publisher":"Institute of Electrical and Electronics Engineers Inc.","title":"Usage of Machine Learning for Strategic Decision Making at Higher Educational Institutions","type":"article-journal","volume":"7"},"uris":["http://www.mendeley.com/documents/?uuid=c1760395-dfa9-3516-aed1-67466363b2ed"]}],"mendeley":{"formattedCitation":"[34]","plainTextFormattedCitation":"[34]","previouslyFormattedCitation":"[34]"},"properties":{"noteIndex":0},"schema":"https://github.com/citation-style-language/schema/raw/master/csl-citation.json"}</w:instrText>
      </w:r>
      <w:r w:rsidRPr="009D6FDD">
        <w:rPr>
          <w:rFonts w:cs="Times New Roman"/>
        </w:rPr>
        <w:fldChar w:fldCharType="separate"/>
      </w:r>
      <w:r w:rsidR="0054030F" w:rsidRPr="0054030F">
        <w:rPr>
          <w:rFonts w:cs="Times New Roman"/>
          <w:noProof/>
        </w:rPr>
        <w:t>[34]</w:t>
      </w:r>
      <w:r w:rsidRPr="009D6FDD">
        <w:rPr>
          <w:rFonts w:cs="Times New Roman"/>
        </w:rPr>
        <w:fldChar w:fldCharType="end"/>
      </w:r>
      <w:r w:rsidRPr="009D6FDD">
        <w:rPr>
          <w:rFonts w:cs="Times New Roman"/>
        </w:rPr>
        <w:t xml:space="preserve">. </w:t>
      </w:r>
    </w:p>
    <w:p w14:paraId="46285A32" w14:textId="4C1E5F5A" w:rsidR="00B0457D" w:rsidRPr="009D6FDD" w:rsidRDefault="001D1977" w:rsidP="006F36E1">
      <w:pPr>
        <w:rPr>
          <w:rFonts w:cs="Times New Roman"/>
          <w:b/>
          <w:bCs/>
          <w:i/>
          <w:iCs/>
          <w:lang w:eastAsia="zh-CN"/>
        </w:rPr>
      </w:pPr>
      <w:r w:rsidRPr="009D6FDD">
        <w:rPr>
          <w:rFonts w:cs="Times New Roman"/>
          <w:b/>
          <w:bCs/>
        </w:rPr>
        <w:t xml:space="preserve">Classification Model: </w:t>
      </w:r>
      <w:r w:rsidR="00B0457D" w:rsidRPr="009D6FDD">
        <w:rPr>
          <w:rFonts w:cs="Times New Roman"/>
          <w:b/>
          <w:bCs/>
          <w:lang w:eastAsia="zh-CN"/>
        </w:rPr>
        <w:t>Random Forest</w:t>
      </w:r>
    </w:p>
    <w:p w14:paraId="151913D2" w14:textId="45710561" w:rsidR="00B0457D" w:rsidRPr="009D6FDD" w:rsidRDefault="00B0457D" w:rsidP="00B0457D">
      <w:pPr>
        <w:pStyle w:val="NormalWeb"/>
        <w:shd w:val="clear" w:color="auto" w:fill="FFFFFF"/>
        <w:spacing w:before="0" w:after="0"/>
      </w:pPr>
      <w:r w:rsidRPr="009D6FDD">
        <w:t>As its name, random forest consists of a large collection of decision trees. Random forest is a supervised learning algorithm</w:t>
      </w:r>
      <w:r w:rsidRPr="009D6FDD">
        <w:fldChar w:fldCharType="begin" w:fldLock="1"/>
      </w:r>
      <w:r w:rsidR="0054030F">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fldChar w:fldCharType="separate"/>
      </w:r>
      <w:r w:rsidR="0054030F" w:rsidRPr="0054030F">
        <w:rPr>
          <w:noProof/>
        </w:rPr>
        <w:t>[42]</w:t>
      </w:r>
      <w:r w:rsidRPr="009D6FDD">
        <w:fldChar w:fldCharType="end"/>
      </w:r>
      <w:r w:rsidRPr="009D6FDD">
        <w:t>. The "forest" it builds, is an ensemble of decision trees, usually trained with the “bagging” method</w:t>
      </w:r>
      <w:r w:rsidRPr="009D6FDD">
        <w:fldChar w:fldCharType="begin" w:fldLock="1"/>
      </w:r>
      <w:r w:rsidR="0054030F">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fldChar w:fldCharType="separate"/>
      </w:r>
      <w:r w:rsidR="0054030F" w:rsidRPr="0054030F">
        <w:rPr>
          <w:noProof/>
        </w:rPr>
        <w:t>[42]</w:t>
      </w:r>
      <w:r w:rsidRPr="009D6FDD">
        <w:fldChar w:fldCharType="end"/>
      </w:r>
      <w:r w:rsidRPr="009D6FDD">
        <w:t xml:space="preserve">. </w:t>
      </w:r>
    </w:p>
    <w:p w14:paraId="7E1A2917" w14:textId="3D7BF4FD" w:rsidR="00B0457D" w:rsidRPr="009D6FDD" w:rsidRDefault="00B0457D" w:rsidP="00B0457D">
      <w:pPr>
        <w:pStyle w:val="NormalWeb"/>
        <w:shd w:val="clear" w:color="auto" w:fill="FFFFFF"/>
        <w:spacing w:before="0" w:after="0"/>
      </w:pPr>
      <w:r w:rsidRPr="009D6FDD">
        <w:t>As decisions trees are very sensitive to the data they are trained on — small changes to the training set can result in significantly different tree structures</w:t>
      </w:r>
      <w:r w:rsidRPr="009D6FDD">
        <w:fldChar w:fldCharType="begin" w:fldLock="1"/>
      </w:r>
      <w:r w:rsidR="0054030F">
        <w:instrText>ADDIN CSL_CITATION {"citationItems":[{"id":"ITEM-1","itemData":{"URL":"https://towardsdatascience.com/understanding-random-forest-58381e0602d2","accessed":{"date-parts":[["2021","3","24"]]},"id":"ITEM-1","issued":{"date-parts":[["0"]]},"title":"Understanding Random Forest. How the Algorithm Works and Why it Is… | by Tony Yiu | Towards Data Science","type":"webpage"},"uris":["http://www.mendeley.com/documents/?uuid=8c8c85af-e9cb-35a3-92ab-1da152ea3a43"]}],"mendeley":{"formattedCitation":"[43]","plainTextFormattedCitation":"[43]","previouslyFormattedCitation":"[43]"},"properties":{"noteIndex":0},"schema":"https://github.com/citation-style-language/schema/raw/master/csl-citation.json"}</w:instrText>
      </w:r>
      <w:r w:rsidRPr="009D6FDD">
        <w:fldChar w:fldCharType="separate"/>
      </w:r>
      <w:r w:rsidR="0054030F" w:rsidRPr="0054030F">
        <w:rPr>
          <w:noProof/>
        </w:rPr>
        <w:t>[43]</w:t>
      </w:r>
      <w:r w:rsidRPr="009D6FDD">
        <w:fldChar w:fldCharType="end"/>
      </w:r>
      <w:r w:rsidRPr="009D6FDD">
        <w:t>. Random forest takes advantage of this by allowing each individual tree to randomly sample from the dataset with replacement, resulting in different trees</w:t>
      </w:r>
      <w:r w:rsidRPr="009D6FDD">
        <w:fldChar w:fldCharType="begin" w:fldLock="1"/>
      </w:r>
      <w:r w:rsidR="0054030F">
        <w:instrText>ADDIN CSL_CITATION {"citationItems":[{"id":"ITEM-1","itemData":{"URL":"https://towardsdatascience.com/understanding-random-forest-58381e0602d2","accessed":{"date-parts":[["2021","3","24"]]},"id":"ITEM-1","issued":{"date-parts":[["0"]]},"title":"Understanding Random Forest. How the Algorithm Works and Why it Is… | by Tony Yiu | Towards Data Science","type":"webpage"},"uris":["http://www.mendeley.com/documents/?uuid=8c8c85af-e9cb-35a3-92ab-1da152ea3a43"]}],"mendeley":{"formattedCitation":"[43]","plainTextFormattedCitation":"[43]","previouslyFormattedCitation":"[43]"},"properties":{"noteIndex":0},"schema":"https://github.com/citation-style-language/schema/raw/master/csl-citation.json"}</w:instrText>
      </w:r>
      <w:r w:rsidRPr="009D6FDD">
        <w:fldChar w:fldCharType="separate"/>
      </w:r>
      <w:r w:rsidR="0054030F" w:rsidRPr="0054030F">
        <w:rPr>
          <w:noProof/>
        </w:rPr>
        <w:t>[43]</w:t>
      </w:r>
      <w:r w:rsidRPr="009D6FDD">
        <w:fldChar w:fldCharType="end"/>
      </w:r>
      <w:r w:rsidRPr="009D6FDD">
        <w:t>. This process is known as bagging. The main idea is to try a combination of different models to determine the best effect</w:t>
      </w:r>
      <w:r w:rsidRPr="009D6FDD">
        <w:fldChar w:fldCharType="begin" w:fldLock="1"/>
      </w:r>
      <w:r w:rsidR="0054030F">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fldChar w:fldCharType="separate"/>
      </w:r>
      <w:r w:rsidR="0054030F" w:rsidRPr="0054030F">
        <w:rPr>
          <w:noProof/>
        </w:rPr>
        <w:t>[42]</w:t>
      </w:r>
      <w:r w:rsidRPr="009D6FDD">
        <w:fldChar w:fldCharType="end"/>
      </w:r>
      <w:r w:rsidRPr="009D6FDD">
        <w:t>.</w:t>
      </w:r>
    </w:p>
    <w:p w14:paraId="4CA75456" w14:textId="77777777" w:rsidR="00B0457D" w:rsidRPr="009D6FDD" w:rsidRDefault="00B0457D" w:rsidP="00B0457D">
      <w:pPr>
        <w:pStyle w:val="NormalWeb"/>
        <w:shd w:val="clear" w:color="auto" w:fill="FFFFFF"/>
        <w:spacing w:before="0" w:after="0"/>
        <w:rPr>
          <w:rFonts w:eastAsiaTheme="minorEastAsia"/>
          <w:sz w:val="22"/>
          <w:szCs w:val="22"/>
        </w:rPr>
      </w:pPr>
    </w:p>
    <w:p w14:paraId="4A5B402F" w14:textId="434AAC9F" w:rsidR="00B0457D" w:rsidRPr="009D6FDD" w:rsidRDefault="00B0457D" w:rsidP="00B0457D">
      <w:pPr>
        <w:rPr>
          <w:rFonts w:cs="Times New Roman"/>
        </w:rPr>
      </w:pPr>
      <w:r w:rsidRPr="009D6FDD">
        <w:rPr>
          <w:rFonts w:cs="Times New Roman"/>
        </w:rPr>
        <w:t>One big advantage of random forest is that it can be used for both classification and regression problems</w:t>
      </w:r>
      <w:r w:rsidRPr="009D6FDD">
        <w:rPr>
          <w:rFonts w:cs="Times New Roman"/>
        </w:rPr>
        <w:fldChar w:fldCharType="begin" w:fldLock="1"/>
      </w:r>
      <w:r w:rsidR="0054030F">
        <w:rPr>
          <w:rFonts w:cs="Times New Roman"/>
        </w:rPr>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rPr>
          <w:rFonts w:cs="Times New Roman"/>
        </w:rPr>
        <w:fldChar w:fldCharType="separate"/>
      </w:r>
      <w:r w:rsidR="0054030F" w:rsidRPr="0054030F">
        <w:rPr>
          <w:rFonts w:cs="Times New Roman"/>
          <w:noProof/>
        </w:rPr>
        <w:t>[42]</w:t>
      </w:r>
      <w:r w:rsidRPr="009D6FDD">
        <w:rPr>
          <w:rFonts w:cs="Times New Roman"/>
        </w:rPr>
        <w:fldChar w:fldCharType="end"/>
      </w:r>
      <w:r w:rsidRPr="009D6FDD">
        <w:rPr>
          <w:rFonts w:cs="Times New Roman"/>
        </w:rPr>
        <w:t xml:space="preserve">. Random forest adds additional randomness to the model, while growing the </w:t>
      </w:r>
      <w:r w:rsidRPr="009D6FDD">
        <w:rPr>
          <w:rFonts w:cs="Times New Roman"/>
        </w:rPr>
        <w:lastRenderedPageBreak/>
        <w:t>trees</w:t>
      </w:r>
      <w:r w:rsidRPr="009D6FDD">
        <w:rPr>
          <w:rFonts w:cs="Times New Roman"/>
        </w:rPr>
        <w:fldChar w:fldCharType="begin" w:fldLock="1"/>
      </w:r>
      <w:r w:rsidR="0054030F">
        <w:rPr>
          <w:rFonts w:cs="Times New Roman"/>
        </w:rPr>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rPr>
          <w:rFonts w:cs="Times New Roman"/>
        </w:rPr>
        <w:fldChar w:fldCharType="separate"/>
      </w:r>
      <w:r w:rsidR="0054030F" w:rsidRPr="0054030F">
        <w:rPr>
          <w:rFonts w:cs="Times New Roman"/>
          <w:noProof/>
        </w:rPr>
        <w:t>[42]</w:t>
      </w:r>
      <w:r w:rsidRPr="009D6FDD">
        <w:rPr>
          <w:rFonts w:cs="Times New Roman"/>
        </w:rPr>
        <w:fldChar w:fldCharType="end"/>
      </w:r>
      <w:r w:rsidRPr="009D6FDD">
        <w:rPr>
          <w:rFonts w:cs="Times New Roman"/>
        </w:rPr>
        <w:t>. Instead of searching for the most important feature while splitting a node, it searches for the best feature among a random subset of features</w:t>
      </w:r>
      <w:r w:rsidRPr="009D6FDD">
        <w:rPr>
          <w:rFonts w:cs="Times New Roman"/>
        </w:rPr>
        <w:fldChar w:fldCharType="begin" w:fldLock="1"/>
      </w:r>
      <w:r w:rsidR="0054030F">
        <w:rPr>
          <w:rFonts w:cs="Times New Roman"/>
        </w:rPr>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rPr>
          <w:rFonts w:cs="Times New Roman"/>
        </w:rPr>
        <w:fldChar w:fldCharType="separate"/>
      </w:r>
      <w:r w:rsidR="0054030F" w:rsidRPr="0054030F">
        <w:rPr>
          <w:rFonts w:cs="Times New Roman"/>
          <w:noProof/>
        </w:rPr>
        <w:t>[42]</w:t>
      </w:r>
      <w:r w:rsidRPr="009D6FDD">
        <w:rPr>
          <w:rFonts w:cs="Times New Roman"/>
        </w:rPr>
        <w:fldChar w:fldCharType="end"/>
      </w:r>
      <w:r w:rsidRPr="009D6FDD">
        <w:rPr>
          <w:rFonts w:cs="Times New Roman"/>
        </w:rPr>
        <w:t>. This results in a wide diversity that generally results in a better model</w:t>
      </w:r>
      <w:r w:rsidRPr="009D6FDD">
        <w:rPr>
          <w:rFonts w:cs="Times New Roman"/>
        </w:rPr>
        <w:fldChar w:fldCharType="begin" w:fldLock="1"/>
      </w:r>
      <w:r w:rsidR="0054030F">
        <w:rPr>
          <w:rFonts w:cs="Times New Roman"/>
        </w:rPr>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rPr>
          <w:rFonts w:cs="Times New Roman"/>
        </w:rPr>
        <w:fldChar w:fldCharType="separate"/>
      </w:r>
      <w:r w:rsidR="0054030F" w:rsidRPr="0054030F">
        <w:rPr>
          <w:rFonts w:cs="Times New Roman"/>
          <w:noProof/>
        </w:rPr>
        <w:t>[42]</w:t>
      </w:r>
      <w:r w:rsidRPr="009D6FDD">
        <w:rPr>
          <w:rFonts w:cs="Times New Roman"/>
        </w:rPr>
        <w:fldChar w:fldCharType="end"/>
      </w:r>
      <w:r w:rsidRPr="009D6FDD">
        <w:rPr>
          <w:rFonts w:cs="Times New Roman"/>
        </w:rPr>
        <w:t>. Another advantage of random forest is it can significantly reduce the risk of overfitting as multiple trees are involved. Another advantage is it can run efficiently on large datasets and it needs less time in training. At the same time, the larger dataset, the more accuracy it predicts even though a large proportion of data is missing.</w:t>
      </w:r>
    </w:p>
    <w:p w14:paraId="29BA15DB" w14:textId="58824C37" w:rsidR="00B0457D" w:rsidRPr="009D6FDD" w:rsidRDefault="00B0457D" w:rsidP="00B0457D">
      <w:pPr>
        <w:rPr>
          <w:rFonts w:cs="Times New Roman"/>
        </w:rPr>
      </w:pPr>
      <w:r w:rsidRPr="009D6FDD">
        <w:rPr>
          <w:rFonts w:cs="Times New Roman"/>
        </w:rPr>
        <w:t>So in our random forest, we end up with trees that are not only trained on different sets of data (thanks to bagging) but also use different features to make decisions</w:t>
      </w:r>
      <w:r w:rsidRPr="009D6FDD">
        <w:rPr>
          <w:rFonts w:cs="Times New Roman"/>
        </w:rPr>
        <w:fldChar w:fldCharType="begin" w:fldLock="1"/>
      </w:r>
      <w:r w:rsidR="0054030F">
        <w:rPr>
          <w:rFonts w:cs="Times New Roman"/>
        </w:rPr>
        <w:instrText>ADDIN CSL_CITATION {"citationItems":[{"id":"ITEM-1","itemData":{"URL":"https://towardsdatascience.com/understanding-random-forest-58381e0602d2","accessed":{"date-parts":[["2021","3","24"]]},"id":"ITEM-1","issued":{"date-parts":[["0"]]},"title":"Understanding Random Forest. How the Algorithm Works and Why it Is… | by Tony Yiu | Towards Data Science","type":"webpage"},"uris":["http://www.mendeley.com/documents/?uuid=8c8c85af-e9cb-35a3-92ab-1da152ea3a43"]}],"mendeley":{"formattedCitation":"[43]","plainTextFormattedCitation":"[43]","previouslyFormattedCitation":"[43]"},"properties":{"noteIndex":0},"schema":"https://github.com/citation-style-language/schema/raw/master/csl-citation.json"}</w:instrText>
      </w:r>
      <w:r w:rsidRPr="009D6FDD">
        <w:rPr>
          <w:rFonts w:cs="Times New Roman"/>
        </w:rPr>
        <w:fldChar w:fldCharType="separate"/>
      </w:r>
      <w:r w:rsidR="0054030F" w:rsidRPr="0054030F">
        <w:rPr>
          <w:rFonts w:cs="Times New Roman"/>
          <w:noProof/>
        </w:rPr>
        <w:t>[43]</w:t>
      </w:r>
      <w:r w:rsidRPr="009D6FDD">
        <w:rPr>
          <w:rFonts w:cs="Times New Roman"/>
        </w:rPr>
        <w:fldChar w:fldCharType="end"/>
      </w:r>
      <w:r w:rsidRPr="009D6FDD">
        <w:rPr>
          <w:rFonts w:cs="Times New Roman"/>
        </w:rPr>
        <w:t xml:space="preserve">. </w:t>
      </w:r>
    </w:p>
    <w:p w14:paraId="62E530AC" w14:textId="60167416" w:rsidR="00B0457D" w:rsidRPr="009D6FDD" w:rsidRDefault="00B0457D" w:rsidP="00B0457D">
      <w:pPr>
        <w:pStyle w:val="NormalWeb"/>
        <w:shd w:val="clear" w:color="auto" w:fill="FFFFFF"/>
        <w:spacing w:before="0" w:after="0"/>
      </w:pPr>
      <w:r w:rsidRPr="009D6FDD">
        <w:t>Random forest algorithm is used in many different fields, in the healthcare domain it is used to identify the correct combination of components in medicine and to analyse a patient’s medical history to identify diseases</w:t>
      </w:r>
      <w:r w:rsidRPr="009D6FDD">
        <w:fldChar w:fldCharType="begin" w:fldLock="1"/>
      </w:r>
      <w:r w:rsidR="0054030F">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fldChar w:fldCharType="separate"/>
      </w:r>
      <w:r w:rsidR="0054030F" w:rsidRPr="0054030F">
        <w:rPr>
          <w:noProof/>
        </w:rPr>
        <w:t>[42]</w:t>
      </w:r>
      <w:r w:rsidRPr="009D6FDD">
        <w:fldChar w:fldCharType="end"/>
      </w:r>
      <w:r w:rsidRPr="009D6FDD">
        <w:t>. In e-commerce domain it used to determine customer preferences or predict profit.</w:t>
      </w:r>
    </w:p>
    <w:p w14:paraId="0D892695" w14:textId="77777777" w:rsidR="00B0457D" w:rsidRPr="009D6FDD" w:rsidRDefault="00B0457D" w:rsidP="00571A92">
      <w:pPr>
        <w:rPr>
          <w:rFonts w:cs="Times New Roman"/>
          <w:b/>
          <w:bCs/>
        </w:rPr>
      </w:pPr>
      <w:r w:rsidRPr="009D6FDD">
        <w:rPr>
          <w:rFonts w:cs="Times New Roman"/>
          <w:b/>
          <w:bCs/>
        </w:rPr>
        <w:t xml:space="preserve">Summary: </w:t>
      </w:r>
    </w:p>
    <w:p w14:paraId="6199CB6A" w14:textId="251B4BCD" w:rsidR="00B0457D" w:rsidRPr="009D6FDD" w:rsidRDefault="00B0457D" w:rsidP="00B0457D">
      <w:pPr>
        <w:rPr>
          <w:rFonts w:cs="Times New Roman"/>
        </w:rPr>
      </w:pPr>
      <w:r w:rsidRPr="009D6FDD">
        <w:rPr>
          <w:rFonts w:cs="Times New Roman"/>
        </w:rPr>
        <w:t>Put simply: random forest builds multiple decision trees and merges them together to get a more accurate and stable prediction</w:t>
      </w:r>
      <w:r w:rsidRPr="009D6FDD">
        <w:rPr>
          <w:rFonts w:cs="Times New Roman"/>
        </w:rPr>
        <w:fldChar w:fldCharType="begin" w:fldLock="1"/>
      </w:r>
      <w:r w:rsidR="0054030F">
        <w:rPr>
          <w:rFonts w:cs="Times New Roman"/>
        </w:rPr>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rPr>
          <w:rFonts w:cs="Times New Roman"/>
        </w:rPr>
        <w:fldChar w:fldCharType="separate"/>
      </w:r>
      <w:r w:rsidR="0054030F" w:rsidRPr="0054030F">
        <w:rPr>
          <w:rFonts w:cs="Times New Roman"/>
          <w:noProof/>
        </w:rPr>
        <w:t>[42]</w:t>
      </w:r>
      <w:r w:rsidRPr="009D6FDD">
        <w:rPr>
          <w:rFonts w:cs="Times New Roman"/>
        </w:rPr>
        <w:fldChar w:fldCharType="end"/>
      </w:r>
      <w:r w:rsidRPr="009D6FDD">
        <w:rPr>
          <w:rFonts w:cs="Times New Roman"/>
        </w:rPr>
        <w:t>. It is a great algorithm to train early in the model development process, to see how it performs</w:t>
      </w:r>
      <w:r w:rsidRPr="009D6FDD">
        <w:rPr>
          <w:rFonts w:cs="Times New Roman"/>
        </w:rPr>
        <w:fldChar w:fldCharType="begin" w:fldLock="1"/>
      </w:r>
      <w:r w:rsidR="0054030F">
        <w:rPr>
          <w:rFonts w:cs="Times New Roman"/>
        </w:rPr>
        <w:instrText>ADDIN CSL_CITATION {"citationItems":[{"id":"ITEM-1","itemData":{"URL":"https://builtin.com/data-science/random-forest-algorithm","accessed":{"date-parts":[["2021","3","24"]]},"id":"ITEM-1","issued":{"date-parts":[["0"]]},"title":"The Random Forest Algorithm: A Complete Guide | Built In","type":"webpage"},"uris":["http://www.mendeley.com/documents/?uuid=440f0c7b-eb30-346b-823b-448f886c7882"]}],"mendeley":{"formattedCitation":"[42]","plainTextFormattedCitation":"[42]","previouslyFormattedCitation":"[42]"},"properties":{"noteIndex":0},"schema":"https://github.com/citation-style-language/schema/raw/master/csl-citation.json"}</w:instrText>
      </w:r>
      <w:r w:rsidRPr="009D6FDD">
        <w:rPr>
          <w:rFonts w:cs="Times New Roman"/>
        </w:rPr>
        <w:fldChar w:fldCharType="separate"/>
      </w:r>
      <w:r w:rsidR="0054030F" w:rsidRPr="0054030F">
        <w:rPr>
          <w:rFonts w:cs="Times New Roman"/>
          <w:noProof/>
        </w:rPr>
        <w:t>[42]</w:t>
      </w:r>
      <w:r w:rsidRPr="009D6FDD">
        <w:rPr>
          <w:rFonts w:cs="Times New Roman"/>
        </w:rPr>
        <w:fldChar w:fldCharType="end"/>
      </w:r>
      <w:r w:rsidRPr="009D6FDD">
        <w:rPr>
          <w:rFonts w:cs="Times New Roman"/>
        </w:rPr>
        <w:t>.</w:t>
      </w:r>
    </w:p>
    <w:p w14:paraId="641D7E91" w14:textId="1D530E73" w:rsidR="00B0457D" w:rsidRPr="009D6FDD" w:rsidRDefault="000E2B18" w:rsidP="00B0457D">
      <w:pPr>
        <w:rPr>
          <w:rFonts w:cs="Times New Roman"/>
        </w:rPr>
      </w:pPr>
      <w:r w:rsidRPr="009D6FDD">
        <w:rPr>
          <w:rFonts w:cs="Times New Roman"/>
        </w:rPr>
        <w:t>T</w:t>
      </w:r>
      <w:r w:rsidR="00B0457D" w:rsidRPr="009D6FDD">
        <w:rPr>
          <w:rFonts w:cs="Times New Roman"/>
        </w:rPr>
        <w:t>aking the travelling example, if Peter asks more neighbour B, neighbour C and so on. Let’s assume most people suggest City D, then Peter finally decided the best city he would like to go. This is the general idea of Random Forest- it is similar to a voting mechanism, each tree voted for the solution that it thinks is the best.</w:t>
      </w:r>
    </w:p>
    <w:p w14:paraId="1BB14D83" w14:textId="7DE15D97" w:rsidR="002046B6" w:rsidRPr="009D6FDD" w:rsidRDefault="00EA30C4" w:rsidP="001E15CA">
      <w:pPr>
        <w:rPr>
          <w:rFonts w:cs="Times New Roman"/>
          <w:b/>
          <w:bCs/>
          <w:i/>
          <w:iCs/>
        </w:rPr>
      </w:pPr>
      <w:r w:rsidRPr="009D6FDD">
        <w:rPr>
          <w:rFonts w:cs="Times New Roman"/>
          <w:b/>
          <w:bCs/>
        </w:rPr>
        <w:t xml:space="preserve">Classification Model: </w:t>
      </w:r>
      <w:r w:rsidR="002046B6" w:rsidRPr="009D6FDD">
        <w:rPr>
          <w:rFonts w:cs="Times New Roman"/>
          <w:b/>
          <w:bCs/>
        </w:rPr>
        <w:t>Support Vector Machines</w:t>
      </w:r>
    </w:p>
    <w:p w14:paraId="7BF752A2" w14:textId="7561C65E" w:rsidR="002046B6" w:rsidRPr="009D6FDD" w:rsidRDefault="002046B6" w:rsidP="00721E6D">
      <w:pPr>
        <w:rPr>
          <w:rFonts w:cs="Times New Roman"/>
        </w:rPr>
      </w:pPr>
      <w:r w:rsidRPr="009D6FDD">
        <w:rPr>
          <w:rFonts w:cs="Times New Roman"/>
        </w:rPr>
        <w:t>Generally, Support Vector Machines is considered to be a classification approach, it but can be employed in both types of classification and regression problems</w:t>
      </w:r>
      <w:r w:rsidRPr="009D6FDD">
        <w:rPr>
          <w:rFonts w:cs="Times New Roman"/>
        </w:rPr>
        <w:fldChar w:fldCharType="begin" w:fldLock="1"/>
      </w:r>
      <w:r w:rsidR="0054030F">
        <w:rPr>
          <w:rFonts w:cs="Times New Roman"/>
        </w:rPr>
        <w:instrText>ADDIN CSL_CITATION {"citationItems":[{"id":"ITEM-1","itemData":{"URL":"https://www.datacamp.com/community/tutorials/svm-classification-scikit-learn-python","accessed":{"date-parts":[["2021","3","3"]]},"id":"ITEM-1","issued":{"date-parts":[["0"]]},"title":"(Tutorial) Support Vector Machines (SVM) in Scikit-learn - DataCamp","type":"webpage"},"uris":["http://www.mendeley.com/documents/?uuid=fd4a6cb9-a752-3182-977c-b71ccd158728"]}],"mendeley":{"formattedCitation":"[44]","plainTextFormattedCitation":"[44]","previouslyFormattedCitation":"[44]"},"properties":{"noteIndex":0},"schema":"https://github.com/citation-style-language/schema/raw/master/csl-citation.json"}</w:instrText>
      </w:r>
      <w:r w:rsidRPr="009D6FDD">
        <w:rPr>
          <w:rFonts w:cs="Times New Roman"/>
        </w:rPr>
        <w:fldChar w:fldCharType="separate"/>
      </w:r>
      <w:r w:rsidR="0054030F" w:rsidRPr="0054030F">
        <w:rPr>
          <w:rFonts w:cs="Times New Roman"/>
          <w:noProof/>
        </w:rPr>
        <w:t>[44]</w:t>
      </w:r>
      <w:r w:rsidRPr="009D6FDD">
        <w:rPr>
          <w:rFonts w:cs="Times New Roman"/>
        </w:rPr>
        <w:fldChar w:fldCharType="end"/>
      </w:r>
      <w:r w:rsidRPr="009D6FDD">
        <w:rPr>
          <w:rFonts w:cs="Times New Roman"/>
        </w:rPr>
        <w:t>. The core idea of SVM is to find a maximum marginal hyperplane(MMH)  in multidimensional space that best divides the dataset into classes</w:t>
      </w:r>
      <w:r w:rsidRPr="009D6FDD">
        <w:rPr>
          <w:rFonts w:cs="Times New Roman"/>
        </w:rPr>
        <w:fldChar w:fldCharType="begin" w:fldLock="1"/>
      </w:r>
      <w:r w:rsidR="0054030F">
        <w:rPr>
          <w:rFonts w:cs="Times New Roman"/>
        </w:rPr>
        <w:instrText>ADDIN CSL_CITATION {"citationItems":[{"id":"ITEM-1","itemData":{"URL":"https://www.datacamp.com/community/tutorials/svm-classification-scikit-learn-python","accessed":{"date-parts":[["2021","3","3"]]},"id":"ITEM-1","issued":{"date-parts":[["0"]]},"title":"(Tutorial) Support Vector Machines (SVM) in Scikit-learn - DataCamp","type":"webpage"},"uris":["http://www.mendeley.com/documents/?uuid=fd4a6cb9-a752-3182-977c-b71ccd158728"]}],"mendeley":{"formattedCitation":"[44]","plainTextFormattedCitation":"[44]","previouslyFormattedCitation":"[44]"},"properties":{"noteIndex":0},"schema":"https://github.com/citation-style-language/schema/raw/master/csl-citation.json"}</w:instrText>
      </w:r>
      <w:r w:rsidRPr="009D6FDD">
        <w:rPr>
          <w:rFonts w:cs="Times New Roman"/>
        </w:rPr>
        <w:fldChar w:fldCharType="separate"/>
      </w:r>
      <w:r w:rsidR="0054030F" w:rsidRPr="0054030F">
        <w:rPr>
          <w:rFonts w:cs="Times New Roman"/>
          <w:noProof/>
        </w:rPr>
        <w:t>[44]</w:t>
      </w:r>
      <w:r w:rsidRPr="009D6FDD">
        <w:rPr>
          <w:rFonts w:cs="Times New Roman"/>
        </w:rPr>
        <w:fldChar w:fldCharType="end"/>
      </w:r>
      <w:r w:rsidRPr="009D6FDD">
        <w:rPr>
          <w:rFonts w:cs="Times New Roman"/>
        </w:rPr>
        <w:t>. More accurately, SVM generates optimal hyperplane in an iterative manner, which is used to minimize an error</w:t>
      </w:r>
      <w:r w:rsidRPr="009D6FDD">
        <w:rPr>
          <w:rFonts w:cs="Times New Roman"/>
        </w:rPr>
        <w:fldChar w:fldCharType="begin" w:fldLock="1"/>
      </w:r>
      <w:r w:rsidR="0054030F">
        <w:rPr>
          <w:rFonts w:cs="Times New Roman"/>
        </w:rPr>
        <w:instrText>ADDIN CSL_CITATION {"citationItems":[{"id":"ITEM-1","itemData":{"URL":"https://www.datacamp.com/community/tutorials/svm-classification-scikit-learn-python","accessed":{"date-parts":[["2021","3","3"]]},"id":"ITEM-1","issued":{"date-parts":[["0"]]},"title":"(Tutorial) Support Vector Machines (SVM) in Scikit-learn - DataCamp","type":"webpage"},"uris":["http://www.mendeley.com/documents/?uuid=fd4a6cb9-a752-3182-977c-b71ccd158728"]}],"mendeley":{"formattedCitation":"[44]","plainTextFormattedCitation":"[44]","previouslyFormattedCitation":"[44]"},"properties":{"noteIndex":0},"schema":"https://github.com/citation-style-language/schema/raw/master/csl-citation.json"}</w:instrText>
      </w:r>
      <w:r w:rsidRPr="009D6FDD">
        <w:rPr>
          <w:rFonts w:cs="Times New Roman"/>
        </w:rPr>
        <w:fldChar w:fldCharType="separate"/>
      </w:r>
      <w:r w:rsidR="0054030F" w:rsidRPr="0054030F">
        <w:rPr>
          <w:rFonts w:cs="Times New Roman"/>
          <w:noProof/>
        </w:rPr>
        <w:t>[44]</w:t>
      </w:r>
      <w:r w:rsidRPr="009D6FDD">
        <w:rPr>
          <w:rFonts w:cs="Times New Roman"/>
        </w:rPr>
        <w:fldChar w:fldCharType="end"/>
      </w:r>
      <w:r w:rsidRPr="009D6FDD">
        <w:rPr>
          <w:rFonts w:cs="Times New Roman"/>
        </w:rPr>
        <w:t>. Compared with other classifiers (such as logistic regression and decision trees), SVM provides very high accuracy and it’s known for its kernel skills for processing nonlinear input spaces. It can easily handle multiple continuous and categorical variables</w:t>
      </w:r>
      <w:r w:rsidRPr="009D6FDD">
        <w:rPr>
          <w:rFonts w:cs="Times New Roman"/>
        </w:rPr>
        <w:fldChar w:fldCharType="begin" w:fldLock="1"/>
      </w:r>
      <w:r w:rsidR="0054030F">
        <w:rPr>
          <w:rFonts w:cs="Times New Roman"/>
        </w:rPr>
        <w:instrText>ADDIN CSL_CITATION {"citationItems":[{"id":"ITEM-1","itemData":{"URL":"https://www.datacamp.com/community/tutorials/svm-classification-scikit-learn-python","accessed":{"date-parts":[["2021","3","3"]]},"id":"ITEM-1","issued":{"date-parts":[["0"]]},"title":"(Tutorial) Support Vector Machines (SVM) in Scikit-learn - DataCamp","type":"webpage"},"uris":["http://www.mendeley.com/documents/?uuid=fd4a6cb9-a752-3182-977c-b71ccd158728"]}],"mendeley":{"formattedCitation":"[44]","plainTextFormattedCitation":"[44]","previouslyFormattedCitation":"[44]"},"properties":{"noteIndex":0},"schema":"https://github.com/citation-style-language/schema/raw/master/csl-citation.json"}</w:instrText>
      </w:r>
      <w:r w:rsidRPr="009D6FDD">
        <w:rPr>
          <w:rFonts w:cs="Times New Roman"/>
        </w:rPr>
        <w:fldChar w:fldCharType="separate"/>
      </w:r>
      <w:r w:rsidR="0054030F" w:rsidRPr="0054030F">
        <w:rPr>
          <w:rFonts w:cs="Times New Roman"/>
          <w:noProof/>
        </w:rPr>
        <w:t>[44]</w:t>
      </w:r>
      <w:r w:rsidRPr="009D6FDD">
        <w:rPr>
          <w:rFonts w:cs="Times New Roman"/>
        </w:rPr>
        <w:fldChar w:fldCharType="end"/>
      </w:r>
      <w:r w:rsidRPr="009D6FDD">
        <w:rPr>
          <w:rFonts w:cs="Times New Roman"/>
        </w:rPr>
        <w:t>.</w:t>
      </w:r>
      <w:r w:rsidR="00C550AC" w:rsidRPr="009D6FDD">
        <w:rPr>
          <w:rFonts w:cs="Times New Roman"/>
        </w:rPr>
        <w:t xml:space="preserve"> </w:t>
      </w:r>
    </w:p>
    <w:p w14:paraId="5A2A0BF5" w14:textId="77777777" w:rsidR="002046B6" w:rsidRPr="009D6FDD" w:rsidRDefault="002046B6" w:rsidP="002046B6">
      <w:pPr>
        <w:rPr>
          <w:rFonts w:cs="Times New Roman"/>
          <w:lang w:eastAsia="zh-CN"/>
        </w:rPr>
      </w:pPr>
      <w:r w:rsidRPr="009D6FDD">
        <w:rPr>
          <w:rFonts w:cs="Times New Roman"/>
          <w:noProof/>
        </w:rPr>
        <w:lastRenderedPageBreak/>
        <w:drawing>
          <wp:inline distT="0" distB="0" distL="0" distR="0" wp14:anchorId="42F34B04" wp14:editId="2D063F1E">
            <wp:extent cx="4970678" cy="2079453"/>
            <wp:effectExtent l="0" t="0" r="1905" b="0"/>
            <wp:docPr id="67" name="Picture 67" descr="Linear Sepa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38">
                      <a:extLst>
                        <a:ext uri="{28A0092B-C50C-407E-A947-70E740481C1C}">
                          <a14:useLocalDpi xmlns:a14="http://schemas.microsoft.com/office/drawing/2010/main" val="0"/>
                        </a:ext>
                      </a:extLst>
                    </a:blip>
                    <a:stretch>
                      <a:fillRect/>
                    </a:stretch>
                  </pic:blipFill>
                  <pic:spPr>
                    <a:xfrm>
                      <a:off x="0" y="0"/>
                      <a:ext cx="4970678" cy="2079453"/>
                    </a:xfrm>
                    <a:prstGeom prst="rect">
                      <a:avLst/>
                    </a:prstGeom>
                  </pic:spPr>
                </pic:pic>
              </a:graphicData>
            </a:graphic>
          </wp:inline>
        </w:drawing>
      </w:r>
    </w:p>
    <w:p w14:paraId="1A19A0A1" w14:textId="27B27924" w:rsidR="002046B6" w:rsidRPr="009D6FDD" w:rsidRDefault="002046B6" w:rsidP="004C084D">
      <w:pPr>
        <w:jc w:val="center"/>
        <w:rPr>
          <w:rFonts w:cs="Times New Roman"/>
          <w:lang w:eastAsia="zh-CN"/>
        </w:rPr>
      </w:pPr>
      <w:bookmarkStart w:id="106" w:name="Figure221"/>
      <w:r w:rsidRPr="009D6FDD">
        <w:rPr>
          <w:rFonts w:cs="Times New Roman"/>
          <w:lang w:eastAsia="zh-CN"/>
        </w:rPr>
        <w:t xml:space="preserve">Figure </w:t>
      </w:r>
      <w:r w:rsidR="0071350E" w:rsidRPr="009D6FDD">
        <w:rPr>
          <w:rFonts w:cs="Times New Roman"/>
          <w:lang w:eastAsia="zh-CN"/>
        </w:rPr>
        <w:t xml:space="preserve">2.21 </w:t>
      </w:r>
      <w:bookmarkEnd w:id="106"/>
      <w:r w:rsidRPr="009D6FDD">
        <w:rPr>
          <w:rFonts w:cs="Times New Roman"/>
          <w:lang w:eastAsia="zh-CN"/>
        </w:rPr>
        <w:fldChar w:fldCharType="begin" w:fldLock="1"/>
      </w:r>
      <w:r w:rsidR="0054030F">
        <w:rPr>
          <w:rFonts w:cs="Times New Roman"/>
          <w:lang w:eastAsia="zh-CN"/>
        </w:rPr>
        <w:instrText>ADDIN CSL_CITATION {"citationItems":[{"id":"ITEM-1","itemData":{"URL":"https://www.datacamp.com/community/tutorials/svm-classification-scikit-learn-python","accessed":{"date-parts":[["2021","3","3"]]},"id":"ITEM-1","issued":{"date-parts":[["0"]]},"title":"(Tutorial) Support Vector Machines (SVM) in Scikit-learn - DataCamp","type":"webpage"},"uris":["http://www.mendeley.com/documents/?uuid=fd4a6cb9-a752-3182-977c-b71ccd158728"]}],"mendeley":{"formattedCitation":"[44]","plainTextFormattedCitation":"[44]","previouslyFormattedCitation":"[44]"},"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[44]</w:t>
      </w:r>
      <w:r w:rsidRPr="009D6FDD">
        <w:rPr>
          <w:rFonts w:cs="Times New Roman"/>
          <w:lang w:eastAsia="zh-CN"/>
        </w:rPr>
        <w:fldChar w:fldCharType="end"/>
      </w:r>
      <w:r w:rsidRPr="009D6FDD">
        <w:rPr>
          <w:rFonts w:cs="Times New Roman"/>
          <w:lang w:eastAsia="zh-CN"/>
        </w:rPr>
        <w:t>: SVM</w:t>
      </w:r>
    </w:p>
    <w:p w14:paraId="6434062B" w14:textId="77777777" w:rsidR="002046B6" w:rsidRPr="009D6FDD" w:rsidRDefault="002046B6" w:rsidP="002046B6">
      <w:pPr>
        <w:rPr>
          <w:rFonts w:cs="Times New Roman"/>
        </w:rPr>
      </w:pPr>
      <w:r w:rsidRPr="009D6FDD">
        <w:rPr>
          <w:rFonts w:cs="Times New Roman"/>
          <w:lang w:eastAsia="zh-CN"/>
        </w:rPr>
        <w:t xml:space="preserve">Now we know what </w:t>
      </w:r>
      <w:r w:rsidRPr="009D6FDD">
        <w:rPr>
          <w:rFonts w:cs="Times New Roman"/>
        </w:rPr>
        <w:t>is SVM, then how it works?</w:t>
      </w:r>
    </w:p>
    <w:p w14:paraId="3ADD9CFA" w14:textId="06C88AFE" w:rsidR="002046B6" w:rsidRPr="009D6FDD" w:rsidRDefault="002046B6" w:rsidP="002046B6">
      <w:pPr>
        <w:shd w:val="clear" w:color="auto" w:fill="FFFFFF"/>
        <w:spacing w:before="0" w:after="0" w:line="432" w:lineRule="atLeast"/>
        <w:jc w:val="left"/>
        <w:rPr>
          <w:rFonts w:cs="Times New Roman"/>
        </w:rPr>
      </w:pPr>
      <w:r w:rsidRPr="009D6FDD">
        <w:rPr>
          <w:rFonts w:cs="Times New Roman"/>
        </w:rPr>
        <w:t>As previously stated, the main objective is to select a hyperplane with the maximum possible margin and segregate the given dataset in the best possible way. As the figure shows, the distance between the either nearest points is known as the margin</w:t>
      </w:r>
      <w:r w:rsidRPr="009D6FDD">
        <w:rPr>
          <w:rFonts w:cs="Times New Roman"/>
        </w:rPr>
        <w:fldChar w:fldCharType="begin" w:fldLock="1"/>
      </w:r>
      <w:r w:rsidR="0054030F">
        <w:rPr>
          <w:rFonts w:cs="Times New Roman"/>
        </w:rPr>
        <w:instrText>ADDIN CSL_CITATION {"citationItems":[{"id":"ITEM-1","itemData":{"URL":"https://www.datacamp.com/community/tutorials/svm-classification-scikit-learn-python","accessed":{"date-parts":[["2021","3","3"]]},"id":"ITEM-1","issued":{"date-parts":[["0"]]},"title":"(Tutorial) Support Vector Machines (SVM) in Scikit-learn - DataCamp","type":"webpage"},"uris":["http://www.mendeley.com/documents/?uuid=fd4a6cb9-a752-3182-977c-b71ccd158728"]}],"mendeley":{"formattedCitation":"[44]","plainTextFormattedCitation":"[44]","previouslyFormattedCitation":"[44]"},"properties":{"noteIndex":0},"schema":"https://github.com/citation-style-language/schema/raw/master/csl-citation.json"}</w:instrText>
      </w:r>
      <w:r w:rsidRPr="009D6FDD">
        <w:rPr>
          <w:rFonts w:cs="Times New Roman"/>
        </w:rPr>
        <w:fldChar w:fldCharType="separate"/>
      </w:r>
      <w:r w:rsidR="0054030F" w:rsidRPr="0054030F">
        <w:rPr>
          <w:rFonts w:cs="Times New Roman"/>
          <w:noProof/>
        </w:rPr>
        <w:t>[44]</w:t>
      </w:r>
      <w:r w:rsidRPr="009D6FDD">
        <w:rPr>
          <w:rFonts w:cs="Times New Roman"/>
        </w:rPr>
        <w:fldChar w:fldCharType="end"/>
      </w:r>
      <w:r w:rsidRPr="009D6FDD">
        <w:rPr>
          <w:rFonts w:cs="Times New Roman"/>
        </w:rPr>
        <w:t>. SVM searches for the maximum marginal hyperplane in the following steps:</w:t>
      </w:r>
    </w:p>
    <w:p w14:paraId="62DBF83D" w14:textId="7F56B371" w:rsidR="002046B6" w:rsidRPr="009D6FDD" w:rsidRDefault="002046B6" w:rsidP="002046B6">
      <w:pPr>
        <w:numPr>
          <w:ilvl w:val="0"/>
          <w:numId w:val="4"/>
        </w:numPr>
        <w:shd w:val="clear" w:color="auto" w:fill="FFFFFF"/>
        <w:spacing w:before="0" w:after="0" w:line="432" w:lineRule="atLeast"/>
        <w:jc w:val="left"/>
        <w:rPr>
          <w:rFonts w:cs="Times New Roman"/>
        </w:rPr>
      </w:pPr>
      <w:r w:rsidRPr="009D6FDD">
        <w:rPr>
          <w:rFonts w:cs="Times New Roman"/>
        </w:rPr>
        <w:t>Generate hyperplanes which segregates the classes in the best way. Left-hand side figure showing three hyperplanes black, blue and orange. Here, the blue and orange have higher classification error, but the black is separating the two classes correctly</w:t>
      </w:r>
      <w:r w:rsidRPr="009D6FDD">
        <w:rPr>
          <w:rFonts w:cs="Times New Roman"/>
        </w:rPr>
        <w:fldChar w:fldCharType="begin" w:fldLock="1"/>
      </w:r>
      <w:r w:rsidR="0054030F">
        <w:rPr>
          <w:rFonts w:cs="Times New Roman"/>
        </w:rPr>
        <w:instrText>ADDIN CSL_CITATION {"citationItems":[{"id":"ITEM-1","itemData":{"URL":"https://www.datacamp.com/community/tutorials/svm-classification-scikit-learn-python","accessed":{"date-parts":[["2021","3","3"]]},"id":"ITEM-1","issued":{"date-parts":[["0"]]},"title":"(Tutorial) Support Vector Machines (SVM) in Scikit-learn - DataCamp","type":"webpage"},"uris":["http://www.mendeley.com/documents/?uuid=fd4a6cb9-a752-3182-977c-b71ccd158728"]}],"mendeley":{"formattedCitation":"[44]","plainTextFormattedCitation":"[44]","previouslyFormattedCitation":"[44]"},"properties":{"noteIndex":0},"schema":"https://github.com/citation-style-language/schema/raw/master/csl-citation.json"}</w:instrText>
      </w:r>
      <w:r w:rsidRPr="009D6FDD">
        <w:rPr>
          <w:rFonts w:cs="Times New Roman"/>
        </w:rPr>
        <w:fldChar w:fldCharType="separate"/>
      </w:r>
      <w:r w:rsidR="0054030F" w:rsidRPr="0054030F">
        <w:rPr>
          <w:rFonts w:cs="Times New Roman"/>
          <w:noProof/>
        </w:rPr>
        <w:t>[44]</w:t>
      </w:r>
      <w:r w:rsidRPr="009D6FDD">
        <w:rPr>
          <w:rFonts w:cs="Times New Roman"/>
        </w:rPr>
        <w:fldChar w:fldCharType="end"/>
      </w:r>
      <w:r w:rsidRPr="009D6FDD">
        <w:rPr>
          <w:rFonts w:cs="Times New Roman"/>
        </w:rPr>
        <w:t>.</w:t>
      </w:r>
    </w:p>
    <w:p w14:paraId="0AD58FDD" w14:textId="6332C00A" w:rsidR="002B0F2A" w:rsidRPr="009D6FDD" w:rsidRDefault="002046B6" w:rsidP="00D45A6E">
      <w:pPr>
        <w:numPr>
          <w:ilvl w:val="0"/>
          <w:numId w:val="4"/>
        </w:numPr>
        <w:shd w:val="clear" w:color="auto" w:fill="FFFFFF"/>
        <w:spacing w:before="0" w:after="0" w:line="432" w:lineRule="atLeast"/>
        <w:jc w:val="left"/>
        <w:rPr>
          <w:rFonts w:cs="Times New Roman"/>
        </w:rPr>
      </w:pPr>
      <w:r w:rsidRPr="009D6FDD">
        <w:rPr>
          <w:rFonts w:cs="Times New Roman"/>
        </w:rPr>
        <w:t>Select the right hyperplane with the maximum segregation from the either nearest data points as shown in the right-hand side figure</w:t>
      </w:r>
      <w:r w:rsidRPr="009D6FDD">
        <w:rPr>
          <w:rFonts w:cs="Times New Roman"/>
        </w:rPr>
        <w:fldChar w:fldCharType="begin" w:fldLock="1"/>
      </w:r>
      <w:r w:rsidR="0054030F">
        <w:rPr>
          <w:rFonts w:cs="Times New Roman"/>
        </w:rPr>
        <w:instrText>ADDIN CSL_CITATION {"citationItems":[{"id":"ITEM-1","itemData":{"URL":"https://www.datacamp.com/community/tutorials/svm-classification-scikit-learn-python","accessed":{"date-parts":[["2021","3","3"]]},"id":"ITEM-1","issued":{"date-parts":[["0"]]},"title":"(Tutorial) Support Vector Machines (SVM) in Scikit-learn - DataCamp","type":"webpage"},"uris":["http://www.mendeley.com/documents/?uuid=fd4a6cb9-a752-3182-977c-b71ccd158728"]}],"mendeley":{"formattedCitation":"[44]","plainTextFormattedCitation":"[44]","previouslyFormattedCitation":"[44]"},"properties":{"noteIndex":0},"schema":"https://github.com/citation-style-language/schema/raw/master/csl-citation.json"}</w:instrText>
      </w:r>
      <w:r w:rsidRPr="009D6FDD">
        <w:rPr>
          <w:rFonts w:cs="Times New Roman"/>
        </w:rPr>
        <w:fldChar w:fldCharType="separate"/>
      </w:r>
      <w:r w:rsidR="0054030F" w:rsidRPr="0054030F">
        <w:rPr>
          <w:rFonts w:cs="Times New Roman"/>
          <w:noProof/>
        </w:rPr>
        <w:t>[44]</w:t>
      </w:r>
      <w:r w:rsidRPr="009D6FDD">
        <w:rPr>
          <w:rFonts w:cs="Times New Roman"/>
        </w:rPr>
        <w:fldChar w:fldCharType="end"/>
      </w:r>
      <w:r w:rsidRPr="009D6FDD">
        <w:rPr>
          <w:rFonts w:cs="Times New Roman"/>
        </w:rPr>
        <w:t>.</w:t>
      </w:r>
    </w:p>
    <w:p w14:paraId="0A220FFF" w14:textId="785CE611" w:rsidR="00503414" w:rsidRPr="009D6FDD" w:rsidRDefault="00503414" w:rsidP="00D45A6E">
      <w:pPr>
        <w:shd w:val="clear" w:color="auto" w:fill="FFFFFF"/>
        <w:spacing w:before="270" w:after="0" w:line="240" w:lineRule="auto"/>
        <w:rPr>
          <w:rFonts w:cs="Times New Roman"/>
          <w:b/>
          <w:bCs/>
        </w:rPr>
      </w:pPr>
      <w:r w:rsidRPr="009D6FDD">
        <w:rPr>
          <w:rFonts w:cs="Times New Roman"/>
          <w:b/>
          <w:bCs/>
        </w:rPr>
        <w:t>Summary:</w:t>
      </w:r>
    </w:p>
    <w:p w14:paraId="556E12A3" w14:textId="5380A0A9" w:rsidR="00D45A6E" w:rsidRPr="009D6FDD" w:rsidRDefault="00503414" w:rsidP="00400940">
      <w:pPr>
        <w:rPr>
          <w:rFonts w:cs="Times New Roman"/>
        </w:rPr>
      </w:pPr>
      <w:r w:rsidRPr="009D6FDD">
        <w:rPr>
          <w:rFonts w:cs="Times New Roman"/>
          <w:lang w:val="en-US"/>
        </w:rPr>
        <w:t>SVM is a supervised machine learning algorithm which can be used for classification or regression problems</w:t>
      </w:r>
      <w:r w:rsidR="009917B6" w:rsidRPr="009D6FDD">
        <w:rPr>
          <w:rFonts w:cs="Times New Roman"/>
          <w:lang w:val="en-US"/>
        </w:rPr>
        <w:fldChar w:fldCharType="begin" w:fldLock="1"/>
      </w:r>
      <w:r w:rsidR="0054030F">
        <w:rPr>
          <w:rFonts w:cs="Times New Roman"/>
          <w:lang w:val="en-US"/>
        </w:rPr>
        <w:instrText>ADDIN CSL_CITATION {"citationItems":[{"id":"ITEM-1","itemData":{"URL":"https://www.kdnuggets.com/2017/02/yhat-support-vector-machine.html","accessed":{"date-parts":[["2021","4","15"]]},"id":"ITEM-1","issued":{"date-parts":[["0"]]},"title":"What is a Support Vector Machine, and Why Would I Use it? - KDnuggets","type":"webpage"},"uris":["http://www.mendeley.com/documents/?uuid=82764420-0000-3cea-979c-aab41a73a977"]}],"mendeley":{"formattedCitation":"[45]","plainTextFormattedCitation":"[45]","previouslyFormattedCitation":"[45]"},"properties":{"noteIndex":0},"schema":"https://github.com/citation-style-language/schema/raw/master/csl-citation.json"}</w:instrText>
      </w:r>
      <w:r w:rsidR="009917B6" w:rsidRPr="009D6FDD">
        <w:rPr>
          <w:rFonts w:cs="Times New Roman"/>
          <w:lang w:val="en-US"/>
        </w:rPr>
        <w:fldChar w:fldCharType="separate"/>
      </w:r>
      <w:r w:rsidR="0054030F" w:rsidRPr="0054030F">
        <w:rPr>
          <w:rFonts w:cs="Times New Roman"/>
          <w:noProof/>
          <w:lang w:val="en-US"/>
        </w:rPr>
        <w:t>[45]</w:t>
      </w:r>
      <w:r w:rsidR="009917B6" w:rsidRPr="009D6FDD">
        <w:rPr>
          <w:rFonts w:cs="Times New Roman"/>
          <w:lang w:val="en-US"/>
        </w:rPr>
        <w:fldChar w:fldCharType="end"/>
      </w:r>
      <w:r w:rsidRPr="009D6FDD">
        <w:rPr>
          <w:rFonts w:cs="Times New Roman"/>
          <w:lang w:val="en-US"/>
        </w:rPr>
        <w:t xml:space="preserve">. It uses a technique called the kernel trick to transform </w:t>
      </w:r>
      <w:r w:rsidR="0089044C" w:rsidRPr="009D6FDD">
        <w:rPr>
          <w:rFonts w:cs="Times New Roman"/>
          <w:lang w:val="en-US"/>
        </w:rPr>
        <w:t>the</w:t>
      </w:r>
      <w:r w:rsidRPr="009D6FDD">
        <w:rPr>
          <w:rFonts w:cs="Times New Roman"/>
          <w:lang w:val="en-US"/>
        </w:rPr>
        <w:t xml:space="preserve"> data and then based on these transformations it finds an optimal boundary between the possible outputs</w:t>
      </w:r>
      <w:r w:rsidR="009917B6" w:rsidRPr="009D6FDD">
        <w:rPr>
          <w:rFonts w:cs="Times New Roman"/>
          <w:lang w:val="en-US"/>
        </w:rPr>
        <w:fldChar w:fldCharType="begin" w:fldLock="1"/>
      </w:r>
      <w:r w:rsidR="0054030F">
        <w:rPr>
          <w:rFonts w:cs="Times New Roman"/>
          <w:lang w:val="en-US"/>
        </w:rPr>
        <w:instrText>ADDIN CSL_CITATION {"citationItems":[{"id":"ITEM-1","itemData":{"URL":"https://www.kdnuggets.com/2017/02/yhat-support-vector-machine.html","accessed":{"date-parts":[["2021","4","15"]]},"id":"ITEM-1","issued":{"date-parts":[["0"]]},"title":"What is a Support Vector Machine, and Why Would I Use it? - KDnuggets","type":"webpage"},"uris":["http://www.mendeley.com/documents/?uuid=82764420-0000-3cea-979c-aab41a73a977"]}],"mendeley":{"formattedCitation":"[45]","plainTextFormattedCitation":"[45]","previouslyFormattedCitation":"[45]"},"properties":{"noteIndex":0},"schema":"https://github.com/citation-style-language/schema/raw/master/csl-citation.json"}</w:instrText>
      </w:r>
      <w:r w:rsidR="009917B6" w:rsidRPr="009D6FDD">
        <w:rPr>
          <w:rFonts w:cs="Times New Roman"/>
          <w:lang w:val="en-US"/>
        </w:rPr>
        <w:fldChar w:fldCharType="separate"/>
      </w:r>
      <w:r w:rsidR="0054030F" w:rsidRPr="0054030F">
        <w:rPr>
          <w:rFonts w:cs="Times New Roman"/>
          <w:noProof/>
          <w:lang w:val="en-US"/>
        </w:rPr>
        <w:t>[45]</w:t>
      </w:r>
      <w:r w:rsidR="009917B6" w:rsidRPr="009D6FDD">
        <w:rPr>
          <w:rFonts w:cs="Times New Roman"/>
          <w:lang w:val="en-US"/>
        </w:rPr>
        <w:fldChar w:fldCharType="end"/>
      </w:r>
      <w:r w:rsidRPr="009D6FDD">
        <w:rPr>
          <w:rFonts w:cs="Times New Roman"/>
          <w:lang w:val="en-US"/>
        </w:rPr>
        <w:t xml:space="preserve">. Simply put, it does some extremely complex data transformations, then figures out how to </w:t>
      </w:r>
      <w:r w:rsidR="009F7244" w:rsidRPr="009D6FDD">
        <w:rPr>
          <w:rFonts w:cs="Times New Roman"/>
          <w:lang w:val="en-US"/>
        </w:rPr>
        <w:t>separate</w:t>
      </w:r>
      <w:r w:rsidRPr="009D6FDD">
        <w:rPr>
          <w:rFonts w:cs="Times New Roman"/>
          <w:lang w:val="en-US"/>
        </w:rPr>
        <w:t xml:space="preserve"> your data based on the labels or outputs you've defined</w:t>
      </w:r>
      <w:r w:rsidR="009917B6" w:rsidRPr="009D6FDD">
        <w:rPr>
          <w:rFonts w:cs="Times New Roman"/>
          <w:lang w:val="en-US"/>
        </w:rPr>
        <w:fldChar w:fldCharType="begin" w:fldLock="1"/>
      </w:r>
      <w:r w:rsidR="0054030F">
        <w:rPr>
          <w:rFonts w:cs="Times New Roman"/>
          <w:lang w:val="en-US"/>
        </w:rPr>
        <w:instrText>ADDIN CSL_CITATION {"citationItems":[{"id":"ITEM-1","itemData":{"URL":"https://www.kdnuggets.com/2017/02/yhat-support-vector-machine.html","accessed":{"date-parts":[["2021","4","15"]]},"id":"ITEM-1","issued":{"date-parts":[["0"]]},"title":"What is a Support Vector Machine, and Why Would I Use it? - KDnuggets","type":"webpage"},"uris":["http://www.mendeley.com/documents/?uuid=82764420-0000-3cea-979c-aab41a73a977"]}],"mendeley":{"formattedCitation":"[45]","plainTextFormattedCitation":"[45]","previouslyFormattedCitation":"[45]"},"properties":{"noteIndex":0},"schema":"https://github.com/citation-style-language/schema/raw/master/csl-citation.json"}</w:instrText>
      </w:r>
      <w:r w:rsidR="009917B6" w:rsidRPr="009D6FDD">
        <w:rPr>
          <w:rFonts w:cs="Times New Roman"/>
          <w:lang w:val="en-US"/>
        </w:rPr>
        <w:fldChar w:fldCharType="separate"/>
      </w:r>
      <w:r w:rsidR="0054030F" w:rsidRPr="0054030F">
        <w:rPr>
          <w:rFonts w:cs="Times New Roman"/>
          <w:noProof/>
          <w:lang w:val="en-US"/>
        </w:rPr>
        <w:t>[45]</w:t>
      </w:r>
      <w:r w:rsidR="009917B6" w:rsidRPr="009D6FDD">
        <w:rPr>
          <w:rFonts w:cs="Times New Roman"/>
          <w:lang w:val="en-US"/>
        </w:rPr>
        <w:fldChar w:fldCharType="end"/>
      </w:r>
      <w:r w:rsidRPr="009D6FDD">
        <w:rPr>
          <w:rFonts w:cs="Times New Roman"/>
          <w:lang w:val="en-US"/>
        </w:rPr>
        <w:t>.</w:t>
      </w:r>
      <w:r w:rsidR="00C550AC" w:rsidRPr="009D6FDD">
        <w:rPr>
          <w:rFonts w:cs="Times New Roman"/>
        </w:rPr>
        <w:t xml:space="preserve"> The purpose of svc is to classify the data set as much as possible</w:t>
      </w:r>
      <w:r w:rsidR="00F3678D" w:rsidRPr="009D6FDD">
        <w:rPr>
          <w:rFonts w:cs="Times New Roman"/>
        </w:rPr>
        <w:t>.</w:t>
      </w:r>
    </w:p>
    <w:p w14:paraId="68961319" w14:textId="49081E3C" w:rsidR="005755E5" w:rsidRPr="009D6FDD" w:rsidRDefault="001D548F" w:rsidP="000E4CAA">
      <w:pPr>
        <w:rPr>
          <w:rFonts w:cs="Times New Roman"/>
          <w:b/>
          <w:bCs/>
          <w:lang w:val="en-US" w:eastAsia="zh-CN"/>
        </w:rPr>
      </w:pPr>
      <w:r w:rsidRPr="009D6FDD">
        <w:rPr>
          <w:rFonts w:cs="Times New Roman"/>
          <w:b/>
          <w:bCs/>
        </w:rPr>
        <w:t xml:space="preserve">Regression </w:t>
      </w:r>
      <w:r w:rsidR="00EB5E3F" w:rsidRPr="009D6FDD">
        <w:rPr>
          <w:rFonts w:cs="Times New Roman"/>
          <w:b/>
          <w:bCs/>
        </w:rPr>
        <w:t xml:space="preserve">Model: </w:t>
      </w:r>
      <w:r w:rsidR="00141D13" w:rsidRPr="009D6FDD">
        <w:rPr>
          <w:rFonts w:cs="Times New Roman"/>
          <w:b/>
          <w:bCs/>
          <w:lang w:val="en-US" w:eastAsia="zh-CN"/>
        </w:rPr>
        <w:t>Linea</w:t>
      </w:r>
      <w:r w:rsidR="00141D13" w:rsidRPr="009D6FDD">
        <w:rPr>
          <w:rFonts w:cs="Times New Roman"/>
          <w:b/>
          <w:bCs/>
          <w:lang w:val="en-US"/>
        </w:rPr>
        <w:t>r Regression</w:t>
      </w:r>
    </w:p>
    <w:p w14:paraId="60678B89" w14:textId="411F1425" w:rsidR="005755E5" w:rsidRPr="009D6FDD" w:rsidRDefault="00952C30" w:rsidP="00D53809">
      <w:pPr>
        <w:jc w:val="center"/>
        <w:rPr>
          <w:rFonts w:cs="Times New Roman"/>
        </w:rPr>
      </w:pPr>
      <w:r w:rsidRPr="009D6FDD">
        <w:rPr>
          <w:rFonts w:cs="Times New Roman"/>
          <w:noProof/>
        </w:rPr>
        <w:lastRenderedPageBreak/>
        <w:drawing>
          <wp:inline distT="0" distB="0" distL="0" distR="0" wp14:anchorId="60549739" wp14:editId="7CC54486">
            <wp:extent cx="2857500" cy="235317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7500" cy="2353179"/>
                    </a:xfrm>
                    <a:prstGeom prst="rect">
                      <a:avLst/>
                    </a:prstGeom>
                  </pic:spPr>
                </pic:pic>
              </a:graphicData>
            </a:graphic>
          </wp:inline>
        </w:drawing>
      </w:r>
    </w:p>
    <w:p w14:paraId="7F60DE5B" w14:textId="5789BF0B" w:rsidR="005755E5" w:rsidRPr="009D6FDD" w:rsidRDefault="005755E5" w:rsidP="00D53809">
      <w:pPr>
        <w:jc w:val="center"/>
        <w:rPr>
          <w:rFonts w:cs="Times New Roman"/>
        </w:rPr>
      </w:pPr>
      <w:bookmarkStart w:id="107" w:name="Figure222"/>
      <w:r w:rsidRPr="009D6FDD">
        <w:rPr>
          <w:rFonts w:cs="Times New Roman"/>
        </w:rPr>
        <w:t>Figure</w:t>
      </w:r>
      <w:r w:rsidR="00F6504D" w:rsidRPr="009D6FDD">
        <w:rPr>
          <w:rFonts w:cs="Times New Roman"/>
        </w:rPr>
        <w:t xml:space="preserve"> 2.22 </w:t>
      </w:r>
      <w:bookmarkEnd w:id="107"/>
      <w:r w:rsidR="007870B2" w:rsidRPr="009D6FDD">
        <w:rPr>
          <w:rFonts w:cs="Times New Roman"/>
        </w:rPr>
        <w:fldChar w:fldCharType="begin" w:fldLock="1"/>
      </w:r>
      <w:r w:rsidR="0054030F">
        <w:rPr>
          <w:rFonts w:cs="Times New Roman"/>
        </w:rPr>
        <w:instrText>ADDIN CSL_CITATION {"citationItems":[{"id":"ITEM-1","itemData":{"URL":"https://www.analyticsvidhya.com/blog/2020/10/demystification-of-logistic-regression/","accessed":{"date-parts":[["2021","4","15"]]},"id":"ITEM-1","issued":{"date-parts":[["0"]]},"title":"Demystification &amp; Basics Of Logistic Regression for Data Scientists","type":"webpage"},"uris":["http://www.mendeley.com/documents/?uuid=26bd2add-8f7b-399e-bd08-47fd322d25dd"]}],"mendeley":{"formattedCitation":"[19]","plainTextFormattedCitation":"[19]","previouslyFormattedCitation":"[19]"},"properties":{"noteIndex":0},"schema":"https://github.com/citation-style-language/schema/raw/master/csl-citation.json"}</w:instrText>
      </w:r>
      <w:r w:rsidR="007870B2" w:rsidRPr="009D6FDD">
        <w:rPr>
          <w:rFonts w:cs="Times New Roman"/>
        </w:rPr>
        <w:fldChar w:fldCharType="separate"/>
      </w:r>
      <w:r w:rsidR="0054030F" w:rsidRPr="0054030F">
        <w:rPr>
          <w:rFonts w:cs="Times New Roman"/>
          <w:noProof/>
        </w:rPr>
        <w:t>[19]</w:t>
      </w:r>
      <w:r w:rsidR="007870B2" w:rsidRPr="009D6FDD">
        <w:rPr>
          <w:rFonts w:cs="Times New Roman"/>
        </w:rPr>
        <w:fldChar w:fldCharType="end"/>
      </w:r>
      <w:r w:rsidRPr="009D6FDD">
        <w:rPr>
          <w:rFonts w:cs="Times New Roman"/>
        </w:rPr>
        <w:t xml:space="preserve">: </w:t>
      </w:r>
      <w:r w:rsidR="00572978" w:rsidRPr="009D6FDD">
        <w:rPr>
          <w:rFonts w:cs="Times New Roman"/>
        </w:rPr>
        <w:t>Regression Model-</w:t>
      </w:r>
      <w:r w:rsidRPr="009D6FDD">
        <w:rPr>
          <w:rFonts w:cs="Times New Roman"/>
        </w:rPr>
        <w:t>Linear Regression</w:t>
      </w:r>
    </w:p>
    <w:p w14:paraId="102E1891" w14:textId="41B1B398" w:rsidR="005755E5" w:rsidRPr="009D6FDD" w:rsidRDefault="00CD1555" w:rsidP="005755E5">
      <w:pPr>
        <w:rPr>
          <w:rFonts w:cs="Times New Roman"/>
        </w:rPr>
      </w:pPr>
      <w:r w:rsidRPr="009D6FDD">
        <w:rPr>
          <w:rFonts w:cs="Times New Roman"/>
        </w:rPr>
        <w:t>The linear regression algorithm is one of the fundamental </w:t>
      </w:r>
      <w:hyperlink r:id="rId40" w:tooltip="Supervised learning" w:history="1">
        <w:r w:rsidRPr="009D6FDD">
          <w:rPr>
            <w:rFonts w:cs="Times New Roman"/>
          </w:rPr>
          <w:t>supervised machine-learning</w:t>
        </w:r>
      </w:hyperlink>
      <w:r w:rsidRPr="009D6FDD">
        <w:rPr>
          <w:rFonts w:cs="Times New Roman"/>
        </w:rPr>
        <w:t> algorithms due to its relative simplicity and well-known properties</w:t>
      </w:r>
      <w:r w:rsidRPr="009D6FDD">
        <w:rPr>
          <w:rFonts w:cs="Times New Roman"/>
        </w:rPr>
        <w:fldChar w:fldCharType="begin" w:fldLock="1"/>
      </w:r>
      <w:r w:rsidR="0054030F">
        <w:rPr>
          <w:rFonts w:cs="Times New Roman"/>
        </w:rPr>
        <w:instrText>ADDIN CSL_CITATION {"citationItems":[{"id":"ITEM-1","itemData":{"URL":"https://en.wikipedia.org/wiki/Linear_regression","accessed":{"date-parts":[["2021","1","28"]]},"id":"ITEM-1","issued":{"date-parts":[["0"]]},"title":"Linear regression - Wikipedia","type":"webpage"},"uris":["http://www.mendeley.com/documents/?uuid=7ec103ba-27d4-3c04-933e-b7cddc25ffc2"]}],"mendeley":{"formattedCitation":"[46]","plainTextFormattedCitation":"[46]","previouslyFormattedCitation":"[46]"},"properties":{"noteIndex":0},"schema":"https://github.com/citation-style-language/schema/raw/master/csl-citation.json"}</w:instrText>
      </w:r>
      <w:r w:rsidRPr="009D6FDD">
        <w:rPr>
          <w:rFonts w:cs="Times New Roman"/>
        </w:rPr>
        <w:fldChar w:fldCharType="separate"/>
      </w:r>
      <w:r w:rsidR="0054030F" w:rsidRPr="0054030F">
        <w:rPr>
          <w:rFonts w:cs="Times New Roman"/>
          <w:noProof/>
        </w:rPr>
        <w:t>[46]</w:t>
      </w:r>
      <w:r w:rsidRPr="009D6FDD">
        <w:rPr>
          <w:rFonts w:cs="Times New Roman"/>
        </w:rPr>
        <w:fldChar w:fldCharType="end"/>
      </w:r>
      <w:r w:rsidRPr="009D6FDD">
        <w:rPr>
          <w:rFonts w:cs="Times New Roman"/>
        </w:rPr>
        <w:t>.</w:t>
      </w:r>
      <w:r w:rsidR="00A022DF" w:rsidRPr="009D6FDD">
        <w:rPr>
          <w:rFonts w:cs="Times New Roman"/>
        </w:rPr>
        <w:t xml:space="preserve"> </w:t>
      </w:r>
      <w:r w:rsidR="005755E5" w:rsidRPr="009D6FDD">
        <w:rPr>
          <w:rFonts w:cs="Times New Roman"/>
        </w:rPr>
        <w:t>In statistics, linear regression is a </w:t>
      </w:r>
      <w:hyperlink r:id="rId41" w:tooltip="Linearity" w:history="1">
        <w:r w:rsidR="005755E5" w:rsidRPr="009D6FDD">
          <w:rPr>
            <w:rFonts w:cs="Times New Roman"/>
          </w:rPr>
          <w:t>linear</w:t>
        </w:r>
      </w:hyperlink>
      <w:r w:rsidR="005755E5" w:rsidRPr="009D6FDD">
        <w:rPr>
          <w:rFonts w:cs="Times New Roman"/>
        </w:rPr>
        <w:t xml:space="preserve"> approach to modelling the </w:t>
      </w:r>
      <w:r w:rsidR="00146F54" w:rsidRPr="009D6FDD">
        <w:rPr>
          <w:rFonts w:cs="Times New Roman"/>
        </w:rPr>
        <w:t xml:space="preserve">strength of </w:t>
      </w:r>
      <w:r w:rsidR="005755E5" w:rsidRPr="009D6FDD">
        <w:rPr>
          <w:rFonts w:cs="Times New Roman"/>
        </w:rPr>
        <w:t>relationship between a </w:t>
      </w:r>
      <w:hyperlink r:id="rId42" w:tooltip="Scalar (mathematics)" w:history="1">
        <w:r w:rsidR="005755E5" w:rsidRPr="009D6FDD">
          <w:rPr>
            <w:rFonts w:cs="Times New Roman"/>
          </w:rPr>
          <w:t>scalar</w:t>
        </w:r>
      </w:hyperlink>
      <w:r w:rsidR="005755E5" w:rsidRPr="009D6FDD">
        <w:rPr>
          <w:rFonts w:cs="Times New Roman"/>
        </w:rPr>
        <w:t> response and one or more explanatory variables (also known as dependent and independent variables, see Figure X)</w:t>
      </w:r>
      <w:r w:rsidR="005755E5" w:rsidRPr="009D6FDD">
        <w:rPr>
          <w:rFonts w:cs="Times New Roman"/>
        </w:rPr>
        <w:fldChar w:fldCharType="begin" w:fldLock="1"/>
      </w:r>
      <w:r w:rsidR="0054030F">
        <w:rPr>
          <w:rFonts w:cs="Times New Roman"/>
        </w:rPr>
        <w:instrText>ADDIN CSL_CITATION {"citationItems":[{"id":"ITEM-1","itemData":{"URL":"https://en.wikipedia.org/wiki/Linear_regression","accessed":{"date-parts":[["2021","1","28"]]},"id":"ITEM-1","issued":{"date-parts":[["0"]]},"title":"Linear regression - Wikipedia","type":"webpage"},"uris":["http://www.mendeley.com/documents/?uuid=7ec103ba-27d4-3c04-933e-b7cddc25ffc2"]}],"mendeley":{"formattedCitation":"[46]","plainTextFormattedCitation":"[46]","previouslyFormattedCitation":"[46]"},"properties":{"noteIndex":0},"schema":"https://github.com/citation-style-language/schema/raw/master/csl-citation.json"}</w:instrText>
      </w:r>
      <w:r w:rsidR="005755E5" w:rsidRPr="009D6FDD">
        <w:rPr>
          <w:rFonts w:cs="Times New Roman"/>
        </w:rPr>
        <w:fldChar w:fldCharType="separate"/>
      </w:r>
      <w:r w:rsidR="0054030F" w:rsidRPr="0054030F">
        <w:rPr>
          <w:rFonts w:cs="Times New Roman"/>
          <w:noProof/>
        </w:rPr>
        <w:t>[46]</w:t>
      </w:r>
      <w:r w:rsidR="005755E5" w:rsidRPr="009D6FDD">
        <w:rPr>
          <w:rFonts w:cs="Times New Roman"/>
        </w:rPr>
        <w:fldChar w:fldCharType="end"/>
      </w:r>
      <w:r w:rsidR="005755E5" w:rsidRPr="009D6FDD">
        <w:rPr>
          <w:rFonts w:cs="Times New Roman"/>
        </w:rPr>
        <w:t xml:space="preserve">. </w:t>
      </w:r>
      <w:r w:rsidR="004A5C5E" w:rsidRPr="009D6FDD">
        <w:rPr>
          <w:rFonts w:cs="Times New Roman"/>
        </w:rPr>
        <w:t>The Linear Regression model attempts to find the relationship between variables by finding the best fit line</w:t>
      </w:r>
      <w:r w:rsidR="008A5BF5" w:rsidRPr="009D6FDD">
        <w:rPr>
          <w:rFonts w:cs="Times New Roman"/>
        </w:rPr>
        <w:t>(the red line in the figure)</w:t>
      </w:r>
      <w:r w:rsidR="004A5C5E" w:rsidRPr="009D6FDD">
        <w:rPr>
          <w:rFonts w:cs="Times New Roman"/>
        </w:rPr>
        <w:fldChar w:fldCharType="begin" w:fldLock="1"/>
      </w:r>
      <w:r w:rsidR="0054030F">
        <w:rPr>
          <w:rFonts w:cs="Times New Roman"/>
        </w:rPr>
        <w:instrText>ADDIN CSL_CITATION {"citationItems":[{"id":"ITEM-1","itemData":{"URL":"https://towardsdatascience.com/line-of-best-fit-in-linear-regression-13658266fbc8","accessed":{"date-parts":[["2021","4","15"]]},"id":"ITEM-1","issued":{"date-parts":[["0"]]},"title":"Line of Best Fit in Linear Regression | by Indhumathy Chelliah | Mar, 2021 | Towards Data Science","type":"webpage"},"uris":["http://www.mendeley.com/documents/?uuid=b61c8b6d-e339-3442-b9ab-e23149cca65d"]}],"mendeley":{"formattedCitation":"[47]","plainTextFormattedCitation":"[47]","previouslyFormattedCitation":"[47]"},"properties":{"noteIndex":0},"schema":"https://github.com/citation-style-language/schema/raw/master/csl-citation.json"}</w:instrText>
      </w:r>
      <w:r w:rsidR="004A5C5E" w:rsidRPr="009D6FDD">
        <w:rPr>
          <w:rFonts w:cs="Times New Roman"/>
        </w:rPr>
        <w:fldChar w:fldCharType="separate"/>
      </w:r>
      <w:r w:rsidR="0054030F" w:rsidRPr="0054030F">
        <w:rPr>
          <w:rFonts w:cs="Times New Roman"/>
          <w:noProof/>
        </w:rPr>
        <w:t>[47]</w:t>
      </w:r>
      <w:r w:rsidR="004A5C5E" w:rsidRPr="009D6FDD">
        <w:rPr>
          <w:rFonts w:cs="Times New Roman"/>
        </w:rPr>
        <w:fldChar w:fldCharType="end"/>
      </w:r>
      <w:r w:rsidR="004A5C5E" w:rsidRPr="009D6FDD">
        <w:rPr>
          <w:rFonts w:cs="Times New Roman"/>
        </w:rPr>
        <w:t xml:space="preserve">. </w:t>
      </w:r>
      <w:r w:rsidR="00196B68" w:rsidRPr="009D6FDD">
        <w:rPr>
          <w:rFonts w:cs="Times New Roman"/>
        </w:rPr>
        <w:t>Technically, in regression analysis, the independent variable is usually called the predictor variable and the dependent variable is called the criterion variable</w:t>
      </w:r>
      <w:r w:rsidR="00196B68" w:rsidRPr="009D6FDD">
        <w:rPr>
          <w:rFonts w:cs="Times New Roman"/>
        </w:rPr>
        <w:fldChar w:fldCharType="begin" w:fldLock="1"/>
      </w:r>
      <w:r w:rsidR="0054030F">
        <w:rPr>
          <w:rFonts w:cs="Times New Roman"/>
        </w:rPr>
        <w:instrText>ADDIN CSL_CITATION {"citationItems":[{"id":"ITEM-1","itemData":{"URL":"https://www.statisticshowto.com/probability-and-statistics/regression-analysis/find-a-linear-regression-equation/","accessed":{"date-parts":[["2021","1","28"]]},"id":"ITEM-1","issued":{"date-parts":[["0"]]},"title":"Linear Regression: Simple Steps, Video. Find Equation, Coefficient, Slope - Statistics How To","type":"webpage"},"uris":["http://www.mendeley.com/documents/?uuid=ac467a3b-1757-3b8f-8a8d-0157b6e6c5d0"]}],"mendeley":{"formattedCitation":"[48]","plainTextFormattedCitation":"[48]","previouslyFormattedCitation":"[48]"},"properties":{"noteIndex":0},"schema":"https://github.com/citation-style-language/schema/raw/master/csl-citation.json"}</w:instrText>
      </w:r>
      <w:r w:rsidR="00196B68" w:rsidRPr="009D6FDD">
        <w:rPr>
          <w:rFonts w:cs="Times New Roman"/>
        </w:rPr>
        <w:fldChar w:fldCharType="separate"/>
      </w:r>
      <w:r w:rsidR="0054030F" w:rsidRPr="0054030F">
        <w:rPr>
          <w:rFonts w:cs="Times New Roman"/>
          <w:noProof/>
        </w:rPr>
        <w:t>[48]</w:t>
      </w:r>
      <w:r w:rsidR="00196B68" w:rsidRPr="009D6FDD">
        <w:rPr>
          <w:rFonts w:cs="Times New Roman"/>
        </w:rPr>
        <w:fldChar w:fldCharType="end"/>
      </w:r>
      <w:r w:rsidR="00196B68" w:rsidRPr="009D6FDD">
        <w:rPr>
          <w:rFonts w:cs="Times New Roman"/>
        </w:rPr>
        <w:t xml:space="preserve">. </w:t>
      </w:r>
      <w:r w:rsidR="00A92C0A" w:rsidRPr="009D6FDD">
        <w:rPr>
          <w:rFonts w:cs="Times New Roman"/>
        </w:rPr>
        <w:t>When implementing linear regression in a machine learning system, the variables must be continuous in nature, not categorical</w:t>
      </w:r>
      <w:r w:rsidR="00A92C0A" w:rsidRPr="009D6FDD">
        <w:rPr>
          <w:rFonts w:cs="Times New Roman"/>
        </w:rPr>
        <w:fldChar w:fldCharType="begin" w:fldLock="1"/>
      </w:r>
      <w:r w:rsidR="0054030F">
        <w:rPr>
          <w:rFonts w:cs="Times New Roman"/>
        </w:rPr>
        <w:instrText>ADDIN CSL_CITATION {"citationItems":[{"id":"ITEM-1","itemData":{"URL":"https://stackabuse.com/multiple-linear-regression-with-python/","accessed":{"date-parts":[["2021","1","28"]]},"id":"ITEM-1","issued":{"date-parts":[["0"]]},"title":"Multiple Linear Regression with Python","type":"webpage"},"uris":["http://www.mendeley.com/documents/?uuid=38d6823a-1bf7-332c-a789-eb57f65a45b0"]}],"mendeley":{"formattedCitation":"[37]","plainTextFormattedCitation":"[37]","previouslyFormattedCitation":"[37]"},"properties":{"noteIndex":0},"schema":"https://github.com/citation-style-language/schema/raw/master/csl-citation.json"}</w:instrText>
      </w:r>
      <w:r w:rsidR="00A92C0A" w:rsidRPr="009D6FDD">
        <w:rPr>
          <w:rFonts w:cs="Times New Roman"/>
        </w:rPr>
        <w:fldChar w:fldCharType="separate"/>
      </w:r>
      <w:r w:rsidR="0054030F" w:rsidRPr="0054030F">
        <w:rPr>
          <w:rFonts w:cs="Times New Roman"/>
          <w:noProof/>
        </w:rPr>
        <w:t>[37]</w:t>
      </w:r>
      <w:r w:rsidR="00A92C0A" w:rsidRPr="009D6FDD">
        <w:rPr>
          <w:rFonts w:cs="Times New Roman"/>
        </w:rPr>
        <w:fldChar w:fldCharType="end"/>
      </w:r>
      <w:r w:rsidR="00A92C0A" w:rsidRPr="009D6FDD">
        <w:rPr>
          <w:rFonts w:cs="Times New Roman"/>
        </w:rPr>
        <w:t xml:space="preserve">. </w:t>
      </w:r>
      <w:r w:rsidR="005755E5" w:rsidRPr="009D6FDD">
        <w:rPr>
          <w:rFonts w:cs="Times New Roman"/>
        </w:rPr>
        <w:t>Linear regression attempts to model the relationship between two variables by fitting a linear equation to observed data</w:t>
      </w:r>
      <w:r w:rsidR="005755E5" w:rsidRPr="009D6FDD">
        <w:rPr>
          <w:rFonts w:cs="Times New Roman"/>
        </w:rPr>
        <w:fldChar w:fldCharType="begin" w:fldLock="1"/>
      </w:r>
      <w:r w:rsidR="0054030F">
        <w:rPr>
          <w:rFonts w:cs="Times New Roman"/>
        </w:rPr>
        <w:instrText>ADDIN CSL_CITATION {"citationItems":[{"id":"ITEM-1","itemData":{"URL":"http://www.stat.yale.edu/Courses/1997-98/101/linreg.htm","accessed":{"date-parts":[["2021","1","28"]]},"id":"ITEM-1","issued":{"date-parts":[["0"]]},"title":"Linear Regression","type":"webpage"},"uris":["http://www.mendeley.com/documents/?uuid=d1b99a5f-7495-3522-b213-eed0cb036030"]}],"mendeley":{"formattedCitation":"[49]","plainTextFormattedCitation":"[49]","previouslyFormattedCitation":"[49]"},"properties":{"noteIndex":0},"schema":"https://github.com/citation-style-language/schema/raw/master/csl-citation.json"}</w:instrText>
      </w:r>
      <w:r w:rsidR="005755E5" w:rsidRPr="009D6FDD">
        <w:rPr>
          <w:rFonts w:cs="Times New Roman"/>
        </w:rPr>
        <w:fldChar w:fldCharType="separate"/>
      </w:r>
      <w:r w:rsidR="0054030F" w:rsidRPr="0054030F">
        <w:rPr>
          <w:rFonts w:cs="Times New Roman"/>
          <w:noProof/>
        </w:rPr>
        <w:t>[49]</w:t>
      </w:r>
      <w:r w:rsidR="005755E5" w:rsidRPr="009D6FDD">
        <w:rPr>
          <w:rFonts w:cs="Times New Roman"/>
        </w:rPr>
        <w:fldChar w:fldCharType="end"/>
      </w:r>
      <w:r w:rsidR="005755E5" w:rsidRPr="009D6FDD">
        <w:rPr>
          <w:rFonts w:cs="Times New Roman"/>
        </w:rPr>
        <w:t xml:space="preserve">. </w:t>
      </w:r>
      <w:r w:rsidR="00681201" w:rsidRPr="009D6FDD">
        <w:rPr>
          <w:rFonts w:cs="Times New Roman"/>
        </w:rPr>
        <w:t>Before attempting to fit a linear model to observed data, a modeler should first determine whether or not there is a relationship between the variables of interest</w:t>
      </w:r>
      <w:r w:rsidR="00681201" w:rsidRPr="009D6FDD">
        <w:rPr>
          <w:rFonts w:cs="Times New Roman"/>
        </w:rPr>
        <w:fldChar w:fldCharType="begin" w:fldLock="1"/>
      </w:r>
      <w:r w:rsidR="0054030F">
        <w:rPr>
          <w:rFonts w:cs="Times New Roman"/>
        </w:rPr>
        <w:instrText>ADDIN CSL_CITATION {"citationItems":[{"id":"ITEM-1","itemData":{"URL":"http://www.stat.yale.edu/Courses/1997-98/101/linreg.htm","accessed":{"date-parts":[["2021","1","28"]]},"id":"ITEM-1","issued":{"date-parts":[["0"]]},"title":"Linear Regression","type":"webpage"},"uris":["http://www.mendeley.com/documents/?uuid=d1b99a5f-7495-3522-b213-eed0cb036030"]}],"mendeley":{"formattedCitation":"[49]","plainTextFormattedCitation":"[49]","previouslyFormattedCitation":"[49]"},"properties":{"noteIndex":0},"schema":"https://github.com/citation-style-language/schema/raw/master/csl-citation.json"}</w:instrText>
      </w:r>
      <w:r w:rsidR="00681201" w:rsidRPr="009D6FDD">
        <w:rPr>
          <w:rFonts w:cs="Times New Roman"/>
        </w:rPr>
        <w:fldChar w:fldCharType="separate"/>
      </w:r>
      <w:r w:rsidR="0054030F" w:rsidRPr="0054030F">
        <w:rPr>
          <w:rFonts w:cs="Times New Roman"/>
          <w:noProof/>
        </w:rPr>
        <w:t>[49]</w:t>
      </w:r>
      <w:r w:rsidR="00681201" w:rsidRPr="009D6FDD">
        <w:rPr>
          <w:rFonts w:cs="Times New Roman"/>
        </w:rPr>
        <w:fldChar w:fldCharType="end"/>
      </w:r>
      <w:r w:rsidR="00681201" w:rsidRPr="009D6FDD">
        <w:rPr>
          <w:rFonts w:cs="Times New Roman"/>
        </w:rPr>
        <w:t>. This does not necessarily imply that one variable causes the other, but that there is some significant association between the two variables</w:t>
      </w:r>
      <w:r w:rsidR="00681201" w:rsidRPr="009D6FDD">
        <w:rPr>
          <w:rFonts w:cs="Times New Roman"/>
        </w:rPr>
        <w:fldChar w:fldCharType="begin" w:fldLock="1"/>
      </w:r>
      <w:r w:rsidR="0054030F">
        <w:rPr>
          <w:rFonts w:cs="Times New Roman"/>
        </w:rPr>
        <w:instrText>ADDIN CSL_CITATION {"citationItems":[{"id":"ITEM-1","itemData":{"URL":"http://www.stat.yale.edu/Courses/1997-98/101/linreg.htm","accessed":{"date-parts":[["2021","1","28"]]},"id":"ITEM-1","issued":{"date-parts":[["0"]]},"title":"Linear Regression","type":"webpage"},"uris":["http://www.mendeley.com/documents/?uuid=d1b99a5f-7495-3522-b213-eed0cb036030"]}],"mendeley":{"formattedCitation":"[49]","plainTextFormattedCitation":"[49]","previouslyFormattedCitation":"[49]"},"properties":{"noteIndex":0},"schema":"https://github.com/citation-style-language/schema/raw/master/csl-citation.json"}</w:instrText>
      </w:r>
      <w:r w:rsidR="00681201" w:rsidRPr="009D6FDD">
        <w:rPr>
          <w:rFonts w:cs="Times New Roman"/>
        </w:rPr>
        <w:fldChar w:fldCharType="separate"/>
      </w:r>
      <w:r w:rsidR="0054030F" w:rsidRPr="0054030F">
        <w:rPr>
          <w:rFonts w:cs="Times New Roman"/>
          <w:noProof/>
        </w:rPr>
        <w:t>[49]</w:t>
      </w:r>
      <w:r w:rsidR="00681201" w:rsidRPr="009D6FDD">
        <w:rPr>
          <w:rFonts w:cs="Times New Roman"/>
        </w:rPr>
        <w:fldChar w:fldCharType="end"/>
      </w:r>
      <w:r w:rsidR="00681201" w:rsidRPr="009D6FDD">
        <w:rPr>
          <w:rFonts w:cs="Times New Roman"/>
        </w:rPr>
        <w:t>.</w:t>
      </w:r>
    </w:p>
    <w:p w14:paraId="735C6ABB" w14:textId="6A7B35B1" w:rsidR="00223F3F" w:rsidRPr="009D6FDD" w:rsidRDefault="005755E5" w:rsidP="00223F3F">
      <w:pPr>
        <w:rPr>
          <w:rFonts w:cs="Times New Roman"/>
        </w:rPr>
      </w:pPr>
      <w:r w:rsidRPr="009D6FDD">
        <w:rPr>
          <w:rFonts w:cs="Times New Roman"/>
        </w:rPr>
        <w:t>Simple linear regression plots an independent variable X for a dependent variable Y [3]. If we increase the independent variable X from X0. . Xn, the process is called multiple linear regression</w:t>
      </w:r>
      <w:r w:rsidRPr="009D6FDD">
        <w:rPr>
          <w:rFonts w:cs="Times New Roman"/>
        </w:rPr>
        <w:fldChar w:fldCharType="begin" w:fldLock="1"/>
      </w:r>
      <w:r w:rsidR="0054030F">
        <w:rPr>
          <w:rFonts w:cs="Times New Roman"/>
        </w:rPr>
        <w:instrText>ADDIN CSL_CITATION {"citationItems":[{"id":"ITEM-1","itemData":{"URL":"https://www.statisticshowto.com/probability-and-statistics/regression-analysis/find-a-linear-regression-equation/","accessed":{"date-parts":[["2021","1","28"]]},"id":"ITEM-1","issued":{"date-parts":[["0"]]},"title":"Linear Regression: Simple Steps, Video. Find Equation, Coefficient, Slope - Statistics How To","type":"webpage"},"uris":["http://www.mendeley.com/documents/?uuid=ac467a3b-1757-3b8f-8a8d-0157b6e6c5d0"]},{"id":"ITEM-2","itemData":{"URL":"https://www.statisticssolutions.com/what-is-linear-regression/","accessed":{"date-parts":[["2021","1","28"]]},"id":"ITEM-2","issued":{"date-parts":[["0"]]},"title":"What is Linear Regression? - Statistics Solutions","type":"webpage"},"uris":["http://www.mendeley.com/documents/?uuid=77ce2db4-f5e6-3c80-a29a-484c093db7cd"]}],"mendeley":{"formattedCitation":"[38], [48]","plainTextFormattedCitation":"[38], [48]","previouslyFormattedCitation":"[38], [48]"},"properties":{"noteIndex":0},"schema":"https://github.com/citation-style-language/schema/raw/master/csl-citation.json"}</w:instrText>
      </w:r>
      <w:r w:rsidRPr="009D6FDD">
        <w:rPr>
          <w:rFonts w:cs="Times New Roman"/>
        </w:rPr>
        <w:fldChar w:fldCharType="separate"/>
      </w:r>
      <w:r w:rsidR="0054030F" w:rsidRPr="0054030F">
        <w:rPr>
          <w:rFonts w:cs="Times New Roman"/>
          <w:noProof/>
        </w:rPr>
        <w:t>[38], [48]</w:t>
      </w:r>
      <w:r w:rsidRPr="009D6FDD">
        <w:rPr>
          <w:rFonts w:cs="Times New Roman"/>
        </w:rPr>
        <w:fldChar w:fldCharType="end"/>
      </w:r>
      <w:r w:rsidRPr="009D6FDD">
        <w:rPr>
          <w:rFonts w:cs="Times New Roman"/>
        </w:rPr>
        <w:t>. Regression analysis can result in linear or nonlinear graphs. A linear regression is where the relationships between your variables can be described with a straight line while non-linear regressions produce curved lines</w:t>
      </w:r>
      <w:r w:rsidRPr="009D6FDD">
        <w:rPr>
          <w:rFonts w:cs="Times New Roman"/>
        </w:rPr>
        <w:fldChar w:fldCharType="begin" w:fldLock="1"/>
      </w:r>
      <w:r w:rsidR="0054030F">
        <w:rPr>
          <w:rFonts w:cs="Times New Roman"/>
        </w:rPr>
        <w:instrText>ADDIN CSL_CITATION {"citationItems":[{"id":"ITEM-1","itemData":{"URL":"https://www.statisticshowto.com/probability-and-statistics/regression-analysis/find-a-linear-regression-equation/","accessed":{"date-parts":[["2021","1","28"]]},"id":"ITEM-1","issued":{"date-parts":[["0"]]},"title":"Linear Regression: Simple Steps, Video. Find Equation, Coefficient, Slope - Statistics How To","type":"webpage"},"uris":["http://www.mendeley.com/documents/?uuid=ac467a3b-1757-3b8f-8a8d-0157b6e6c5d0"]}],"mendeley":{"formattedCitation":"[48]","plainTextFormattedCitation":"[48]","previouslyFormattedCitation":"[48]"},"properties":{"noteIndex":0},"schema":"https://github.com/citation-style-language/schema/raw/master/csl-citation.json"}</w:instrText>
      </w:r>
      <w:r w:rsidRPr="009D6FDD">
        <w:rPr>
          <w:rFonts w:cs="Times New Roman"/>
        </w:rPr>
        <w:fldChar w:fldCharType="separate"/>
      </w:r>
      <w:r w:rsidR="0054030F" w:rsidRPr="0054030F">
        <w:rPr>
          <w:rFonts w:cs="Times New Roman"/>
          <w:noProof/>
        </w:rPr>
        <w:t>[48]</w:t>
      </w:r>
      <w:r w:rsidRPr="009D6FDD">
        <w:rPr>
          <w:rFonts w:cs="Times New Roman"/>
        </w:rPr>
        <w:fldChar w:fldCharType="end"/>
      </w:r>
    </w:p>
    <w:p w14:paraId="0AAEEEAA" w14:textId="77777777" w:rsidR="00363EB9" w:rsidRPr="009D6FDD" w:rsidRDefault="00363EB9" w:rsidP="00363EB9">
      <w:pPr>
        <w:rPr>
          <w:rFonts w:cs="Times New Roman"/>
          <w:b/>
          <w:bCs/>
        </w:rPr>
      </w:pPr>
      <w:r w:rsidRPr="009D6FDD">
        <w:rPr>
          <w:rFonts w:cs="Times New Roman"/>
          <w:b/>
          <w:bCs/>
        </w:rPr>
        <w:t>Summary:</w:t>
      </w:r>
    </w:p>
    <w:p w14:paraId="63F64B16" w14:textId="1804CC6E" w:rsidR="00043BB0" w:rsidRPr="009D6FDD" w:rsidRDefault="00363EB9" w:rsidP="00043BB0">
      <w:pPr>
        <w:pStyle w:val="NormalWeb"/>
        <w:shd w:val="clear" w:color="auto" w:fill="FFFFFF"/>
        <w:spacing w:before="0" w:after="450"/>
      </w:pPr>
      <w:r w:rsidRPr="009D6FDD">
        <w:lastRenderedPageBreak/>
        <w:t>In general, regression is a statistical method that estimates relationships between variables. Classification also attempts to find relationships between variables, with the main difference between classification and regression being the output of the model</w:t>
      </w:r>
      <w:r w:rsidRPr="009D6FDD">
        <w:fldChar w:fldCharType="begin" w:fldLock="1"/>
      </w:r>
      <w:r w:rsidR="0054030F">
        <w:instrText>ADDIN CSL_CITATION {"citationItems":[{"id":"ITEM-1","itemData":{"URL":"https://stackabuse.com/multiple-linear-regression-with-python/","accessed":{"date-parts":[["2021","1","28"]]},"id":"ITEM-1","issued":{"date-parts":[["0"]]},"title":"Multiple Linear Regression with Python","type":"webpage"},"uris":["http://www.mendeley.com/documents/?uuid=38d6823a-1bf7-332c-a789-eb57f65a45b0"]}],"mendeley":{"formattedCitation":"[37]","plainTextFormattedCitation":"[37]","previouslyFormattedCitation":"[37]"},"properties":{"noteIndex":0},"schema":"https://github.com/citation-style-language/schema/raw/master/csl-citation.json"}</w:instrText>
      </w:r>
      <w:r w:rsidRPr="009D6FDD">
        <w:fldChar w:fldCharType="separate"/>
      </w:r>
      <w:r w:rsidR="0054030F" w:rsidRPr="0054030F">
        <w:rPr>
          <w:noProof/>
        </w:rPr>
        <w:t>[37]</w:t>
      </w:r>
      <w:r w:rsidRPr="009D6FDD">
        <w:fldChar w:fldCharType="end"/>
      </w:r>
      <w:r w:rsidRPr="009D6FDD">
        <w:t>.In a regression task, the output variable is numerical or continuous in nature, while for classification tasks the output variable is categorical or discrete in nature. If a variable is categorical it means that there is a finite/discrete number of groups or categories the variable can fit into</w:t>
      </w:r>
      <w:r w:rsidRPr="009D6FDD">
        <w:fldChar w:fldCharType="begin" w:fldLock="1"/>
      </w:r>
      <w:r w:rsidR="0054030F">
        <w:instrText>ADDIN CSL_CITATION {"citationItems":[{"id":"ITEM-1","itemData":{"URL":"https://stackabuse.com/multiple-linear-regression-with-python/","accessed":{"date-parts":[["2021","1","28"]]},"id":"ITEM-1","issued":{"date-parts":[["0"]]},"title":"Multiple Linear Regression with Python","type":"webpage"},"uris":["http://www.mendeley.com/documents/?uuid=38d6823a-1bf7-332c-a789-eb57f65a45b0"]}],"mendeley":{"formattedCitation":"[37]","plainTextFormattedCitation":"[37]","previouslyFormattedCitation":"[37]"},"properties":{"noteIndex":0},"schema":"https://github.com/citation-style-language/schema/raw/master/csl-citation.json"}</w:instrText>
      </w:r>
      <w:r w:rsidRPr="009D6FDD">
        <w:fldChar w:fldCharType="separate"/>
      </w:r>
      <w:r w:rsidR="0054030F" w:rsidRPr="0054030F">
        <w:rPr>
          <w:noProof/>
        </w:rPr>
        <w:t>[37]</w:t>
      </w:r>
      <w:r w:rsidRPr="009D6FDD">
        <w:fldChar w:fldCharType="end"/>
      </w:r>
      <w:r w:rsidRPr="009D6FDD">
        <w:t>.</w:t>
      </w:r>
    </w:p>
    <w:p w14:paraId="10EC1001" w14:textId="45FBB25C" w:rsidR="00125B42" w:rsidRPr="009D6FDD" w:rsidRDefault="008B36A9" w:rsidP="00043BB0">
      <w:pPr>
        <w:pStyle w:val="NormalWeb"/>
        <w:shd w:val="clear" w:color="auto" w:fill="FFFFFF"/>
        <w:spacing w:before="0" w:after="450"/>
        <w:rPr>
          <w:b/>
        </w:rPr>
      </w:pPr>
      <w:r w:rsidRPr="009D6FDD">
        <w:rPr>
          <w:b/>
        </w:rPr>
        <w:t xml:space="preserve">Regression Model: </w:t>
      </w:r>
      <w:r w:rsidR="00125B42" w:rsidRPr="009D6FDD">
        <w:rPr>
          <w:b/>
        </w:rPr>
        <w:t>Logic Regression</w:t>
      </w:r>
    </w:p>
    <w:p w14:paraId="4B2EB42E" w14:textId="4F1CCF9C" w:rsidR="00125B42" w:rsidRPr="009D6FDD" w:rsidRDefault="0002627F" w:rsidP="00125B42">
      <w:pPr>
        <w:rPr>
          <w:rFonts w:cs="Times New Roman"/>
        </w:rPr>
      </w:pPr>
      <w:r w:rsidRPr="009D6FDD">
        <w:rPr>
          <w:rFonts w:cs="Times New Roman"/>
        </w:rPr>
        <w:t>Logistic regression is a statistical method that is used to describe data and the relationship between one dependent variable and one or more independent variables</w:t>
      </w:r>
      <w:r w:rsidRPr="009D6FDD">
        <w:rPr>
          <w:rFonts w:cs="Times New Roman"/>
        </w:rPr>
        <w:fldChar w:fldCharType="begin" w:fldLock="1"/>
      </w:r>
      <w:r w:rsidR="0054030F">
        <w:rPr>
          <w:rFonts w:cs="Times New Roman"/>
        </w:rPr>
        <w:instrText>ADDIN CSL_CITATION {"citationItems":[{"id":"ITEM-1","itemData":{"URL":"https://www.simplilearn.com/tutorials/machine-learning-tutorial/logistic-regression-in-python?source=sl_frs_nav_playlist_video_clicked","accessed":{"date-parts":[["2021","4","15"]]},"id":"ITEM-1","issued":{"date-parts":[["0"]]},"title":"An Introduction to Logistic Regression in Python","type":"webpage"},"uris":["http://www.mendeley.com/documents/?uuid=9bbd4a55-2014-358d-8e3f-0d7fcbf0c4a1"]}],"mendeley":{"formattedCitation":"[50]","plainTextFormattedCitation":"[50]","previouslyFormattedCitation":"[50]"},"properties":{"noteIndex":0},"schema":"https://github.com/citation-style-language/schema/raw/master/csl-citation.json"}</w:instrText>
      </w:r>
      <w:r w:rsidRPr="009D6FDD">
        <w:rPr>
          <w:rFonts w:cs="Times New Roman"/>
        </w:rPr>
        <w:fldChar w:fldCharType="separate"/>
      </w:r>
      <w:r w:rsidR="0054030F" w:rsidRPr="0054030F">
        <w:rPr>
          <w:rFonts w:cs="Times New Roman"/>
          <w:noProof/>
        </w:rPr>
        <w:t>[50]</w:t>
      </w:r>
      <w:r w:rsidRPr="009D6FDD">
        <w:rPr>
          <w:rFonts w:cs="Times New Roman"/>
        </w:rPr>
        <w:fldChar w:fldCharType="end"/>
      </w:r>
      <w:r w:rsidRPr="009D6FDD">
        <w:rPr>
          <w:rFonts w:cs="Times New Roman"/>
        </w:rPr>
        <w:t>. </w:t>
      </w:r>
      <w:r w:rsidR="00E47B7A" w:rsidRPr="009D6FDD">
        <w:rPr>
          <w:rFonts w:cs="Times New Roman"/>
        </w:rPr>
        <w:t xml:space="preserve">Logic Regression is a classification algorithm, used to </w:t>
      </w:r>
      <w:r w:rsidR="00F131FE" w:rsidRPr="009D6FDD">
        <w:rPr>
          <w:rFonts w:cs="Times New Roman"/>
        </w:rPr>
        <w:t>predict</w:t>
      </w:r>
      <w:r w:rsidR="00E47B7A" w:rsidRPr="009D6FDD">
        <w:rPr>
          <w:rFonts w:cs="Times New Roman"/>
        </w:rPr>
        <w:t xml:space="preserve"> binary outcomes for a given set of independent variables. The dependent variable’s outcome is discrete.</w:t>
      </w:r>
      <w:r w:rsidR="00B81CA9" w:rsidRPr="009D6FDD">
        <w:rPr>
          <w:rFonts w:cs="Times New Roman"/>
        </w:rPr>
        <w:t xml:space="preserve"> </w:t>
      </w:r>
      <w:r w:rsidR="00631965" w:rsidRPr="009D6FDD">
        <w:rPr>
          <w:rFonts w:cs="Times New Roman"/>
        </w:rPr>
        <w:t xml:space="preserve">Application of logic regression is </w:t>
      </w:r>
      <w:r w:rsidR="00F131FE" w:rsidRPr="009D6FDD">
        <w:rPr>
          <w:rFonts w:cs="Times New Roman"/>
        </w:rPr>
        <w:t>identified</w:t>
      </w:r>
      <w:r w:rsidR="00631965" w:rsidRPr="009D6FDD">
        <w:rPr>
          <w:rFonts w:cs="Times New Roman"/>
        </w:rPr>
        <w:t xml:space="preserve"> the different components that are present in the image or dataset and helps to categorize them. For example, </w:t>
      </w:r>
      <w:r w:rsidR="00F131FE" w:rsidRPr="009D6FDD">
        <w:rPr>
          <w:rFonts w:cs="Times New Roman"/>
        </w:rPr>
        <w:t>determines</w:t>
      </w:r>
      <w:r w:rsidR="00631965" w:rsidRPr="009D6FDD">
        <w:rPr>
          <w:rFonts w:cs="Times New Roman"/>
        </w:rPr>
        <w:t xml:space="preserve"> the possibility of patient survival, taking the weight, age, blood fat into consideration.</w:t>
      </w:r>
    </w:p>
    <w:p w14:paraId="775C543B" w14:textId="713C3B9E" w:rsidR="00136ECD" w:rsidRPr="009D6FDD" w:rsidRDefault="00136ECD" w:rsidP="00136ECD">
      <w:pPr>
        <w:jc w:val="center"/>
        <w:rPr>
          <w:rFonts w:cs="Times New Roman"/>
        </w:rPr>
      </w:pPr>
      <w:r w:rsidRPr="009D6FDD">
        <w:rPr>
          <w:rFonts w:cs="Times New Roman"/>
          <w:noProof/>
        </w:rPr>
        <w:drawing>
          <wp:inline distT="0" distB="0" distL="0" distR="0" wp14:anchorId="5AFC908C" wp14:editId="6FAFD36E">
            <wp:extent cx="2209800" cy="20445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09800" cy="2044542"/>
                    </a:xfrm>
                    <a:prstGeom prst="rect">
                      <a:avLst/>
                    </a:prstGeom>
                  </pic:spPr>
                </pic:pic>
              </a:graphicData>
            </a:graphic>
          </wp:inline>
        </w:drawing>
      </w:r>
    </w:p>
    <w:p w14:paraId="2EC80DEB" w14:textId="01B52E39" w:rsidR="00136ECD" w:rsidRPr="009D6FDD" w:rsidRDefault="00136ECD" w:rsidP="00136ECD">
      <w:pPr>
        <w:jc w:val="center"/>
        <w:rPr>
          <w:rFonts w:cs="Times New Roman"/>
        </w:rPr>
      </w:pPr>
      <w:bookmarkStart w:id="108" w:name="Figure223"/>
      <w:r w:rsidRPr="009D6FDD">
        <w:rPr>
          <w:rFonts w:cs="Times New Roman"/>
        </w:rPr>
        <w:t>Figure</w:t>
      </w:r>
      <w:r w:rsidR="00EB0482" w:rsidRPr="009D6FDD">
        <w:rPr>
          <w:rFonts w:cs="Times New Roman"/>
        </w:rPr>
        <w:t xml:space="preserve"> </w:t>
      </w:r>
      <w:r w:rsidR="00476C77" w:rsidRPr="009D6FDD">
        <w:rPr>
          <w:rFonts w:cs="Times New Roman"/>
        </w:rPr>
        <w:t>2.23</w:t>
      </w:r>
      <w:bookmarkEnd w:id="108"/>
      <w:r w:rsidRPr="009D6FDD">
        <w:rPr>
          <w:rFonts w:cs="Times New Roman"/>
        </w:rPr>
        <w:fldChar w:fldCharType="begin" w:fldLock="1"/>
      </w:r>
      <w:r w:rsidR="0054030F">
        <w:rPr>
          <w:rFonts w:cs="Times New Roman"/>
        </w:rPr>
        <w:instrText>ADDIN CSL_CITATION {"citationItems":[{"id":"ITEM-1","itemData":{"URL":"https://www.analyticsvidhya.com/blog/2020/10/demystification-of-logistic-regression/","accessed":{"date-parts":[["2021","4","15"]]},"id":"ITEM-1","issued":{"date-parts":[["0"]]},"title":"Demystification &amp; Basics Of Logistic Regression for Data Scientists","type":"webpage"},"uris":["http://www.mendeley.com/documents/?uuid=26bd2add-8f7b-399e-bd08-47fd322d25dd"]}],"mendeley":{"formattedCitation":"[19]","plainTextFormattedCitation":"[19]","previouslyFormattedCitation":"[19]"},"properties":{"noteIndex":0},"schema":"https://github.com/citation-style-language/schema/raw/master/csl-citation.json"}</w:instrText>
      </w:r>
      <w:r w:rsidRPr="009D6FDD">
        <w:rPr>
          <w:rFonts w:cs="Times New Roman"/>
        </w:rPr>
        <w:fldChar w:fldCharType="separate"/>
      </w:r>
      <w:r w:rsidR="0054030F" w:rsidRPr="0054030F">
        <w:rPr>
          <w:rFonts w:cs="Times New Roman"/>
          <w:noProof/>
        </w:rPr>
        <w:t>[19]</w:t>
      </w:r>
      <w:r w:rsidRPr="009D6FDD">
        <w:rPr>
          <w:rFonts w:cs="Times New Roman"/>
        </w:rPr>
        <w:fldChar w:fldCharType="end"/>
      </w:r>
      <w:r w:rsidRPr="009D6FDD">
        <w:rPr>
          <w:rFonts w:cs="Times New Roman"/>
        </w:rPr>
        <w:t xml:space="preserve"> : Logic Regression</w:t>
      </w:r>
    </w:p>
    <w:p w14:paraId="28D69126" w14:textId="7827F8E7" w:rsidR="00125B42" w:rsidRPr="009D6FDD" w:rsidRDefault="00125B42" w:rsidP="00125B42">
      <w:pPr>
        <w:rPr>
          <w:rFonts w:cs="Times New Roman"/>
          <w:b/>
          <w:bCs/>
        </w:rPr>
      </w:pPr>
      <w:r w:rsidRPr="009D6FDD">
        <w:rPr>
          <w:rFonts w:cs="Times New Roman"/>
          <w:b/>
          <w:bCs/>
        </w:rPr>
        <w:t>Logic Regression formular</w:t>
      </w:r>
      <w:r w:rsidRPr="009D6FDD">
        <w:rPr>
          <w:rFonts w:cs="Times New Roman"/>
          <w:b/>
          <w:bCs/>
        </w:rPr>
        <w:fldChar w:fldCharType="begin" w:fldLock="1"/>
      </w:r>
      <w:r w:rsidR="0054030F">
        <w:rPr>
          <w:rFonts w:cs="Times New Roman"/>
          <w:b/>
          <w:bCs/>
        </w:rPr>
        <w:instrText>ADDIN CSL_CITATION {"citationItems":[{"id":"ITEM-1","itemData":{"URL":"https://machinelearningmastery.com/logistic-regression-for-machine-learning/","accessed":{"date-parts":[["2021","3","23"]]},"id":"ITEM-1","issued":{"date-parts":[["0"]]},"title":"Logistic Regression for Machine Learning","type":"webpage"},"uris":["http://www.mendeley.com/documents/?uuid=84428dba-a13d-3238-8a92-bb7851ad7d98"]}],"mendeley":{"formattedCitation":"[51]","plainTextFormattedCitation":"[51]","previouslyFormattedCitation":"[51]"},"properties":{"noteIndex":0},"schema":"https://github.com/citation-style-language/schema/raw/master/csl-citation.json"}</w:instrText>
      </w:r>
      <w:r w:rsidRPr="009D6FDD">
        <w:rPr>
          <w:rFonts w:cs="Times New Roman"/>
          <w:b/>
          <w:bCs/>
        </w:rPr>
        <w:fldChar w:fldCharType="separate"/>
      </w:r>
      <w:r w:rsidR="0054030F" w:rsidRPr="0054030F">
        <w:rPr>
          <w:rFonts w:cs="Times New Roman"/>
          <w:bCs/>
          <w:noProof/>
        </w:rPr>
        <w:t>[51]</w:t>
      </w:r>
      <w:r w:rsidRPr="009D6FDD">
        <w:rPr>
          <w:rFonts w:cs="Times New Roman"/>
          <w:b/>
          <w:bCs/>
        </w:rPr>
        <w:fldChar w:fldCharType="end"/>
      </w:r>
      <w:r w:rsidRPr="009D6FDD">
        <w:rPr>
          <w:rFonts w:cs="Times New Roman"/>
          <w:b/>
          <w:bCs/>
        </w:rPr>
        <w:t>:</w:t>
      </w:r>
    </w:p>
    <w:p w14:paraId="4A8B2623" w14:textId="77777777" w:rsidR="00125B42" w:rsidRPr="009D6FDD" w:rsidRDefault="00125B42" w:rsidP="00125B42">
      <w:pPr>
        <w:shd w:val="clear" w:color="auto" w:fill="FFFFFF"/>
        <w:spacing w:after="288" w:line="360" w:lineRule="atLeast"/>
        <w:jc w:val="center"/>
        <w:textAlignment w:val="baseline"/>
        <w:rPr>
          <w:rFonts w:cs="Times New Roman"/>
        </w:rPr>
      </w:pPr>
      <w:r w:rsidRPr="009D6FDD">
        <w:rPr>
          <w:rFonts w:cs="Times New Roman"/>
        </w:rPr>
        <w:t>y = e^(b0 + b1*x) / (1 + e^(b0 + b1*x))</w:t>
      </w:r>
    </w:p>
    <w:p w14:paraId="4FB0F27C" w14:textId="08F3B892" w:rsidR="00146C49" w:rsidRPr="009D6FDD" w:rsidRDefault="00125B42" w:rsidP="00F47C04">
      <w:pPr>
        <w:shd w:val="clear" w:color="auto" w:fill="FFFFFF"/>
        <w:spacing w:after="288" w:line="360" w:lineRule="atLeast"/>
        <w:textAlignment w:val="baseline"/>
        <w:rPr>
          <w:rFonts w:cs="Times New Roman"/>
        </w:rPr>
      </w:pPr>
      <w:r w:rsidRPr="009D6FDD">
        <w:rPr>
          <w:rFonts w:cs="Times New Roman"/>
        </w:rPr>
        <w:t>Where y is the predicted output, b0 is the bias or intercept term and b1 is the coefficient for the single input value (x)</w:t>
      </w:r>
      <w:r w:rsidRPr="009D6FDD">
        <w:rPr>
          <w:rFonts w:cs="Times New Roman"/>
        </w:rPr>
        <w:fldChar w:fldCharType="begin" w:fldLock="1"/>
      </w:r>
      <w:r w:rsidR="0054030F">
        <w:rPr>
          <w:rFonts w:cs="Times New Roman"/>
        </w:rPr>
        <w:instrText>ADDIN CSL_CITATION {"citationItems":[{"id":"ITEM-1","itemData":{"URL":"https://machinelearningmastery.com/logistic-regression-for-machine-learning/","accessed":{"date-parts":[["2021","3","23"]]},"id":"ITEM-1","issued":{"date-parts":[["0"]]},"title":"Logistic Regression for Machine Learning","type":"webpage"},"uris":["http://www.mendeley.com/documents/?uuid=84428dba-a13d-3238-8a92-bb7851ad7d98"]}],"mendeley":{"formattedCitation":"[51]","plainTextFormattedCitation":"[51]","previouslyFormattedCitation":"[51]"},"properties":{"noteIndex":0},"schema":"https://github.com/citation-style-language/schema/raw/master/csl-citation.json"}</w:instrText>
      </w:r>
      <w:r w:rsidRPr="009D6FDD">
        <w:rPr>
          <w:rFonts w:cs="Times New Roman"/>
        </w:rPr>
        <w:fldChar w:fldCharType="separate"/>
      </w:r>
      <w:r w:rsidR="0054030F" w:rsidRPr="0054030F">
        <w:rPr>
          <w:rFonts w:cs="Times New Roman"/>
          <w:noProof/>
        </w:rPr>
        <w:t>[51]</w:t>
      </w:r>
      <w:r w:rsidRPr="009D6FDD">
        <w:rPr>
          <w:rFonts w:cs="Times New Roman"/>
        </w:rPr>
        <w:fldChar w:fldCharType="end"/>
      </w:r>
      <w:r w:rsidRPr="009D6FDD">
        <w:rPr>
          <w:rFonts w:cs="Times New Roman"/>
        </w:rPr>
        <w:t>. Each column in your input data has an associated b coefficient (a constant real value) that must be learned from your training data</w:t>
      </w:r>
      <w:r w:rsidRPr="009D6FDD">
        <w:rPr>
          <w:rFonts w:cs="Times New Roman"/>
        </w:rPr>
        <w:fldChar w:fldCharType="begin" w:fldLock="1"/>
      </w:r>
      <w:r w:rsidR="0054030F">
        <w:rPr>
          <w:rFonts w:cs="Times New Roman"/>
        </w:rPr>
        <w:instrText>ADDIN CSL_CITATION {"citationItems":[{"id":"ITEM-1","itemData":{"URL":"https://machinelearningmastery.com/logistic-regression-for-machine-learning/","accessed":{"date-parts":[["2021","3","23"]]},"id":"ITEM-1","issued":{"date-parts":[["0"]]},"title":"Logistic Regression for Machine Learning","type":"webpage"},"uris":["http://www.mendeley.com/documents/?uuid=84428dba-a13d-3238-8a92-bb7851ad7d98"]}],"mendeley":{"formattedCitation":"[51]","plainTextFormattedCitation":"[51]","previouslyFormattedCitation":"[51]"},"properties":{"noteIndex":0},"schema":"https://github.com/citation-style-language/schema/raw/master/csl-citation.json"}</w:instrText>
      </w:r>
      <w:r w:rsidRPr="009D6FDD">
        <w:rPr>
          <w:rFonts w:cs="Times New Roman"/>
        </w:rPr>
        <w:fldChar w:fldCharType="separate"/>
      </w:r>
      <w:r w:rsidR="0054030F" w:rsidRPr="0054030F">
        <w:rPr>
          <w:rFonts w:cs="Times New Roman"/>
          <w:noProof/>
        </w:rPr>
        <w:t>[51]</w:t>
      </w:r>
      <w:r w:rsidRPr="009D6FDD">
        <w:rPr>
          <w:rFonts w:cs="Times New Roman"/>
        </w:rPr>
        <w:fldChar w:fldCharType="end"/>
      </w:r>
      <w:r w:rsidRPr="009D6FDD">
        <w:rPr>
          <w:rFonts w:cs="Times New Roman"/>
        </w:rPr>
        <w:t>.</w:t>
      </w:r>
      <w:r w:rsidR="00B15DFC" w:rsidRPr="009D6FDD">
        <w:rPr>
          <w:rFonts w:cs="Times New Roman"/>
        </w:rPr>
        <w:t xml:space="preserve"> In </w:t>
      </w:r>
      <w:r w:rsidR="00AB06B6" w:rsidRPr="009D6FDD">
        <w:rPr>
          <w:rFonts w:cs="Times New Roman"/>
        </w:rPr>
        <w:t>practical</w:t>
      </w:r>
      <w:r w:rsidR="00B15DFC" w:rsidRPr="009D6FDD">
        <w:rPr>
          <w:rFonts w:cs="Times New Roman"/>
        </w:rPr>
        <w:t xml:space="preserve"> application, </w:t>
      </w:r>
      <w:r w:rsidR="00AB06B6" w:rsidRPr="009D6FDD">
        <w:rPr>
          <w:rFonts w:cs="Times New Roman"/>
        </w:rPr>
        <w:lastRenderedPageBreak/>
        <w:t>logic regression can help</w:t>
      </w:r>
      <w:r w:rsidR="00D77BA3" w:rsidRPr="009D6FDD">
        <w:rPr>
          <w:rFonts w:cs="Times New Roman"/>
        </w:rPr>
        <w:t xml:space="preserve"> to predict the weather or help</w:t>
      </w:r>
      <w:r w:rsidR="00AB06B6" w:rsidRPr="009D6FDD">
        <w:rPr>
          <w:rFonts w:cs="Times New Roman"/>
        </w:rPr>
        <w:t xml:space="preserve"> the doctor to </w:t>
      </w:r>
      <w:r w:rsidR="007439C4" w:rsidRPr="009D6FDD">
        <w:rPr>
          <w:rFonts w:cs="Times New Roman"/>
        </w:rPr>
        <w:t>see</w:t>
      </w:r>
      <w:r w:rsidR="00AB06B6" w:rsidRPr="009D6FDD">
        <w:rPr>
          <w:rFonts w:cs="Times New Roman"/>
        </w:rPr>
        <w:t xml:space="preserve"> the </w:t>
      </w:r>
      <w:r w:rsidR="004F4A80" w:rsidRPr="009D6FDD">
        <w:rPr>
          <w:rFonts w:cs="Times New Roman"/>
        </w:rPr>
        <w:t>trend</w:t>
      </w:r>
      <w:r w:rsidR="00AB06B6" w:rsidRPr="009D6FDD">
        <w:rPr>
          <w:rFonts w:cs="Times New Roman"/>
        </w:rPr>
        <w:t xml:space="preserve"> of a disease based on the patient’s history. </w:t>
      </w:r>
    </w:p>
    <w:p w14:paraId="067A96CF" w14:textId="77777777" w:rsidR="007A18E4" w:rsidRPr="009D6FDD" w:rsidRDefault="007A18E4" w:rsidP="007A18E4">
      <w:pPr>
        <w:rPr>
          <w:rFonts w:cs="Times New Roman"/>
          <w:sz w:val="23"/>
          <w:szCs w:val="23"/>
          <w:bdr w:val="none" w:sz="0" w:space="0" w:color="auto" w:frame="1"/>
        </w:rPr>
      </w:pPr>
      <w:r w:rsidRPr="009D6FDD">
        <w:rPr>
          <w:rFonts w:cs="Times New Roman"/>
          <w:b/>
          <w:bCs/>
          <w:sz w:val="23"/>
          <w:szCs w:val="23"/>
          <w:bdr w:val="none" w:sz="0" w:space="0" w:color="auto" w:frame="1"/>
        </w:rPr>
        <w:t>Summary</w:t>
      </w:r>
      <w:r w:rsidRPr="009D6FDD">
        <w:rPr>
          <w:rFonts w:cs="Times New Roman"/>
          <w:sz w:val="23"/>
          <w:szCs w:val="23"/>
          <w:bdr w:val="none" w:sz="0" w:space="0" w:color="auto" w:frame="1"/>
        </w:rPr>
        <w:t>:</w:t>
      </w:r>
    </w:p>
    <w:p w14:paraId="27F83E8B" w14:textId="1414DAB0" w:rsidR="007A18E4" w:rsidRPr="009D6FDD" w:rsidRDefault="007A18E4" w:rsidP="007A18E4">
      <w:pPr>
        <w:rPr>
          <w:rFonts w:cs="Times New Roman"/>
          <w:sz w:val="23"/>
          <w:szCs w:val="23"/>
          <w:bdr w:val="none" w:sz="0" w:space="0" w:color="auto" w:frame="1"/>
          <w:lang w:val="en-US" w:eastAsia="zh-CN"/>
        </w:rPr>
      </w:pPr>
      <w:r w:rsidRPr="009D6FDD">
        <w:rPr>
          <w:rFonts w:cs="Times New Roman"/>
          <w:sz w:val="23"/>
          <w:szCs w:val="23"/>
          <w:bdr w:val="none" w:sz="0" w:space="0" w:color="auto" w:frame="1"/>
        </w:rPr>
        <w:t>Linear Regression used to solve Regression Problems</w:t>
      </w:r>
      <w:r w:rsidR="00E57C70" w:rsidRPr="009D6FDD">
        <w:rPr>
          <w:rFonts w:cs="Times New Roman"/>
          <w:sz w:val="23"/>
          <w:szCs w:val="23"/>
          <w:bdr w:val="none" w:sz="0" w:space="0" w:color="auto" w:frame="1"/>
        </w:rPr>
        <w:t xml:space="preserve"> while Logic Regression used to solve classification problems</w:t>
      </w:r>
      <w:r w:rsidR="00094936" w:rsidRPr="009D6FDD">
        <w:rPr>
          <w:rFonts w:cs="Times New Roman"/>
          <w:sz w:val="23"/>
          <w:szCs w:val="23"/>
          <w:bdr w:val="none" w:sz="0" w:space="0" w:color="auto" w:frame="1"/>
        </w:rPr>
        <w:t>.</w:t>
      </w:r>
      <w:r w:rsidR="00962807" w:rsidRPr="009D6FDD">
        <w:rPr>
          <w:rFonts w:cs="Times New Roman"/>
          <w:sz w:val="23"/>
          <w:szCs w:val="23"/>
          <w:bdr w:val="none" w:sz="0" w:space="0" w:color="auto" w:frame="1"/>
        </w:rPr>
        <w:t xml:space="preserve"> The response variable of Linear Regression is continuous while Logic Regression is categorial. </w:t>
      </w:r>
      <w:r w:rsidR="00045AFD" w:rsidRPr="009D6FDD">
        <w:rPr>
          <w:rFonts w:cs="Times New Roman"/>
          <w:sz w:val="23"/>
          <w:szCs w:val="23"/>
          <w:bdr w:val="none" w:sz="0" w:space="0" w:color="auto" w:frame="1"/>
        </w:rPr>
        <w:t xml:space="preserve">Logic Regression is used to predict </w:t>
      </w:r>
      <w:r w:rsidR="00045AFD" w:rsidRPr="009D6FDD">
        <w:rPr>
          <w:rFonts w:cs="Times New Roman"/>
          <w:sz w:val="23"/>
          <w:szCs w:val="23"/>
          <w:bdr w:val="none" w:sz="0" w:space="0" w:color="auto" w:frame="1"/>
          <w:lang w:eastAsia="zh-CN"/>
        </w:rPr>
        <w:t>the</w:t>
      </w:r>
      <w:r w:rsidR="00045AFD" w:rsidRPr="009D6FDD">
        <w:rPr>
          <w:rFonts w:cs="Times New Roman"/>
          <w:sz w:val="23"/>
          <w:szCs w:val="23"/>
          <w:bdr w:val="none" w:sz="0" w:space="0" w:color="auto" w:frame="1"/>
        </w:rPr>
        <w:t xml:space="preserve"> </w:t>
      </w:r>
      <w:r w:rsidR="005C35EF" w:rsidRPr="009D6FDD">
        <w:rPr>
          <w:rFonts w:cs="Times New Roman"/>
          <w:sz w:val="23"/>
          <w:szCs w:val="23"/>
          <w:bdr w:val="none" w:sz="0" w:space="0" w:color="auto" w:frame="1"/>
        </w:rPr>
        <w:t xml:space="preserve">happening </w:t>
      </w:r>
      <w:r w:rsidR="00045AFD" w:rsidRPr="009D6FDD">
        <w:rPr>
          <w:rFonts w:cs="Times New Roman"/>
          <w:sz w:val="23"/>
          <w:szCs w:val="23"/>
          <w:bdr w:val="none" w:sz="0" w:space="0" w:color="auto" w:frame="1"/>
        </w:rPr>
        <w:t>probability of a</w:t>
      </w:r>
      <w:r w:rsidR="005C4224" w:rsidRPr="009D6FDD">
        <w:rPr>
          <w:rFonts w:cs="Times New Roman"/>
          <w:sz w:val="23"/>
          <w:szCs w:val="23"/>
          <w:bdr w:val="none" w:sz="0" w:space="0" w:color="auto" w:frame="1"/>
        </w:rPr>
        <w:t>n</w:t>
      </w:r>
      <w:r w:rsidR="00045AFD" w:rsidRPr="009D6FDD">
        <w:rPr>
          <w:rFonts w:cs="Times New Roman"/>
          <w:sz w:val="23"/>
          <w:szCs w:val="23"/>
          <w:bdr w:val="none" w:sz="0" w:space="0" w:color="auto" w:frame="1"/>
        </w:rPr>
        <w:t xml:space="preserve"> event.</w:t>
      </w:r>
    </w:p>
    <w:p w14:paraId="5189E579" w14:textId="06635A52" w:rsidR="00512C08" w:rsidRPr="009D6FDD" w:rsidRDefault="0032362F" w:rsidP="000F049E">
      <w:pPr>
        <w:jc w:val="center"/>
        <w:rPr>
          <w:rFonts w:cs="Times New Roman"/>
          <w:lang w:val="en-US"/>
        </w:rPr>
      </w:pPr>
      <w:r w:rsidRPr="009D6FDD">
        <w:rPr>
          <w:rFonts w:cs="Times New Roman"/>
          <w:noProof/>
        </w:rPr>
        <w:drawing>
          <wp:inline distT="0" distB="0" distL="0" distR="0" wp14:anchorId="40C04C09" wp14:editId="5E96FB64">
            <wp:extent cx="3814877" cy="74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3814877" cy="747675"/>
                    </a:xfrm>
                    <a:prstGeom prst="rect">
                      <a:avLst/>
                    </a:prstGeom>
                  </pic:spPr>
                </pic:pic>
              </a:graphicData>
            </a:graphic>
          </wp:inline>
        </w:drawing>
      </w:r>
      <w:bookmarkStart w:id="109" w:name="_Toc60555480"/>
    </w:p>
    <w:p w14:paraId="2C8CBAA8" w14:textId="3FFA3C81" w:rsidR="000F049E" w:rsidRPr="009D6FDD" w:rsidRDefault="000F049E" w:rsidP="000F049E">
      <w:pPr>
        <w:jc w:val="center"/>
        <w:rPr>
          <w:rFonts w:cs="Times New Roman"/>
          <w:lang w:val="en-US"/>
        </w:rPr>
      </w:pPr>
      <w:bookmarkStart w:id="110" w:name="Table23"/>
      <w:r w:rsidRPr="009D6FDD">
        <w:rPr>
          <w:rFonts w:cs="Times New Roman"/>
          <w:lang w:val="en-US"/>
        </w:rPr>
        <w:t>Table</w:t>
      </w:r>
      <w:r w:rsidR="00B50EE4" w:rsidRPr="009D6FDD">
        <w:rPr>
          <w:rFonts w:cs="Times New Roman"/>
          <w:lang w:val="en-US"/>
        </w:rPr>
        <w:t xml:space="preserve"> 2.3</w:t>
      </w:r>
      <w:bookmarkEnd w:id="110"/>
      <w:r w:rsidRPr="009D6FDD">
        <w:rPr>
          <w:rFonts w:cs="Times New Roman"/>
          <w:lang w:val="en-US"/>
        </w:rPr>
        <w:t>:</w:t>
      </w:r>
      <w:r w:rsidR="00B50EE4" w:rsidRPr="009D6FDD">
        <w:rPr>
          <w:rFonts w:cs="Times New Roman"/>
          <w:lang w:val="en-US"/>
        </w:rPr>
        <w:t xml:space="preserve"> Linear Regression vs Logic Regresion</w:t>
      </w:r>
      <w:r w:rsidRPr="009D6FDD">
        <w:rPr>
          <w:rFonts w:cs="Times New Roman"/>
          <w:lang w:val="en-US"/>
        </w:rPr>
        <w:t xml:space="preserve"> </w:t>
      </w:r>
    </w:p>
    <w:bookmarkEnd w:id="109"/>
    <w:p w14:paraId="0976734E" w14:textId="120EB4F3" w:rsidR="00110A75" w:rsidRPr="009D6FDD" w:rsidRDefault="0054460B" w:rsidP="00BE501B">
      <w:pPr>
        <w:rPr>
          <w:rFonts w:cs="Times New Roman"/>
          <w:b/>
          <w:bCs/>
          <w:i/>
          <w:iCs/>
          <w:color w:val="555555"/>
          <w:bdr w:val="none" w:sz="0" w:space="0" w:color="auto" w:frame="1"/>
        </w:rPr>
      </w:pPr>
      <w:r w:rsidRPr="009D6FDD">
        <w:rPr>
          <w:rFonts w:cs="Times New Roman"/>
          <w:b/>
          <w:bCs/>
          <w:lang w:val="en-US"/>
        </w:rPr>
        <w:t>Clustering Model</w:t>
      </w:r>
    </w:p>
    <w:p w14:paraId="3C5B149B" w14:textId="420D4801" w:rsidR="00BF6B27" w:rsidRPr="009D6FDD" w:rsidRDefault="00BF6B27" w:rsidP="00BF6B27">
      <w:pPr>
        <w:rPr>
          <w:rFonts w:cs="Times New Roman"/>
        </w:rPr>
      </w:pPr>
      <w:r w:rsidRPr="009D6FDD">
        <w:rPr>
          <w:rFonts w:cs="Times New Roman"/>
        </w:rPr>
        <w:t>The set of algorithms in which we use an unlabeled dataset, is called unsupervised learning</w:t>
      </w:r>
      <w:r w:rsidRPr="009D6FDD">
        <w:rPr>
          <w:rFonts w:cs="Times New Roman"/>
        </w:rPr>
        <w:fldChar w:fldCharType="begin" w:fldLock="1"/>
      </w:r>
      <w:r w:rsidR="0054030F">
        <w:rPr>
          <w:rFonts w:cs="Times New Roman"/>
        </w:rPr>
        <w:instrText>ADDIN CSL_CITATION {"citationItems":[{"id":"ITEM-1","itemData":{"URL":"https://livebook.manning.com/book/grokking-machine-learning/2-1-what-is-the-difference-between-labelled-and-unlabelled-data-/v-4/37","accessed":{"date-parts":[["2021","1","28"]]},"id":"ITEM-1","issued":{"date-parts":[["0"]]},"title":"2.1 What is the difference between labelled and unlabelled data? · Grokking Machine Learning MEAP V12","type":"webpage"},"uris":["http://www.mendeley.com/documents/?uuid=6a6de5cd-03c9-3562-8865-41c1d68f0386"]}],"mendeley":{"formattedCitation":"[26]","plainTextFormattedCitation":"[26]","previouslyFormattedCitation":"[26]"},"properties":{"noteIndex":0},"schema":"https://github.com/citation-style-language/schema/raw/master/csl-citation.json"}</w:instrText>
      </w:r>
      <w:r w:rsidRPr="009D6FDD">
        <w:rPr>
          <w:rFonts w:cs="Times New Roman"/>
        </w:rPr>
        <w:fldChar w:fldCharType="separate"/>
      </w:r>
      <w:r w:rsidR="0054030F" w:rsidRPr="0054030F">
        <w:rPr>
          <w:rFonts w:cs="Times New Roman"/>
          <w:noProof/>
        </w:rPr>
        <w:t>[26]</w:t>
      </w:r>
      <w:r w:rsidRPr="009D6FDD">
        <w:rPr>
          <w:rFonts w:cs="Times New Roman"/>
        </w:rPr>
        <w:fldChar w:fldCharType="end"/>
      </w:r>
    </w:p>
    <w:p w14:paraId="0D326124" w14:textId="7F049D7F" w:rsidR="00BF6B27" w:rsidRPr="009D6FDD" w:rsidRDefault="00BF6B27" w:rsidP="00BF6B27">
      <w:pPr>
        <w:rPr>
          <w:rFonts w:cs="Times New Roman"/>
          <w:lang w:val="en-US"/>
        </w:rPr>
      </w:pPr>
      <w:r w:rsidRPr="009D6FDD">
        <w:rPr>
          <w:rFonts w:cs="Times New Roman"/>
          <w:lang w:val="en-US"/>
        </w:rPr>
        <w:t>As the name implies, there is no operator intervention and supervision. The program analyzes the data itself and summarizes a set of rules or summarizes the corresponding recognition mode. The algorithm attempts to organize data in a certain way to describe its structure and present certain data information. When the dataset is large enough, or the algorithm processes and evaluates more data sets, its decision-making ability will gradually improve and become more and more perfect. Obviously, this method is more rational and rigorous and is especially suitable for data collections with huge amounts of data. The author think Unsupervised learning is a more difficult algorithm than supervised learning because we don't know much about the data or the expected results.</w:t>
      </w:r>
    </w:p>
    <w:p w14:paraId="2E66B91F" w14:textId="77777777" w:rsidR="009B2D57" w:rsidRPr="009D6FDD" w:rsidRDefault="009B2D57" w:rsidP="00A52C96">
      <w:pPr>
        <w:rPr>
          <w:rFonts w:cs="Times New Roman"/>
          <w:b/>
          <w:bCs/>
          <w:lang w:val="en-US"/>
        </w:rPr>
      </w:pPr>
      <w:r w:rsidRPr="009D6FDD">
        <w:rPr>
          <w:rFonts w:cs="Times New Roman"/>
          <w:b/>
          <w:bCs/>
          <w:lang w:val="en-US"/>
        </w:rPr>
        <w:t>Clustering Analysis</w:t>
      </w:r>
    </w:p>
    <w:p w14:paraId="35D8B659" w14:textId="489E5822" w:rsidR="009B2D57" w:rsidRPr="009D6FDD" w:rsidRDefault="009B2D57" w:rsidP="009B2D57">
      <w:pPr>
        <w:pStyle w:val="kd"/>
        <w:shd w:val="clear" w:color="auto" w:fill="FFFFFF"/>
        <w:spacing w:before="206" w:beforeAutospacing="0" w:after="0" w:afterAutospacing="0" w:line="480" w:lineRule="atLeast"/>
        <w:rPr>
          <w:rFonts w:eastAsia="宋体"/>
          <w:lang w:eastAsia="en-US"/>
        </w:rPr>
      </w:pPr>
      <w:r w:rsidRPr="009D6FDD">
        <w:rPr>
          <w:rFonts w:eastAsia="宋体"/>
          <w:lang w:eastAsia="en-US"/>
        </w:rPr>
        <w:t>In basic terms, the objective of clustering is to find different groups within the elements in the data</w:t>
      </w:r>
      <w:r w:rsidR="003D6591" w:rsidRPr="009D6FDD">
        <w:rPr>
          <w:rFonts w:eastAsia="宋体"/>
          <w:lang w:eastAsia="en-US"/>
        </w:rPr>
        <w:fldChar w:fldCharType="begin" w:fldLock="1"/>
      </w:r>
      <w:r w:rsidR="0054030F">
        <w:rPr>
          <w:rFonts w:eastAsia="宋体"/>
          <w:lang w:eastAsia="en-US"/>
        </w:rPr>
        <w:instrText>ADDIN CSL_CITATION {"citationItems":[{"id":"ITEM-1","itemData":{"URL":"https://towardsdatascience.com/unsupervised-machine-learning-clustering-analysis-d40f2b34ae7e","accessed":{"date-parts":[["2021","5","4"]]},"id":"ITEM-1","issued":{"date-parts":[["0"]]},"title":"Unsupervised Machine Learning: Clustering Analysis | by Victor Roman | Towards Data Science","type":"webpage"},"uris":["http://www.mendeley.com/documents/?uuid=e5b11b3e-b3c9-34d7-9ff8-8a14b839805d"]}],"mendeley":{"formattedCitation":"[52]","plainTextFormattedCitation":"[52]","previouslyFormattedCitation":"[52]"},"properties":{"noteIndex":0},"schema":"https://github.com/citation-style-language/schema/raw/master/csl-citation.json"}</w:instrText>
      </w:r>
      <w:r w:rsidR="003D6591" w:rsidRPr="009D6FDD">
        <w:rPr>
          <w:rFonts w:eastAsia="宋体"/>
          <w:lang w:eastAsia="en-US"/>
        </w:rPr>
        <w:fldChar w:fldCharType="separate"/>
      </w:r>
      <w:r w:rsidR="0054030F" w:rsidRPr="0054030F">
        <w:rPr>
          <w:rFonts w:eastAsia="宋体"/>
          <w:noProof/>
          <w:lang w:eastAsia="en-US"/>
        </w:rPr>
        <w:t>[52]</w:t>
      </w:r>
      <w:r w:rsidR="003D6591" w:rsidRPr="009D6FDD">
        <w:rPr>
          <w:rFonts w:eastAsia="宋体"/>
          <w:lang w:eastAsia="en-US"/>
        </w:rPr>
        <w:fldChar w:fldCharType="end"/>
      </w:r>
      <w:r w:rsidRPr="009D6FDD">
        <w:rPr>
          <w:rFonts w:eastAsia="宋体"/>
          <w:lang w:eastAsia="en-US"/>
        </w:rPr>
        <w:t>. To do so, clustering algorithms find the structure in the data so that elements of the same cluster (or group) are more similar to each other than to those from different clusters</w:t>
      </w:r>
      <w:r w:rsidR="00D30220" w:rsidRPr="009D6FDD">
        <w:rPr>
          <w:rFonts w:eastAsia="宋体"/>
          <w:lang w:eastAsia="en-US"/>
        </w:rPr>
        <w:fldChar w:fldCharType="begin" w:fldLock="1"/>
      </w:r>
      <w:r w:rsidR="0054030F">
        <w:rPr>
          <w:rFonts w:eastAsia="宋体"/>
          <w:lang w:eastAsia="en-US"/>
        </w:rPr>
        <w:instrText>ADDIN CSL_CITATION {"citationItems":[{"id":"ITEM-1","itemData":{"URL":"https://towardsdatascience.com/unsupervised-machine-learning-clustering-analysis-d40f2b34ae7e","accessed":{"date-parts":[["2021","5","4"]]},"id":"ITEM-1","issued":{"date-parts":[["0"]]},"title":"Unsupervised Machine Learning: Clustering Analysis | by Victor Roman | Towards Data Science","type":"webpage"},"uris":["http://www.mendeley.com/documents/?uuid=e5b11b3e-b3c9-34d7-9ff8-8a14b839805d"]}],"mendeley":{"formattedCitation":"[52]","plainTextFormattedCitation":"[52]","previouslyFormattedCitation":"[52]"},"properties":{"noteIndex":0},"schema":"https://github.com/citation-style-language/schema/raw/master/csl-citation.json"}</w:instrText>
      </w:r>
      <w:r w:rsidR="00D30220" w:rsidRPr="009D6FDD">
        <w:rPr>
          <w:rFonts w:eastAsia="宋体"/>
          <w:lang w:eastAsia="en-US"/>
        </w:rPr>
        <w:fldChar w:fldCharType="separate"/>
      </w:r>
      <w:r w:rsidR="0054030F" w:rsidRPr="0054030F">
        <w:rPr>
          <w:rFonts w:eastAsia="宋体"/>
          <w:noProof/>
          <w:lang w:eastAsia="en-US"/>
        </w:rPr>
        <w:t>[52]</w:t>
      </w:r>
      <w:r w:rsidR="00D30220" w:rsidRPr="009D6FDD">
        <w:rPr>
          <w:rFonts w:eastAsia="宋体"/>
          <w:lang w:eastAsia="en-US"/>
        </w:rPr>
        <w:fldChar w:fldCharType="end"/>
      </w:r>
      <w:r w:rsidRPr="009D6FDD">
        <w:rPr>
          <w:rFonts w:eastAsia="宋体"/>
          <w:lang w:eastAsia="en-US"/>
        </w:rPr>
        <w:t>.</w:t>
      </w:r>
    </w:p>
    <w:p w14:paraId="4FA8BF96" w14:textId="27F93697" w:rsidR="00245D94" w:rsidRPr="009D6FDD" w:rsidRDefault="00245D94" w:rsidP="009B2D57">
      <w:pPr>
        <w:pStyle w:val="kd"/>
        <w:shd w:val="clear" w:color="auto" w:fill="FFFFFF"/>
        <w:spacing w:before="206" w:beforeAutospacing="0" w:after="0" w:afterAutospacing="0" w:line="480" w:lineRule="atLeast"/>
        <w:rPr>
          <w:rFonts w:eastAsia="宋体"/>
          <w:lang w:eastAsia="en-US"/>
        </w:rPr>
      </w:pPr>
      <w:r w:rsidRPr="009D6FDD">
        <w:rPr>
          <w:rFonts w:eastAsia="宋体"/>
        </w:rPr>
        <w:t>Clusterin</w:t>
      </w:r>
      <w:r w:rsidRPr="009D6FDD">
        <w:rPr>
          <w:rFonts w:eastAsia="宋体"/>
          <w:lang w:eastAsia="en-US"/>
        </w:rPr>
        <w:t xml:space="preserve">g analysis contains several methods: K-means, </w:t>
      </w:r>
      <w:r w:rsidR="00F9706C" w:rsidRPr="009D6FDD">
        <w:rPr>
          <w:rFonts w:eastAsia="宋体"/>
          <w:lang w:eastAsia="en-US"/>
        </w:rPr>
        <w:t>Hierarchical</w:t>
      </w:r>
      <w:r w:rsidRPr="009D6FDD">
        <w:rPr>
          <w:rFonts w:eastAsia="宋体"/>
          <w:lang w:eastAsia="en-US"/>
        </w:rPr>
        <w:t xml:space="preserve"> Clustering</w:t>
      </w:r>
      <w:r w:rsidR="005350D6" w:rsidRPr="009D6FDD">
        <w:rPr>
          <w:rFonts w:eastAsia="宋体"/>
          <w:lang w:eastAsia="en-US"/>
        </w:rPr>
        <w:t xml:space="preserve"> and Two-Step</w:t>
      </w:r>
      <w:r w:rsidR="00181ACB" w:rsidRPr="009D6FDD">
        <w:rPr>
          <w:rFonts w:eastAsia="宋体"/>
          <w:lang w:eastAsia="en-US"/>
        </w:rPr>
        <w:t xml:space="preserve">. Due to space limitations, the author only introduces </w:t>
      </w:r>
      <w:r w:rsidR="00F973CC" w:rsidRPr="009D6FDD">
        <w:rPr>
          <w:rFonts w:eastAsia="宋体"/>
          <w:lang w:eastAsia="en-US"/>
        </w:rPr>
        <w:t>K-means</w:t>
      </w:r>
      <w:r w:rsidR="00181ACB" w:rsidRPr="009D6FDD">
        <w:rPr>
          <w:rFonts w:eastAsia="宋体"/>
          <w:lang w:eastAsia="en-US"/>
        </w:rPr>
        <w:t xml:space="preserve"> method here</w:t>
      </w:r>
      <w:r w:rsidR="00E0493D" w:rsidRPr="009D6FDD">
        <w:rPr>
          <w:rFonts w:eastAsia="宋体"/>
          <w:lang w:eastAsia="en-US"/>
        </w:rPr>
        <w:t>.</w:t>
      </w:r>
    </w:p>
    <w:p w14:paraId="1EB00B6F" w14:textId="77777777" w:rsidR="00D057E1" w:rsidRPr="009D6FDD" w:rsidRDefault="00D057E1" w:rsidP="009B2D57">
      <w:pPr>
        <w:pStyle w:val="kd"/>
        <w:shd w:val="clear" w:color="auto" w:fill="FFFFFF"/>
        <w:spacing w:before="206" w:beforeAutospacing="0" w:after="0" w:afterAutospacing="0" w:line="480" w:lineRule="atLeast"/>
        <w:rPr>
          <w:color w:val="292929"/>
          <w:spacing w:val="-1"/>
          <w:sz w:val="32"/>
          <w:szCs w:val="32"/>
        </w:rPr>
      </w:pPr>
    </w:p>
    <w:p w14:paraId="71B157A8" w14:textId="77777777" w:rsidR="00FE28B7" w:rsidRPr="009D6FDD" w:rsidRDefault="008959B1" w:rsidP="00FE28B7">
      <w:pPr>
        <w:rPr>
          <w:rFonts w:cs="Times New Roman"/>
          <w:b/>
          <w:bCs/>
          <w:color w:val="242729"/>
          <w:sz w:val="23"/>
          <w:szCs w:val="23"/>
          <w:shd w:val="clear" w:color="auto" w:fill="FFFFFF"/>
          <w:lang w:val="en-US" w:eastAsia="zh-CN"/>
        </w:rPr>
      </w:pPr>
      <w:r w:rsidRPr="009D6FDD">
        <w:rPr>
          <w:rFonts w:cs="Times New Roman"/>
          <w:b/>
          <w:bCs/>
          <w:color w:val="242729"/>
          <w:sz w:val="23"/>
          <w:szCs w:val="23"/>
          <w:shd w:val="clear" w:color="auto" w:fill="FFFFFF"/>
          <w:lang w:val="en-US" w:eastAsia="zh-CN"/>
        </w:rPr>
        <w:t>K-means</w:t>
      </w:r>
    </w:p>
    <w:p w14:paraId="42C0AAE6" w14:textId="7A9287AB" w:rsidR="008959B1" w:rsidRPr="009D6FDD" w:rsidRDefault="008959B1" w:rsidP="00FE28B7">
      <w:pPr>
        <w:rPr>
          <w:rFonts w:cs="Times New Roman"/>
          <w:b/>
          <w:bCs/>
          <w:color w:val="242729"/>
          <w:sz w:val="23"/>
          <w:szCs w:val="23"/>
          <w:shd w:val="clear" w:color="auto" w:fill="FFFFFF"/>
          <w:lang w:val="en-US" w:eastAsia="zh-CN"/>
        </w:rPr>
      </w:pPr>
      <w:r w:rsidRPr="009D6FDD">
        <w:rPr>
          <w:rFonts w:cs="Times New Roman"/>
        </w:rPr>
        <w:t>K-Means algorithms are extremely easy to implement and very efficient computationally speaking</w:t>
      </w:r>
      <w:r w:rsidR="00E018B8" w:rsidRPr="009D6FDD">
        <w:rPr>
          <w:rFonts w:cs="Times New Roman"/>
        </w:rPr>
        <w:fldChar w:fldCharType="begin" w:fldLock="1"/>
      </w:r>
      <w:r w:rsidR="0054030F">
        <w:rPr>
          <w:rFonts w:cs="Times New Roman"/>
        </w:rPr>
        <w:instrText>ADDIN CSL_CITATION {"citationItems":[{"id":"ITEM-1","itemData":{"URL":"https://towardsdatascience.com/unsupervised-machine-learning-clustering-analysis-d40f2b34ae7e","accessed":{"date-parts":[["2021","5","4"]]},"id":"ITEM-1","issued":{"date-parts":[["0"]]},"title":"Unsupervised Machine Learning: Clustering Analysis | by Victor Roman | Towards Data Science","type":"webpage"},"uris":["http://www.mendeley.com/documents/?uuid=e5b11b3e-b3c9-34d7-9ff8-8a14b839805d"]}],"mendeley":{"formattedCitation":"[52]","plainTextFormattedCitation":"[52]","previouslyFormattedCitation":"[52]"},"properties":{"noteIndex":0},"schema":"https://github.com/citation-style-language/schema/raw/master/csl-citation.json"}</w:instrText>
      </w:r>
      <w:r w:rsidR="00E018B8" w:rsidRPr="009D6FDD">
        <w:rPr>
          <w:rFonts w:cs="Times New Roman"/>
        </w:rPr>
        <w:fldChar w:fldCharType="separate"/>
      </w:r>
      <w:r w:rsidR="0054030F" w:rsidRPr="0054030F">
        <w:rPr>
          <w:rFonts w:cs="Times New Roman"/>
          <w:noProof/>
        </w:rPr>
        <w:t>[52]</w:t>
      </w:r>
      <w:r w:rsidR="00E018B8" w:rsidRPr="009D6FDD">
        <w:rPr>
          <w:rFonts w:cs="Times New Roman"/>
        </w:rPr>
        <w:fldChar w:fldCharType="end"/>
      </w:r>
      <w:r w:rsidRPr="009D6FDD">
        <w:rPr>
          <w:rFonts w:cs="Times New Roman"/>
        </w:rPr>
        <w:t xml:space="preserve">. </w:t>
      </w:r>
      <w:r w:rsidR="00CA02A9" w:rsidRPr="009D6FDD">
        <w:rPr>
          <w:rFonts w:cs="Times New Roman"/>
        </w:rPr>
        <w:t>This algorithm can deal with both numeric (continuous) and categorical data</w:t>
      </w:r>
      <w:r w:rsidR="00B800C5" w:rsidRPr="009D6FDD">
        <w:rPr>
          <w:rFonts w:cs="Times New Roman"/>
        </w:rPr>
        <w:fldChar w:fldCharType="begin" w:fldLock="1"/>
      </w:r>
      <w:r w:rsidR="0054030F">
        <w:rPr>
          <w:rFonts w:cs="Times New Roman"/>
        </w:rPr>
        <w:instrText>ADDIN CSL_CITATION {"citationItems":[{"id":"ITEM-1","itemData":{"DOI":"10.3389/fncom.2019.00031","ISSN":"16625188","abstract":"Clustering is a powerful machine learning tool for detecting structures in datasets. In the medical field, clustering has been proven to be a powerful tool for discovering patterns and structure in labeled and unlabeled datasets. Unlike supervised methods, clustering is an unsupervised method that works on datasets in which there is no outcome (target) variable nor is anything known about the relationship between the observations, that is, unlabeled data. In this paper, we focus on studying and reviewing clustering methods that have been applied to datasets of neurological diseases, especially Alzheimer’s disease (AD). The aim is to provide insights into which clustering technique is more suitable for partitioning patients of AD based on their similarity. This is important as clustering algorithms can find patterns across patients that are difficult for medical practitioners to find. We further discuss the implications of the use of clustering algorithms in the treatment of AD. We found that clustering analysis can point to several features that underlie the conversion from early-stage AD to advanced AD. Furthermore, future work can apply semi-clustering algorithms on AD datasets, which will enhance clusters by including additional information.","author":[{"dropping-particle":"","family":"Alashwal","given":"Hany","non-dropping-particle":"","parse-names":false,"suffix":""},{"dropping-particle":"","family":"Halaby","given":"Mohamed","non-dropping-particle":"El","parse-names":false,"suffix":""},{"dropping-particle":"","family":"Crouse","given":"Jacob J.","non-dropping-particle":"","parse-names":false,"suffix":""},{"dropping-particle":"","family":"Abdalla","given":"Areeg","non-dropping-particle":"","parse-names":false,"suffix":""},{"dropping-particle":"","family":"Moustafa","given":"Ahmed A.","non-dropping-particle":"","parse-names":false,"suffix":""}],"container-title":"Frontiers in Computational Neuroscience","id":"ITEM-1","issued":{"date-parts":[["2019","5","24"]]},"page":"31","publisher":"Frontiers Media S.A.","title":"The application of unsupervised clustering methods to Alzheimer’s disease","type":"article","volume":"13"},"uris":["http://www.mendeley.com/documents/?uuid=0a694587-43c1-3ab5-81fc-a7040b4c764e"]}],"mendeley":{"formattedCitation":"[53]","plainTextFormattedCitation":"[53]","previouslyFormattedCitation":"[53]"},"properties":{"noteIndex":0},"schema":"https://github.com/citation-style-language/schema/raw/master/csl-citation.json"}</w:instrText>
      </w:r>
      <w:r w:rsidR="00B800C5" w:rsidRPr="009D6FDD">
        <w:rPr>
          <w:rFonts w:cs="Times New Roman"/>
        </w:rPr>
        <w:fldChar w:fldCharType="separate"/>
      </w:r>
      <w:r w:rsidR="0054030F" w:rsidRPr="0054030F">
        <w:rPr>
          <w:rFonts w:cs="Times New Roman"/>
          <w:noProof/>
        </w:rPr>
        <w:t>[53]</w:t>
      </w:r>
      <w:r w:rsidR="00B800C5" w:rsidRPr="009D6FDD">
        <w:rPr>
          <w:rFonts w:cs="Times New Roman"/>
        </w:rPr>
        <w:fldChar w:fldCharType="end"/>
      </w:r>
      <w:r w:rsidR="00CA02A9" w:rsidRPr="009D6FDD">
        <w:rPr>
          <w:rFonts w:cs="Times New Roman"/>
        </w:rPr>
        <w:t>. </w:t>
      </w:r>
      <w:r w:rsidRPr="009D6FDD">
        <w:rPr>
          <w:rFonts w:cs="Times New Roman"/>
        </w:rPr>
        <w:t>The K-Means algorithms aims to find and group in classes the data points that have high similarity between them</w:t>
      </w:r>
      <w:r w:rsidR="004B2D6C" w:rsidRPr="009D6FDD">
        <w:rPr>
          <w:rFonts w:cs="Times New Roman"/>
        </w:rPr>
        <w:fldChar w:fldCharType="begin" w:fldLock="1"/>
      </w:r>
      <w:r w:rsidR="0054030F">
        <w:rPr>
          <w:rFonts w:cs="Times New Roman"/>
        </w:rPr>
        <w:instrText>ADDIN CSL_CITATION {"citationItems":[{"id":"ITEM-1","itemData":{"URL":"https://towardsdatascience.com/unsupervised-machine-learning-clustering-analysis-d40f2b34ae7e","accessed":{"date-parts":[["2021","5","4"]]},"id":"ITEM-1","issued":{"date-parts":[["0"]]},"title":"Unsupervised Machine Learning: Clustering Analysis | by Victor Roman | Towards Data Science","type":"webpage"},"uris":["http://www.mendeley.com/documents/?uuid=e5b11b3e-b3c9-34d7-9ff8-8a14b839805d"]}],"mendeley":{"formattedCitation":"[52]","plainTextFormattedCitation":"[52]","previouslyFormattedCitation":"[52]"},"properties":{"noteIndex":0},"schema":"https://github.com/citation-style-language/schema/raw/master/csl-citation.json"}</w:instrText>
      </w:r>
      <w:r w:rsidR="004B2D6C" w:rsidRPr="009D6FDD">
        <w:rPr>
          <w:rFonts w:cs="Times New Roman"/>
        </w:rPr>
        <w:fldChar w:fldCharType="separate"/>
      </w:r>
      <w:r w:rsidR="0054030F" w:rsidRPr="0054030F">
        <w:rPr>
          <w:rFonts w:cs="Times New Roman"/>
          <w:noProof/>
        </w:rPr>
        <w:t>[52]</w:t>
      </w:r>
      <w:r w:rsidR="004B2D6C" w:rsidRPr="009D6FDD">
        <w:rPr>
          <w:rFonts w:cs="Times New Roman"/>
        </w:rPr>
        <w:fldChar w:fldCharType="end"/>
      </w:r>
      <w:r w:rsidRPr="009D6FDD">
        <w:rPr>
          <w:rFonts w:cs="Times New Roman"/>
        </w:rPr>
        <w:t>. In the terms of the algorithm, this similiarity is understood as the opposite of the distance between datapoints</w:t>
      </w:r>
      <w:r w:rsidR="004B2D6C" w:rsidRPr="009D6FDD">
        <w:rPr>
          <w:rFonts w:cs="Times New Roman"/>
        </w:rPr>
        <w:fldChar w:fldCharType="begin" w:fldLock="1"/>
      </w:r>
      <w:r w:rsidR="0054030F">
        <w:rPr>
          <w:rFonts w:cs="Times New Roman"/>
        </w:rPr>
        <w:instrText>ADDIN CSL_CITATION {"citationItems":[{"id":"ITEM-1","itemData":{"URL":"https://towardsdatascience.com/unsupervised-machine-learning-clustering-analysis-d40f2b34ae7e","accessed":{"date-parts":[["2021","5","4"]]},"id":"ITEM-1","issued":{"date-parts":[["0"]]},"title":"Unsupervised Machine Learning: Clustering Analysis | by Victor Roman | Towards Data Science","type":"webpage"},"uris":["http://www.mendeley.com/documents/?uuid=e5b11b3e-b3c9-34d7-9ff8-8a14b839805d"]}],"mendeley":{"formattedCitation":"[52]","plainTextFormattedCitation":"[52]","previouslyFormattedCitation":"[52]"},"properties":{"noteIndex":0},"schema":"https://github.com/citation-style-language/schema/raw/master/csl-citation.json"}</w:instrText>
      </w:r>
      <w:r w:rsidR="004B2D6C" w:rsidRPr="009D6FDD">
        <w:rPr>
          <w:rFonts w:cs="Times New Roman"/>
        </w:rPr>
        <w:fldChar w:fldCharType="separate"/>
      </w:r>
      <w:r w:rsidR="0054030F" w:rsidRPr="0054030F">
        <w:rPr>
          <w:rFonts w:cs="Times New Roman"/>
          <w:noProof/>
        </w:rPr>
        <w:t>[52]</w:t>
      </w:r>
      <w:r w:rsidR="004B2D6C" w:rsidRPr="009D6FDD">
        <w:rPr>
          <w:rFonts w:cs="Times New Roman"/>
        </w:rPr>
        <w:fldChar w:fldCharType="end"/>
      </w:r>
      <w:r w:rsidRPr="009D6FDD">
        <w:rPr>
          <w:rFonts w:cs="Times New Roman"/>
        </w:rPr>
        <w:t>. The closer the data points are, the more similar and more likely to belong to the same cluster they will be</w:t>
      </w:r>
      <w:r w:rsidR="004B2D6C" w:rsidRPr="009D6FDD">
        <w:rPr>
          <w:rFonts w:cs="Times New Roman"/>
        </w:rPr>
        <w:fldChar w:fldCharType="begin" w:fldLock="1"/>
      </w:r>
      <w:r w:rsidR="0054030F">
        <w:rPr>
          <w:rFonts w:cs="Times New Roman"/>
        </w:rPr>
        <w:instrText>ADDIN CSL_CITATION {"citationItems":[{"id":"ITEM-1","itemData":{"URL":"https://towardsdatascience.com/unsupervised-machine-learning-clustering-analysis-d40f2b34ae7e","accessed":{"date-parts":[["2021","5","4"]]},"id":"ITEM-1","issued":{"date-parts":[["0"]]},"title":"Unsupervised Machine Learning: Clustering Analysis | by Victor Roman | Towards Data Science","type":"webpage"},"uris":["http://www.mendeley.com/documents/?uuid=e5b11b3e-b3c9-34d7-9ff8-8a14b839805d"]}],"mendeley":{"formattedCitation":"[52]","plainTextFormattedCitation":"[52]","previouslyFormattedCitation":"[52]"},"properties":{"noteIndex":0},"schema":"https://github.com/citation-style-language/schema/raw/master/csl-citation.json"}</w:instrText>
      </w:r>
      <w:r w:rsidR="004B2D6C" w:rsidRPr="009D6FDD">
        <w:rPr>
          <w:rFonts w:cs="Times New Roman"/>
        </w:rPr>
        <w:fldChar w:fldCharType="separate"/>
      </w:r>
      <w:r w:rsidR="0054030F" w:rsidRPr="0054030F">
        <w:rPr>
          <w:rFonts w:cs="Times New Roman"/>
          <w:noProof/>
        </w:rPr>
        <w:t>[52]</w:t>
      </w:r>
      <w:r w:rsidR="004B2D6C" w:rsidRPr="009D6FDD">
        <w:rPr>
          <w:rFonts w:cs="Times New Roman"/>
        </w:rPr>
        <w:fldChar w:fldCharType="end"/>
      </w:r>
      <w:r w:rsidRPr="009D6FDD">
        <w:rPr>
          <w:rFonts w:cs="Times New Roman"/>
        </w:rPr>
        <w:t>.</w:t>
      </w:r>
    </w:p>
    <w:p w14:paraId="68D9E52A" w14:textId="42BCF34F" w:rsidR="004302ED" w:rsidRPr="009D6FDD" w:rsidRDefault="004302ED" w:rsidP="004302ED">
      <w:pPr>
        <w:pStyle w:val="kd"/>
        <w:shd w:val="clear" w:color="auto" w:fill="FFFFFF"/>
        <w:spacing w:before="206" w:beforeAutospacing="0" w:after="0" w:afterAutospacing="0" w:line="480" w:lineRule="atLeast"/>
        <w:rPr>
          <w:rFonts w:eastAsia="宋体"/>
          <w:lang w:eastAsia="en-US"/>
        </w:rPr>
      </w:pPr>
      <w:r w:rsidRPr="009D6FDD">
        <w:rPr>
          <w:rFonts w:eastAsia="宋体"/>
          <w:lang w:eastAsia="en-US"/>
        </w:rPr>
        <w:t>But they are not very good to identify classes when dealing with in groups that do not have a spherical distribution shape</w:t>
      </w:r>
      <w:r w:rsidRPr="009D6FDD">
        <w:rPr>
          <w:rFonts w:eastAsia="宋体"/>
          <w:lang w:eastAsia="en-US"/>
        </w:rPr>
        <w:fldChar w:fldCharType="begin" w:fldLock="1"/>
      </w:r>
      <w:r w:rsidR="0054030F">
        <w:rPr>
          <w:rFonts w:eastAsia="宋体"/>
          <w:lang w:eastAsia="en-US"/>
        </w:rPr>
        <w:instrText>ADDIN CSL_CITATION {"citationItems":[{"id":"ITEM-1","itemData":{"URL":"https://towardsdatascience.com/unsupervised-machine-learning-clustering-analysis-d40f2b34ae7e","accessed":{"date-parts":[["2021","5","4"]]},"id":"ITEM-1","issued":{"date-parts":[["0"]]},"title":"Unsupervised Machine Learning: Clustering Analysis | by Victor Roman | Towards Data Science","type":"webpage"},"uris":["http://www.mendeley.com/documents/?uuid=e5b11b3e-b3c9-34d7-9ff8-8a14b839805d"]}],"mendeley":{"formattedCitation":"[52]","plainTextFormattedCitation":"[52]","previouslyFormattedCitation":"[52]"},"properties":{"noteIndex":0},"schema":"https://github.com/citation-style-language/schema/raw/master/csl-citation.json"}</w:instrText>
      </w:r>
      <w:r w:rsidRPr="009D6FDD">
        <w:rPr>
          <w:rFonts w:eastAsia="宋体"/>
          <w:lang w:eastAsia="en-US"/>
        </w:rPr>
        <w:fldChar w:fldCharType="separate"/>
      </w:r>
      <w:r w:rsidR="0054030F" w:rsidRPr="0054030F">
        <w:rPr>
          <w:rFonts w:eastAsia="宋体"/>
          <w:noProof/>
          <w:lang w:eastAsia="en-US"/>
        </w:rPr>
        <w:t>[52]</w:t>
      </w:r>
      <w:r w:rsidRPr="009D6FDD">
        <w:rPr>
          <w:rFonts w:eastAsia="宋体"/>
          <w:lang w:eastAsia="en-US"/>
        </w:rPr>
        <w:fldChar w:fldCharType="end"/>
      </w:r>
      <w:r w:rsidRPr="009D6FDD">
        <w:rPr>
          <w:rFonts w:eastAsia="宋体"/>
          <w:lang w:eastAsia="en-US"/>
        </w:rPr>
        <w:t>.</w:t>
      </w:r>
    </w:p>
    <w:p w14:paraId="387B2F7F" w14:textId="0481E9DC" w:rsidR="004302ED" w:rsidRPr="009D6FDD" w:rsidRDefault="00510C17" w:rsidP="004302ED">
      <w:pPr>
        <w:pStyle w:val="kd"/>
        <w:shd w:val="clear" w:color="auto" w:fill="FFFFFF"/>
        <w:spacing w:before="206" w:beforeAutospacing="0" w:after="0" w:afterAutospacing="0" w:line="480" w:lineRule="atLeast"/>
        <w:rPr>
          <w:rFonts w:eastAsia="宋体"/>
          <w:b/>
          <w:bCs/>
          <w:lang w:eastAsia="en-US"/>
        </w:rPr>
      </w:pPr>
      <w:r w:rsidRPr="009D6FDD">
        <w:rPr>
          <w:rFonts w:eastAsia="宋体"/>
          <w:b/>
          <w:bCs/>
          <w:lang w:eastAsia="en-US"/>
        </w:rPr>
        <w:t>Steps of K-means</w:t>
      </w:r>
    </w:p>
    <w:p w14:paraId="06F556FF" w14:textId="4F09DD4C" w:rsidR="00510C17" w:rsidRPr="009D6FDD" w:rsidRDefault="00C349E6" w:rsidP="004302ED">
      <w:pPr>
        <w:pStyle w:val="kd"/>
        <w:shd w:val="clear" w:color="auto" w:fill="FFFFFF"/>
        <w:spacing w:before="206" w:beforeAutospacing="0" w:after="0" w:afterAutospacing="0" w:line="480" w:lineRule="atLeast"/>
        <w:rPr>
          <w:rFonts w:eastAsia="宋体"/>
          <w:lang w:eastAsia="en-US"/>
        </w:rPr>
      </w:pPr>
      <w:r w:rsidRPr="009D6FDD">
        <w:rPr>
          <w:rFonts w:eastAsia="宋体"/>
          <w:lang w:eastAsia="en-US"/>
        </w:rPr>
        <w:t xml:space="preserve">1. </w:t>
      </w:r>
      <w:r w:rsidR="00E41CC9" w:rsidRPr="009D6FDD">
        <w:rPr>
          <w:rFonts w:eastAsia="宋体"/>
          <w:lang w:eastAsia="en-US"/>
        </w:rPr>
        <w:t xml:space="preserve">Choosing the right number of clusters—that is the </w:t>
      </w:r>
      <w:r w:rsidRPr="009D6FDD">
        <w:rPr>
          <w:rFonts w:eastAsia="宋体"/>
          <w:lang w:eastAsia="en-US"/>
        </w:rPr>
        <w:t xml:space="preserve">K value by using </w:t>
      </w:r>
      <w:r w:rsidR="00732ED1" w:rsidRPr="009D6FDD">
        <w:rPr>
          <w:rFonts w:eastAsia="宋体"/>
          <w:lang w:eastAsia="en-US"/>
        </w:rPr>
        <w:t>Elbow Method</w:t>
      </w:r>
      <w:r w:rsidR="00E21C3E" w:rsidRPr="009D6FDD">
        <w:rPr>
          <w:rFonts w:eastAsia="宋体"/>
          <w:lang w:eastAsia="en-US"/>
        </w:rPr>
        <w:t>.</w:t>
      </w:r>
      <w:r w:rsidR="00790366" w:rsidRPr="009D6FDD">
        <w:t xml:space="preserve"> </w:t>
      </w:r>
      <w:r w:rsidR="00790366" w:rsidRPr="009D6FDD">
        <w:rPr>
          <w:rFonts w:eastAsia="宋体"/>
          <w:lang w:eastAsia="en-US"/>
        </w:rPr>
        <w:t>A fundamental step for any unsupervised algorithm is to determine the optimal number of clusters into which the data may be clustered</w:t>
      </w:r>
      <w:r w:rsidR="007661E2" w:rsidRPr="009D6FDD">
        <w:rPr>
          <w:rFonts w:eastAsia="宋体"/>
          <w:noProof/>
          <w:lang w:eastAsia="en-US"/>
        </w:rPr>
        <w:t>56]</w:t>
      </w:r>
      <w:r w:rsidR="00790366" w:rsidRPr="009D6FDD">
        <w:rPr>
          <w:rFonts w:eastAsia="宋体"/>
          <w:lang w:eastAsia="en-US"/>
        </w:rPr>
        <w:t>. The Elbow Method is one of the most popular methods to determine this optimal value of k</w:t>
      </w:r>
      <w:r w:rsidR="007661E2" w:rsidRPr="009D6FDD">
        <w:rPr>
          <w:rFonts w:eastAsia="宋体"/>
          <w:lang w:eastAsia="en-US"/>
        </w:rPr>
        <w:fldChar w:fldCharType="begin" w:fldLock="1"/>
      </w:r>
      <w:r w:rsidR="0054030F">
        <w:rPr>
          <w:rFonts w:eastAsia="宋体"/>
          <w:lang w:eastAsia="en-US"/>
        </w:rPr>
        <w:instrText>ADDIN CSL_CITATION {"citationItems":[{"id":"ITEM-1","itemData":{"URL":"https://www.geeksforgeeks.org/elbow-method-for-optimal-value-of-k-in-kmeans/","accessed":{"date-parts":[["2021","5","5"]]},"id":"ITEM-1","issued":{"date-parts":[["0"]]},"title":"Elbow Method for optimal value of k in KMeans - GeeksforGeeks","type":"webpage"},"uris":["http://www.mendeley.com/documents/?uuid=6c604c88-88ef-3763-8f7b-44d33b626ea3"]}],"mendeley":{"formattedCitation":"[54]","plainTextFormattedCitation":"[54]","previouslyFormattedCitation":"[54]"},"properties":{"noteIndex":0},"schema":"https://github.com/citation-style-language/schema/raw/master/csl-citation.json"}</w:instrText>
      </w:r>
      <w:r w:rsidR="007661E2" w:rsidRPr="009D6FDD">
        <w:rPr>
          <w:rFonts w:eastAsia="宋体"/>
          <w:lang w:eastAsia="en-US"/>
        </w:rPr>
        <w:fldChar w:fldCharType="separate"/>
      </w:r>
      <w:r w:rsidR="0054030F" w:rsidRPr="0054030F">
        <w:rPr>
          <w:rFonts w:eastAsia="宋体"/>
          <w:noProof/>
          <w:lang w:eastAsia="en-US"/>
        </w:rPr>
        <w:t>[54]</w:t>
      </w:r>
      <w:r w:rsidR="007661E2" w:rsidRPr="009D6FDD">
        <w:rPr>
          <w:rFonts w:eastAsia="宋体"/>
          <w:lang w:eastAsia="en-US"/>
        </w:rPr>
        <w:fldChar w:fldCharType="end"/>
      </w:r>
      <w:r w:rsidR="00790366" w:rsidRPr="009D6FDD">
        <w:rPr>
          <w:rFonts w:eastAsia="宋体"/>
          <w:lang w:eastAsia="en-US"/>
        </w:rPr>
        <w:t>.</w:t>
      </w:r>
    </w:p>
    <w:p w14:paraId="2E4E61D6" w14:textId="401F1324" w:rsidR="00BE2A7A" w:rsidRPr="009D6FDD" w:rsidRDefault="0033399B" w:rsidP="0033399B">
      <w:pPr>
        <w:pStyle w:val="kd"/>
        <w:shd w:val="clear" w:color="auto" w:fill="FFFFFF"/>
        <w:spacing w:before="206" w:after="0" w:line="480" w:lineRule="atLeast"/>
        <w:rPr>
          <w:rFonts w:eastAsia="宋体"/>
          <w:lang w:eastAsia="en-US"/>
        </w:rPr>
      </w:pPr>
      <w:r w:rsidRPr="009D6FDD">
        <w:rPr>
          <w:rFonts w:eastAsia="宋体"/>
          <w:lang w:eastAsia="en-US"/>
        </w:rPr>
        <w:t>In short, as the value of K increases, that is, the more groups and the finer the number of groups, the smaller the distortion will be.</w:t>
      </w:r>
      <w:r w:rsidR="003279B1" w:rsidRPr="009D6FDD">
        <w:rPr>
          <w:rFonts w:eastAsia="宋体"/>
          <w:lang w:eastAsia="en-US"/>
        </w:rPr>
        <w:t xml:space="preserve"> </w:t>
      </w:r>
      <w:r w:rsidRPr="009D6FDD">
        <w:rPr>
          <w:rFonts w:eastAsia="宋体"/>
          <w:lang w:eastAsia="en-US"/>
        </w:rPr>
        <w:t>Each cluster will have fewer constituent instances, and these instances will be closer to their respective centroids</w:t>
      </w:r>
      <w:r w:rsidR="003279B1" w:rsidRPr="009D6FDD">
        <w:rPr>
          <w:rFonts w:eastAsia="宋体"/>
          <w:lang w:eastAsia="en-US"/>
        </w:rPr>
        <w:fldChar w:fldCharType="begin" w:fldLock="1"/>
      </w:r>
      <w:r w:rsidR="0054030F">
        <w:rPr>
          <w:rFonts w:eastAsia="宋体"/>
          <w:lang w:eastAsia="en-US"/>
        </w:rPr>
        <w:instrText>ADDIN CSL_CITATION {"citationItems":[{"id":"ITEM-1","itemData":{"URL":"https://www.oreilly.com/library/view/statistics-for-machine/9781788295758/c71ea970-0f3c-4973-8d3a-b09a7a6553c1.xhtml","accessed":{"date-parts":[["2021","5","5"]]},"id":"ITEM-1","issued":{"date-parts":[["0"]]},"title":"The elbow method - Statistics for Machine Learning [Book]","type":"webpage"},"uris":["http://www.mendeley.com/documents/?uuid=bb7e93a4-a86c-3255-bdf6-52fe23a0be03"]}],"mendeley":{"formattedCitation":"[55]","plainTextFormattedCitation":"[55]","previouslyFormattedCitation":"[55]"},"properties":{"noteIndex":0},"schema":"https://github.com/citation-style-language/schema/raw/master/csl-citation.json"}</w:instrText>
      </w:r>
      <w:r w:rsidR="003279B1" w:rsidRPr="009D6FDD">
        <w:rPr>
          <w:rFonts w:eastAsia="宋体"/>
          <w:lang w:eastAsia="en-US"/>
        </w:rPr>
        <w:fldChar w:fldCharType="separate"/>
      </w:r>
      <w:r w:rsidR="0054030F" w:rsidRPr="0054030F">
        <w:rPr>
          <w:rFonts w:eastAsia="宋体"/>
          <w:noProof/>
          <w:lang w:eastAsia="en-US"/>
        </w:rPr>
        <w:t>[55]</w:t>
      </w:r>
      <w:r w:rsidR="003279B1" w:rsidRPr="009D6FDD">
        <w:rPr>
          <w:rFonts w:eastAsia="宋体"/>
          <w:lang w:eastAsia="en-US"/>
        </w:rPr>
        <w:fldChar w:fldCharType="end"/>
      </w:r>
      <w:r w:rsidRPr="009D6FDD">
        <w:rPr>
          <w:rFonts w:eastAsia="宋体"/>
          <w:lang w:eastAsia="en-US"/>
        </w:rPr>
        <w:t xml:space="preserve">. However, when the value of K increases to a certain extent, the improvement in average distortion will decrease as </w:t>
      </w:r>
      <w:r w:rsidR="00E45B97" w:rsidRPr="009D6FDD">
        <w:rPr>
          <w:rFonts w:eastAsia="宋体"/>
          <w:lang w:eastAsia="en-US"/>
        </w:rPr>
        <w:t>K</w:t>
      </w:r>
      <w:r w:rsidRPr="009D6FDD">
        <w:rPr>
          <w:rFonts w:eastAsia="宋体"/>
          <w:lang w:eastAsia="en-US"/>
        </w:rPr>
        <w:t xml:space="preserve"> increases. </w:t>
      </w:r>
      <w:r w:rsidR="007D05D5" w:rsidRPr="009D6FDD">
        <w:rPr>
          <w:rFonts w:eastAsia="宋体"/>
          <w:lang w:eastAsia="en-US"/>
        </w:rPr>
        <w:t xml:space="preserve">The value of </w:t>
      </w:r>
      <w:r w:rsidR="003D682D" w:rsidRPr="009D6FDD">
        <w:rPr>
          <w:rFonts w:eastAsia="宋体"/>
          <w:lang w:eastAsia="en-US"/>
        </w:rPr>
        <w:t>K</w:t>
      </w:r>
      <w:r w:rsidR="007D05D5" w:rsidRPr="009D6FDD">
        <w:rPr>
          <w:rFonts w:eastAsia="宋体"/>
          <w:lang w:eastAsia="en-US"/>
        </w:rPr>
        <w:t xml:space="preserve"> at which improvement in distortion declines the most is called the elbow, at which we should stop dividing the data into further clusters</w:t>
      </w:r>
      <w:r w:rsidR="00606AF3" w:rsidRPr="009D6FDD">
        <w:rPr>
          <w:rFonts w:eastAsia="宋体"/>
          <w:lang w:eastAsia="en-US"/>
        </w:rPr>
        <w:fldChar w:fldCharType="begin" w:fldLock="1"/>
      </w:r>
      <w:r w:rsidR="0054030F">
        <w:rPr>
          <w:rFonts w:eastAsia="宋体"/>
          <w:lang w:eastAsia="en-US"/>
        </w:rPr>
        <w:instrText>ADDIN CSL_CITATION {"citationItems":[{"id":"ITEM-1","itemData":{"URL":"https://www.oreilly.com/library/view/statistics-for-machine/9781788295758/c71ea970-0f3c-4973-8d3a-b09a7a6553c1.xhtml","accessed":{"date-parts":[["2021","5","5"]]},"id":"ITEM-1","issued":{"date-parts":[["0"]]},"title":"The elbow method - Statistics for Machine Learning [Book]","type":"webpage"},"uris":["http://www.mendeley.com/documents/?uuid=bb7e93a4-a86c-3255-bdf6-52fe23a0be03"]}],"mendeley":{"formattedCitation":"[55]","plainTextFormattedCitation":"[55]","previouslyFormattedCitation":"[55]"},"properties":{"noteIndex":0},"schema":"https://github.com/citation-style-language/schema/raw/master/csl-citation.json"}</w:instrText>
      </w:r>
      <w:r w:rsidR="00606AF3" w:rsidRPr="009D6FDD">
        <w:rPr>
          <w:rFonts w:eastAsia="宋体"/>
          <w:lang w:eastAsia="en-US"/>
        </w:rPr>
        <w:fldChar w:fldCharType="separate"/>
      </w:r>
      <w:r w:rsidR="0054030F" w:rsidRPr="0054030F">
        <w:rPr>
          <w:rFonts w:eastAsia="宋体"/>
          <w:noProof/>
          <w:lang w:eastAsia="en-US"/>
        </w:rPr>
        <w:t>[55]</w:t>
      </w:r>
      <w:r w:rsidR="00606AF3" w:rsidRPr="009D6FDD">
        <w:rPr>
          <w:rFonts w:eastAsia="宋体"/>
          <w:lang w:eastAsia="en-US"/>
        </w:rPr>
        <w:fldChar w:fldCharType="end"/>
      </w:r>
      <w:r w:rsidRPr="009D6FDD">
        <w:rPr>
          <w:rFonts w:eastAsia="宋体"/>
          <w:lang w:eastAsia="en-US"/>
        </w:rPr>
        <w:t>.</w:t>
      </w:r>
      <w:r w:rsidR="000C3609" w:rsidRPr="009D6FDD">
        <w:rPr>
          <w:rFonts w:eastAsia="宋体"/>
          <w:lang w:eastAsia="en-US"/>
        </w:rPr>
        <w:t xml:space="preserve">  Take below example</w:t>
      </w:r>
      <w:r w:rsidR="005A7DA0" w:rsidRPr="009D6FDD">
        <w:rPr>
          <w:rFonts w:eastAsia="宋体"/>
          <w:lang w:eastAsia="en-US"/>
        </w:rPr>
        <w:t>,</w:t>
      </w:r>
      <w:r w:rsidR="00AF2B6A" w:rsidRPr="009D6FDD">
        <w:rPr>
          <w:rFonts w:eastAsia="宋体"/>
          <w:lang w:eastAsia="en-US"/>
        </w:rPr>
        <w:t xml:space="preserve"> we can</w:t>
      </w:r>
      <w:r w:rsidR="006438EB" w:rsidRPr="009D6FDD">
        <w:rPr>
          <w:rFonts w:eastAsia="宋体"/>
          <w:lang w:eastAsia="en-US"/>
        </w:rPr>
        <w:t xml:space="preserve"> </w:t>
      </w:r>
      <w:r w:rsidR="00AF2B6A" w:rsidRPr="009D6FDD">
        <w:rPr>
          <w:rFonts w:eastAsia="宋体"/>
          <w:lang w:eastAsia="en-US"/>
        </w:rPr>
        <w:t>see</w:t>
      </w:r>
      <w:r w:rsidR="005A7DA0" w:rsidRPr="009D6FDD">
        <w:rPr>
          <w:rFonts w:eastAsia="宋体"/>
          <w:lang w:eastAsia="en-US"/>
        </w:rPr>
        <w:t xml:space="preserve"> t</w:t>
      </w:r>
      <w:r w:rsidR="000C3609" w:rsidRPr="009D6FDD">
        <w:rPr>
          <w:rFonts w:eastAsia="宋体"/>
          <w:lang w:eastAsia="en-US"/>
        </w:rPr>
        <w:t>he elbow point is 3</w:t>
      </w:r>
      <w:r w:rsidR="006438EB" w:rsidRPr="009D6FDD">
        <w:rPr>
          <w:rFonts w:eastAsia="宋体"/>
          <w:lang w:eastAsia="en-US"/>
        </w:rPr>
        <w:t xml:space="preserve"> in this case</w:t>
      </w:r>
      <w:r w:rsidR="000C3609" w:rsidRPr="009D6FDD">
        <w:rPr>
          <w:rFonts w:eastAsia="宋体"/>
          <w:lang w:eastAsia="en-US"/>
        </w:rPr>
        <w:t>.</w:t>
      </w:r>
    </w:p>
    <w:p w14:paraId="2D253007" w14:textId="1B4A19C0" w:rsidR="0033399B" w:rsidRPr="009D6FDD" w:rsidRDefault="002747A2" w:rsidP="000C3609">
      <w:pPr>
        <w:pStyle w:val="kd"/>
        <w:shd w:val="clear" w:color="auto" w:fill="FFFFFF"/>
        <w:spacing w:before="206" w:beforeAutospacing="0" w:after="0" w:afterAutospacing="0" w:line="480" w:lineRule="atLeast"/>
        <w:jc w:val="center"/>
        <w:rPr>
          <w:rFonts w:eastAsia="宋体"/>
          <w:lang w:eastAsia="en-US"/>
        </w:rPr>
      </w:pPr>
      <w:r w:rsidRPr="009D6FDD">
        <w:rPr>
          <w:noProof/>
        </w:rPr>
        <w:lastRenderedPageBreak/>
        <w:drawing>
          <wp:inline distT="0" distB="0" distL="0" distR="0" wp14:anchorId="7E3F8AC5" wp14:editId="5A70F27F">
            <wp:extent cx="2688250" cy="173339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88250" cy="1733393"/>
                    </a:xfrm>
                    <a:prstGeom prst="rect">
                      <a:avLst/>
                    </a:prstGeom>
                  </pic:spPr>
                </pic:pic>
              </a:graphicData>
            </a:graphic>
          </wp:inline>
        </w:drawing>
      </w:r>
    </w:p>
    <w:p w14:paraId="04CAA95B" w14:textId="780EA61A" w:rsidR="009F749A" w:rsidRPr="009D6FDD" w:rsidRDefault="000D11C3" w:rsidP="000C3609">
      <w:pPr>
        <w:pStyle w:val="kd"/>
        <w:shd w:val="clear" w:color="auto" w:fill="FFFFFF"/>
        <w:spacing w:before="206" w:beforeAutospacing="0" w:after="0" w:afterAutospacing="0" w:line="480" w:lineRule="atLeast"/>
        <w:jc w:val="center"/>
        <w:rPr>
          <w:rFonts w:eastAsia="宋体"/>
          <w:lang w:eastAsia="en-US"/>
        </w:rPr>
      </w:pPr>
      <w:bookmarkStart w:id="111" w:name="Figure224"/>
      <w:r w:rsidRPr="009D6FDD">
        <w:rPr>
          <w:rFonts w:eastAsia="宋体"/>
          <w:lang w:eastAsia="en-US"/>
        </w:rPr>
        <w:t xml:space="preserve">Figure </w:t>
      </w:r>
      <w:r w:rsidR="00AF7E03" w:rsidRPr="009D6FDD">
        <w:rPr>
          <w:rFonts w:eastAsia="宋体"/>
          <w:lang w:eastAsia="en-US"/>
        </w:rPr>
        <w:t>2.24</w:t>
      </w:r>
      <w:bookmarkEnd w:id="111"/>
      <w:r w:rsidRPr="009D6FDD">
        <w:rPr>
          <w:rFonts w:eastAsia="宋体"/>
          <w:lang w:eastAsia="en-US"/>
        </w:rPr>
        <w:t xml:space="preserve">: </w:t>
      </w:r>
      <w:r w:rsidR="00D4348D" w:rsidRPr="009D6FDD">
        <w:rPr>
          <w:rFonts w:eastAsia="宋体"/>
          <w:lang w:eastAsia="en-US"/>
        </w:rPr>
        <w:t>Elbow Method</w:t>
      </w:r>
    </w:p>
    <w:p w14:paraId="3A9F25D1" w14:textId="509169CD" w:rsidR="008959B1" w:rsidRPr="009D6FDD" w:rsidRDefault="00854DD4" w:rsidP="00BF6B27">
      <w:pPr>
        <w:rPr>
          <w:rFonts w:cs="Times New Roman"/>
          <w:b/>
          <w:bCs/>
          <w:color w:val="242729"/>
          <w:sz w:val="23"/>
          <w:szCs w:val="23"/>
          <w:shd w:val="clear" w:color="auto" w:fill="FFFFFF"/>
          <w:lang w:val="en-US" w:eastAsia="zh-CN"/>
        </w:rPr>
      </w:pPr>
      <w:r w:rsidRPr="009D6FDD">
        <w:rPr>
          <w:rFonts w:cs="Times New Roman"/>
          <w:b/>
          <w:bCs/>
        </w:rPr>
        <w:t>Hierarchical</w:t>
      </w:r>
      <w:r w:rsidR="00BE2A7A" w:rsidRPr="009D6FDD">
        <w:rPr>
          <w:rFonts w:cs="Times New Roman"/>
          <w:b/>
          <w:bCs/>
        </w:rPr>
        <w:t xml:space="preserve"> Clustering</w:t>
      </w:r>
    </w:p>
    <w:p w14:paraId="18983504" w14:textId="2A546CF2" w:rsidR="001E3C3C" w:rsidRPr="009D6FDD" w:rsidRDefault="00B9009D" w:rsidP="001E3C3C">
      <w:pPr>
        <w:shd w:val="clear" w:color="auto" w:fill="FFFFFF"/>
        <w:spacing w:before="206" w:after="0" w:line="480" w:lineRule="atLeast"/>
        <w:jc w:val="left"/>
        <w:rPr>
          <w:rFonts w:cs="Times New Roman"/>
          <w:lang w:val="en-US"/>
        </w:rPr>
      </w:pPr>
      <w:r w:rsidRPr="009D6FDD">
        <w:rPr>
          <w:rFonts w:cs="Times New Roman"/>
          <w:lang w:val="en-US"/>
        </w:rPr>
        <w:t>Hierarchical</w:t>
      </w:r>
      <w:r w:rsidR="001E3C3C" w:rsidRPr="009D6FDD">
        <w:rPr>
          <w:rFonts w:cs="Times New Roman"/>
          <w:lang w:val="en-US"/>
        </w:rPr>
        <w:t xml:space="preserve"> clustering is an alternative to </w:t>
      </w:r>
      <w:r w:rsidR="00736396" w:rsidRPr="009D6FDD">
        <w:rPr>
          <w:rFonts w:cs="Times New Roman"/>
          <w:lang w:val="en-US"/>
        </w:rPr>
        <w:t>prototype</w:t>
      </w:r>
      <w:r w:rsidR="001E3C3C" w:rsidRPr="009D6FDD">
        <w:rPr>
          <w:rFonts w:cs="Times New Roman"/>
          <w:lang w:val="en-US"/>
        </w:rPr>
        <w:t>-based clustering algorithms</w:t>
      </w:r>
      <w:r w:rsidR="002D00C4" w:rsidRPr="009D6FDD">
        <w:rPr>
          <w:rFonts w:cs="Times New Roman"/>
          <w:lang w:val="en-US"/>
        </w:rPr>
        <w:t>, is a bottom-up approach such that each data point begins in a separate cluster, and pairs of clusters at the bottom are merged together as we go up the hierarchy</w:t>
      </w:r>
      <w:r w:rsidR="00287EB0" w:rsidRPr="009D6FDD">
        <w:rPr>
          <w:rFonts w:cs="Times New Roman"/>
          <w:lang w:val="en-US"/>
        </w:rPr>
        <w:fldChar w:fldCharType="begin" w:fldLock="1"/>
      </w:r>
      <w:r w:rsidR="0054030F">
        <w:rPr>
          <w:rFonts w:cs="Times New Roman"/>
          <w:lang w:val="en-US"/>
        </w:rPr>
        <w:instrText>ADDIN CSL_CITATION {"citationItems":[{"id":"ITEM-1","itemData":{"DOI":"10.3389/fncom.2019.00031","ISSN":"16625188","abstract":"Clustering is a powerful machine learning tool for detecting structures in datasets. In the medical field, clustering has been proven to be a powerful tool for discovering patterns and structure in labeled and unlabeled datasets. Unlike supervised methods, clustering is an unsupervised method that works on datasets in which there is no outcome (target) variable nor is anything known about the relationship between the observations, that is, unlabeled data. In this paper, we focus on studying and reviewing clustering methods that have been applied to datasets of neurological diseases, especially Alzheimer’s disease (AD). The aim is to provide insights into which clustering technique is more suitable for partitioning patients of AD based on their similarity. This is important as clustering algorithms can find patterns across patients that are difficult for medical practitioners to find. We further discuss the implications of the use of clustering algorithms in the treatment of AD. We found that clustering analysis can point to several features that underlie the conversion from early-stage AD to advanced AD. Furthermore, future work can apply semi-clustering algorithms on AD datasets, which will enhance clusters by including additional information.","author":[{"dropping-particle":"","family":"Alashwal","given":"Hany","non-dropping-particle":"","parse-names":false,"suffix":""},{"dropping-particle":"","family":"Halaby","given":"Mohamed","non-dropping-particle":"El","parse-names":false,"suffix":""},{"dropping-particle":"","family":"Crouse","given":"Jacob J.","non-dropping-particle":"","parse-names":false,"suffix":""},{"dropping-particle":"","family":"Abdalla","given":"Areeg","non-dropping-particle":"","parse-names":false,"suffix":""},{"dropping-particle":"","family":"Moustafa","given":"Ahmed A.","non-dropping-particle":"","parse-names":false,"suffix":""}],"container-title":"Frontiers in Computational Neuroscience","id":"ITEM-1","issued":{"date-parts":[["2019","5","24"]]},"page":"31","publisher":"Frontiers Media S.A.","title":"The application of unsupervised clustering methods to Alzheimer’s disease","type":"article","volume":"13"},"uris":["http://www.mendeley.com/documents/?uuid=0a694587-43c1-3ab5-81fc-a7040b4c764e"]},{"id":"ITEM-2","itemData":{"URL":"https://towardsdatascience.com/unsupervised-machine-learning-clustering-analysis-d40f2b34ae7e","accessed":{"date-parts":[["2021","5","4"]]},"id":"ITEM-2","issued":{"date-parts":[["0"]]},"title":"Unsupervised Machine Learning: Clustering Analysis | by Victor Roman | Towards Data Science","type":"webpage"},"uris":["http://www.mendeley.com/documents/?uuid=e5b11b3e-b3c9-34d7-9ff8-8a14b839805d"]}],"mendeley":{"formattedCitation":"[52], [53]","plainTextFormattedCitation":"[52], [53]","previouslyFormattedCitation":"[52], [53]"},"properties":{"noteIndex":0},"schema":"https://github.com/citation-style-language/schema/raw/master/csl-citation.json"}</w:instrText>
      </w:r>
      <w:r w:rsidR="00287EB0" w:rsidRPr="009D6FDD">
        <w:rPr>
          <w:rFonts w:cs="Times New Roman"/>
          <w:lang w:val="en-US"/>
        </w:rPr>
        <w:fldChar w:fldCharType="separate"/>
      </w:r>
      <w:r w:rsidR="0054030F" w:rsidRPr="0054030F">
        <w:rPr>
          <w:rFonts w:cs="Times New Roman"/>
          <w:noProof/>
          <w:lang w:val="en-US"/>
        </w:rPr>
        <w:t>[52], [53]</w:t>
      </w:r>
      <w:r w:rsidR="00287EB0" w:rsidRPr="009D6FDD">
        <w:rPr>
          <w:rFonts w:cs="Times New Roman"/>
          <w:lang w:val="en-US"/>
        </w:rPr>
        <w:fldChar w:fldCharType="end"/>
      </w:r>
      <w:r w:rsidR="001E3C3C" w:rsidRPr="009D6FDD">
        <w:rPr>
          <w:rFonts w:cs="Times New Roman"/>
          <w:lang w:val="en-US"/>
        </w:rPr>
        <w:t xml:space="preserve">. The main advantage of </w:t>
      </w:r>
      <w:r w:rsidRPr="009D6FDD">
        <w:rPr>
          <w:rFonts w:cs="Times New Roman"/>
          <w:lang w:val="en-US"/>
        </w:rPr>
        <w:t>Hierarchical</w:t>
      </w:r>
      <w:r w:rsidR="001E3C3C" w:rsidRPr="009D6FDD">
        <w:rPr>
          <w:rFonts w:cs="Times New Roman"/>
          <w:lang w:val="en-US"/>
        </w:rPr>
        <w:t xml:space="preserve"> clustering is that we do not need to specify the number of clusters, it will find it by itself</w:t>
      </w:r>
      <w:r w:rsidR="0032591B" w:rsidRPr="009D6FDD">
        <w:rPr>
          <w:rFonts w:cs="Times New Roman"/>
          <w:lang w:val="en-US"/>
        </w:rPr>
        <w:fldChar w:fldCharType="begin" w:fldLock="1"/>
      </w:r>
      <w:r w:rsidR="0054030F">
        <w:rPr>
          <w:rFonts w:cs="Times New Roman"/>
          <w:lang w:val="en-US"/>
        </w:rPr>
        <w:instrText>ADDIN CSL_CITATION {"citationItems":[{"id":"ITEM-1","itemData":{"URL":"https://towardsdatascience.com/unsupervised-machine-learning-clustering-analysis-d40f2b34ae7e","accessed":{"date-parts":[["2021","5","4"]]},"id":"ITEM-1","issued":{"date-parts":[["0"]]},"title":"Unsupervised Machine Learning: Clustering Analysis | by Victor Roman | Towards Data Science","type":"webpage"},"uris":["http://www.mendeley.com/documents/?uuid=e5b11b3e-b3c9-34d7-9ff8-8a14b839805d"]}],"mendeley":{"formattedCitation":"[52]","plainTextFormattedCitation":"[52]","previouslyFormattedCitation":"[52]"},"properties":{"noteIndex":0},"schema":"https://github.com/citation-style-language/schema/raw/master/csl-citation.json"}</w:instrText>
      </w:r>
      <w:r w:rsidR="0032591B" w:rsidRPr="009D6FDD">
        <w:rPr>
          <w:rFonts w:cs="Times New Roman"/>
          <w:lang w:val="en-US"/>
        </w:rPr>
        <w:fldChar w:fldCharType="separate"/>
      </w:r>
      <w:r w:rsidR="0054030F" w:rsidRPr="0054030F">
        <w:rPr>
          <w:rFonts w:cs="Times New Roman"/>
          <w:noProof/>
          <w:lang w:val="en-US"/>
        </w:rPr>
        <w:t>[52]</w:t>
      </w:r>
      <w:r w:rsidR="0032591B" w:rsidRPr="009D6FDD">
        <w:rPr>
          <w:rFonts w:cs="Times New Roman"/>
          <w:lang w:val="en-US"/>
        </w:rPr>
        <w:fldChar w:fldCharType="end"/>
      </w:r>
      <w:r w:rsidR="001E3C3C" w:rsidRPr="009D6FDD">
        <w:rPr>
          <w:rFonts w:cs="Times New Roman"/>
          <w:lang w:val="en-US"/>
        </w:rPr>
        <w:t xml:space="preserve">. In addition, it enables the plotting of </w:t>
      </w:r>
      <w:r w:rsidRPr="009D6FDD">
        <w:rPr>
          <w:rFonts w:cs="Times New Roman"/>
          <w:lang w:val="en-US"/>
        </w:rPr>
        <w:t>dendrograms</w:t>
      </w:r>
      <w:r w:rsidR="001E3C3C" w:rsidRPr="009D6FDD">
        <w:rPr>
          <w:rFonts w:cs="Times New Roman"/>
          <w:lang w:val="en-US"/>
        </w:rPr>
        <w:t xml:space="preserve">. </w:t>
      </w:r>
      <w:r w:rsidRPr="009D6FDD">
        <w:rPr>
          <w:rFonts w:cs="Times New Roman"/>
          <w:lang w:val="en-US"/>
        </w:rPr>
        <w:t>Dendrograms</w:t>
      </w:r>
      <w:r w:rsidR="001E3C3C" w:rsidRPr="009D6FDD">
        <w:rPr>
          <w:rFonts w:cs="Times New Roman"/>
          <w:lang w:val="en-US"/>
        </w:rPr>
        <w:t xml:space="preserve"> are visualizations of a binary </w:t>
      </w:r>
      <w:r w:rsidRPr="009D6FDD">
        <w:rPr>
          <w:rFonts w:cs="Times New Roman"/>
          <w:lang w:val="en-US"/>
        </w:rPr>
        <w:t>hierarchical</w:t>
      </w:r>
      <w:r w:rsidR="001E3C3C" w:rsidRPr="009D6FDD">
        <w:rPr>
          <w:rFonts w:cs="Times New Roman"/>
          <w:lang w:val="en-US"/>
        </w:rPr>
        <w:t xml:space="preserve"> clustering</w:t>
      </w:r>
      <w:r w:rsidR="0032591B" w:rsidRPr="009D6FDD">
        <w:rPr>
          <w:rFonts w:cs="Times New Roman"/>
          <w:lang w:val="en-US"/>
        </w:rPr>
        <w:fldChar w:fldCharType="begin" w:fldLock="1"/>
      </w:r>
      <w:r w:rsidR="0054030F">
        <w:rPr>
          <w:rFonts w:cs="Times New Roman"/>
          <w:lang w:val="en-US"/>
        </w:rPr>
        <w:instrText>ADDIN CSL_CITATION {"citationItems":[{"id":"ITEM-1","itemData":{"URL":"https://towardsdatascience.com/unsupervised-machine-learning-clustering-analysis-d40f2b34ae7e","accessed":{"date-parts":[["2021","5","4"]]},"id":"ITEM-1","issued":{"date-parts":[["0"]]},"title":"Unsupervised Machine Learning: Clustering Analysis | by Victor Roman | Towards Data Science","type":"webpage"},"uris":["http://www.mendeley.com/documents/?uuid=e5b11b3e-b3c9-34d7-9ff8-8a14b839805d"]}],"mendeley":{"formattedCitation":"[52]","plainTextFormattedCitation":"[52]","previouslyFormattedCitation":"[52]"},"properties":{"noteIndex":0},"schema":"https://github.com/citation-style-language/schema/raw/master/csl-citation.json"}</w:instrText>
      </w:r>
      <w:r w:rsidR="0032591B" w:rsidRPr="009D6FDD">
        <w:rPr>
          <w:rFonts w:cs="Times New Roman"/>
          <w:lang w:val="en-US"/>
        </w:rPr>
        <w:fldChar w:fldCharType="separate"/>
      </w:r>
      <w:r w:rsidR="0054030F" w:rsidRPr="0054030F">
        <w:rPr>
          <w:rFonts w:cs="Times New Roman"/>
          <w:noProof/>
          <w:lang w:val="en-US"/>
        </w:rPr>
        <w:t>[52]</w:t>
      </w:r>
      <w:r w:rsidR="0032591B" w:rsidRPr="009D6FDD">
        <w:rPr>
          <w:rFonts w:cs="Times New Roman"/>
          <w:lang w:val="en-US"/>
        </w:rPr>
        <w:fldChar w:fldCharType="end"/>
      </w:r>
      <w:r w:rsidR="001E3C3C" w:rsidRPr="009D6FDD">
        <w:rPr>
          <w:rFonts w:cs="Times New Roman"/>
          <w:lang w:val="en-US"/>
        </w:rPr>
        <w:t>.</w:t>
      </w:r>
      <w:r w:rsidR="00FC4C68" w:rsidRPr="009D6FDD">
        <w:rPr>
          <w:rFonts w:cs="Times New Roman"/>
          <w:lang w:val="en-US"/>
        </w:rPr>
        <w:t xml:space="preserve"> </w:t>
      </w:r>
    </w:p>
    <w:p w14:paraId="40C97EE3" w14:textId="77777777" w:rsidR="001E3C3C" w:rsidRPr="009D6FDD" w:rsidRDefault="001E3C3C" w:rsidP="00BF6B27">
      <w:pPr>
        <w:rPr>
          <w:rFonts w:cs="Times New Roman"/>
          <w:color w:val="242729"/>
          <w:sz w:val="23"/>
          <w:szCs w:val="23"/>
          <w:shd w:val="clear" w:color="auto" w:fill="FFFFFF"/>
          <w:lang w:val="en-US" w:eastAsia="zh-CN"/>
        </w:rPr>
      </w:pPr>
    </w:p>
    <w:p w14:paraId="058A796E" w14:textId="4533817E" w:rsidR="00CB5167" w:rsidRPr="009D6FDD" w:rsidRDefault="00CB5167" w:rsidP="00E67CAC">
      <w:pPr>
        <w:pStyle w:val="NormalWeb"/>
        <w:spacing w:before="0" w:after="0"/>
      </w:pPr>
    </w:p>
    <w:p w14:paraId="425C4D6E" w14:textId="6F2BB686" w:rsidR="00C87D78" w:rsidRPr="009D6FDD" w:rsidRDefault="00C87D78" w:rsidP="001E5BE4">
      <w:pPr>
        <w:pStyle w:val="Heading3"/>
        <w:rPr>
          <w:rFonts w:ascii="Times New Roman" w:hAnsi="Times New Roman" w:cs="Times New Roman"/>
          <w:i/>
          <w:iCs/>
        </w:rPr>
      </w:pPr>
      <w:bookmarkStart w:id="112" w:name="_Toc73385390"/>
      <w:r w:rsidRPr="009D6FDD">
        <w:rPr>
          <w:rFonts w:ascii="Times New Roman" w:hAnsi="Times New Roman" w:cs="Times New Roman"/>
        </w:rPr>
        <w:t>2.</w:t>
      </w:r>
      <w:r w:rsidR="008B7329" w:rsidRPr="009D6FDD">
        <w:rPr>
          <w:rFonts w:ascii="Times New Roman" w:hAnsi="Times New Roman" w:cs="Times New Roman"/>
        </w:rPr>
        <w:t>6</w:t>
      </w:r>
      <w:r w:rsidRPr="009D6FDD">
        <w:rPr>
          <w:rFonts w:ascii="Times New Roman" w:hAnsi="Times New Roman" w:cs="Times New Roman"/>
        </w:rPr>
        <w:t>.3</w:t>
      </w:r>
      <w:r w:rsidR="00137EE8" w:rsidRPr="009D6FDD">
        <w:rPr>
          <w:rFonts w:ascii="Times New Roman" w:hAnsi="Times New Roman" w:cs="Times New Roman"/>
        </w:rPr>
        <w:t xml:space="preserve"> </w:t>
      </w:r>
      <w:r w:rsidRPr="009D6FDD">
        <w:rPr>
          <w:rFonts w:ascii="Times New Roman" w:hAnsi="Times New Roman" w:cs="Times New Roman"/>
        </w:rPr>
        <w:t>The workflow of Machine Learning</w:t>
      </w:r>
      <w:bookmarkEnd w:id="112"/>
    </w:p>
    <w:p w14:paraId="6A13504C" w14:textId="1475071F" w:rsidR="00C87D78" w:rsidRPr="009D6FDD" w:rsidRDefault="00C87D78" w:rsidP="00C87D78">
      <w:pPr>
        <w:rPr>
          <w:rFonts w:cs="Times New Roman"/>
        </w:rPr>
      </w:pPr>
      <w:r w:rsidRPr="009D6FDD">
        <w:rPr>
          <w:rFonts w:cs="Times New Roman"/>
          <w:b/>
          <w:bCs/>
          <w:color w:val="000000"/>
          <w:sz w:val="20"/>
          <w:szCs w:val="20"/>
          <w:shd w:val="clear" w:color="auto" w:fill="FEFEFE"/>
        </w:rPr>
        <w:t>Step1: Fetch Data.</w:t>
      </w:r>
      <w:r w:rsidRPr="009D6FDD">
        <w:rPr>
          <w:rFonts w:cs="Times New Roman"/>
          <w:color w:val="000000"/>
          <w:sz w:val="20"/>
          <w:szCs w:val="20"/>
          <w:shd w:val="clear" w:color="auto" w:fill="FEFEFE"/>
        </w:rPr>
        <w:t xml:space="preserve"> </w:t>
      </w:r>
      <w:r w:rsidRPr="009D6FDD">
        <w:rPr>
          <w:rFonts w:cs="Times New Roman"/>
        </w:rPr>
        <w:t>This process depends on your project and data type</w:t>
      </w:r>
      <w:r w:rsidR="00571A92" w:rsidRPr="009D6FDD">
        <w:rPr>
          <w:rFonts w:cs="Times New Roman"/>
        </w:rPr>
        <w:t xml:space="preserve"> </w:t>
      </w:r>
      <w:r w:rsidRPr="009D6FDD">
        <w:rPr>
          <w:rFonts w:cs="Times New Roman"/>
        </w:rPr>
        <w:t xml:space="preserve">[26]. </w:t>
      </w:r>
    </w:p>
    <w:p w14:paraId="01FC5D90" w14:textId="1897D938" w:rsidR="00C87D78" w:rsidRPr="009D6FDD" w:rsidRDefault="00C87D78" w:rsidP="00C87D78">
      <w:pPr>
        <w:rPr>
          <w:rFonts w:cs="Times New Roman"/>
        </w:rPr>
      </w:pPr>
      <w:r w:rsidRPr="009D6FDD">
        <w:rPr>
          <w:rFonts w:cs="Times New Roman"/>
        </w:rPr>
        <w:t xml:space="preserve">We can fetch the data from various resources such as the real-time IoT system or static data from existing database or use </w:t>
      </w:r>
      <w:r w:rsidR="00571A92" w:rsidRPr="009D6FDD">
        <w:rPr>
          <w:rFonts w:cs="Times New Roman"/>
        </w:rPr>
        <w:t>online</w:t>
      </w:r>
      <w:r w:rsidRPr="009D6FDD">
        <w:rPr>
          <w:rFonts w:cs="Times New Roman"/>
        </w:rPr>
        <w:t xml:space="preserve"> data such as google.</w:t>
      </w:r>
    </w:p>
    <w:p w14:paraId="4F0B31A9" w14:textId="102E882A" w:rsidR="00C87D78" w:rsidRPr="009D6FDD" w:rsidRDefault="00C87D78" w:rsidP="00C87D78">
      <w:pPr>
        <w:rPr>
          <w:rFonts w:cs="Times New Roman"/>
        </w:rPr>
      </w:pPr>
      <w:r w:rsidRPr="009D6FDD">
        <w:rPr>
          <w:rFonts w:cs="Times New Roman"/>
          <w:b/>
          <w:bCs/>
          <w:color w:val="000000"/>
          <w:sz w:val="20"/>
          <w:szCs w:val="20"/>
          <w:shd w:val="clear" w:color="auto" w:fill="FEFEFE"/>
        </w:rPr>
        <w:t>Step2: Data Cleaning.</w:t>
      </w:r>
      <w:r w:rsidRPr="009D6FDD">
        <w:rPr>
          <w:rFonts w:cs="Times New Roman"/>
          <w:b/>
          <w:bCs/>
          <w:color w:val="000000"/>
          <w:sz w:val="25"/>
          <w:szCs w:val="25"/>
          <w:shd w:val="clear" w:color="auto" w:fill="FEFEFE"/>
        </w:rPr>
        <w:t xml:space="preserve"> </w:t>
      </w:r>
      <w:r w:rsidRPr="009D6FDD">
        <w:rPr>
          <w:rFonts w:cs="Times New Roman"/>
        </w:rPr>
        <w:t xml:space="preserve">As we discussed before(in Chapter 2), the raw data is compiled from multiple sources, therefore, the information is displayed in various formats, for example, data may have errors or some columns may be empty </w:t>
      </w:r>
      <w:r w:rsidRPr="009D6FDD">
        <w:rPr>
          <w:rFonts w:cs="Times New Roman"/>
        </w:rPr>
        <w:fldChar w:fldCharType="begin" w:fldLock="1"/>
      </w:r>
      <w:r w:rsidR="0054030F">
        <w:rPr>
          <w:rFonts w:cs="Times New Roman"/>
        </w:rPr>
        <w:instrText>ADDIN CSL_CITATION {"citationItems":[{"id":"ITEM-1","itemData":{"URL":"https://whatagraph.com/blog/articles/what-is-raw-data","accessed":{"date-parts":[["2021","4","1"]]},"id":"ITEM-1","issued":{"date-parts":[["0"]]},"title":"What Is Raw Data and How It’s Used | Blog | Whatagraph","type":"webpage"},"uris":["http://www.mendeley.com/documents/?uuid=e37073f4-ee87-3355-be40-f472da7c09d0"]},{"id":"ITEM-2","itemData":{"URL":"https://www.codecademy.com/articles/the-ml-process","accessed":{"date-parts":[["2021","4","1"]]},"id":"ITEM-2","issued":{"date-parts":[["0"]]},"title":"The Machine Learning Process | Codecademy","type":"webpage"},"uris":["http://www.mendeley.com/documents/?uuid=7a6b0542-4564-3c07-8c4f-3d57413bcb16"]}],"mendeley":{"formattedCitation":"[29], [56]","plainTextFormattedCitation":"[29], [56]","previouslyFormattedCitation":"[29], [56]"},"properties":{"noteIndex":0},"schema":"https://github.com/citation-style-language/schema/raw/master/csl-citation.json"}</w:instrText>
      </w:r>
      <w:r w:rsidRPr="009D6FDD">
        <w:rPr>
          <w:rFonts w:cs="Times New Roman"/>
        </w:rPr>
        <w:fldChar w:fldCharType="separate"/>
      </w:r>
      <w:r w:rsidR="0054030F" w:rsidRPr="0054030F">
        <w:rPr>
          <w:rFonts w:cs="Times New Roman"/>
          <w:noProof/>
        </w:rPr>
        <w:t>[29], [56]</w:t>
      </w:r>
      <w:r w:rsidRPr="009D6FDD">
        <w:rPr>
          <w:rFonts w:cs="Times New Roman"/>
        </w:rPr>
        <w:fldChar w:fldCharType="end"/>
      </w:r>
      <w:r w:rsidRPr="009D6FDD">
        <w:rPr>
          <w:rFonts w:cs="Times New Roman"/>
        </w:rPr>
        <w:t>. Data cleaning refers to the identification and correction of possible errors in the data set that have an impact on the predictive model.</w:t>
      </w:r>
      <w:r w:rsidR="009B29C4" w:rsidRPr="009D6FDD">
        <w:rPr>
          <w:rFonts w:cs="Times New Roman"/>
        </w:rPr>
        <w:t xml:space="preserve"> </w:t>
      </w:r>
      <w:r w:rsidRPr="009D6FDD">
        <w:rPr>
          <w:rFonts w:cs="Times New Roman"/>
        </w:rPr>
        <w:t xml:space="preserve">It </w:t>
      </w:r>
      <w:r w:rsidR="009B29C4" w:rsidRPr="009D6FDD">
        <w:rPr>
          <w:rFonts w:cs="Times New Roman"/>
        </w:rPr>
        <w:t>is</w:t>
      </w:r>
      <w:r w:rsidRPr="009D6FDD">
        <w:rPr>
          <w:rFonts w:cs="Times New Roman"/>
        </w:rPr>
        <w:t xml:space="preserve"> the process by which we address missing values and outliers, for Machine Learning success, after we chose our data, we need to clean, prepare, and manipulate the data</w:t>
      </w:r>
      <w:r w:rsidRPr="009D6FDD">
        <w:rPr>
          <w:rFonts w:cs="Times New Roman"/>
        </w:rPr>
        <w:fldChar w:fldCharType="begin" w:fldLock="1"/>
      </w:r>
      <w:r w:rsidR="0054030F">
        <w:rPr>
          <w:rFonts w:cs="Times New Roman"/>
        </w:rPr>
        <w:instrText>ADDIN CSL_CITATION {"citationItems":[{"id":"ITEM-1","itemData":{"URL":"https://www.codecademy.com/articles/the-ml-process","accessed":{"date-parts":[["2021","4","1"]]},"id":"ITEM-1","issued":{"date-parts":[["0"]]},"title":"The Machine Learning Process | Codecademy","type":"webpage"},"uris":["http://www.mendeley.com/documents/?uuid=7a6b0542-4564-3c07-8c4f-3d57413bcb16"]},{"id":"ITEM-2","itemData":{"URL":"https://centricconsulting.com/blog/machine-learning-a-quick-introduction-and-five-core-steps/","accessed":{"date-parts":[["2021","4","1"]]},"id":"ITEM-2","issued":{"date-parts":[["0"]]},"title":"Machine Learning: A Quick Introduction and Five Core Steps - Centric Consulting","type":"webpage"},"uris":["http://www.mendeley.com/documents/?uuid=11a6e462-1e9b-3e81-a099-6cc256f8af1a"]}],"mendeley":{"formattedCitation":"[39], [56]","plainTextFormattedCitation":"[39], [56]","previouslyFormattedCitation":"[39], [56]"},"properties":{"noteIndex":0},"schema":"https://github.com/citation-style-language/schema/raw/master/csl-citation.json"}</w:instrText>
      </w:r>
      <w:r w:rsidRPr="009D6FDD">
        <w:rPr>
          <w:rFonts w:cs="Times New Roman"/>
        </w:rPr>
        <w:fldChar w:fldCharType="separate"/>
      </w:r>
      <w:r w:rsidR="0054030F" w:rsidRPr="0054030F">
        <w:rPr>
          <w:rFonts w:cs="Times New Roman"/>
          <w:noProof/>
        </w:rPr>
        <w:t>[39], [56]</w:t>
      </w:r>
      <w:r w:rsidRPr="009D6FDD">
        <w:rPr>
          <w:rFonts w:cs="Times New Roman"/>
        </w:rPr>
        <w:fldChar w:fldCharType="end"/>
      </w:r>
      <w:r w:rsidRPr="009D6FDD">
        <w:rPr>
          <w:rFonts w:cs="Times New Roman"/>
        </w:rPr>
        <w:t>.</w:t>
      </w:r>
    </w:p>
    <w:p w14:paraId="7B7D0971" w14:textId="16A0621E" w:rsidR="00C87D78" w:rsidRPr="009D6FDD" w:rsidRDefault="00C87D78" w:rsidP="00C87D78">
      <w:pPr>
        <w:rPr>
          <w:rFonts w:cs="Times New Roman"/>
        </w:rPr>
      </w:pPr>
      <w:r w:rsidRPr="009D6FDD">
        <w:rPr>
          <w:rFonts w:cs="Times New Roman"/>
        </w:rPr>
        <w:lastRenderedPageBreak/>
        <w:t>This process is a critical step, and people typically spend up to 80% of their time in this stage. Having a clean data set helps with your model’s accuracy down the road</w:t>
      </w:r>
      <w:r w:rsidRPr="009D6FDD">
        <w:rPr>
          <w:rFonts w:cs="Times New Roman"/>
        </w:rPr>
        <w:fldChar w:fldCharType="begin" w:fldLock="1"/>
      </w:r>
      <w:r w:rsidR="0054030F">
        <w:rPr>
          <w:rFonts w:cs="Times New Roman"/>
        </w:rPr>
        <w:instrText>ADDIN CSL_CITATION {"citationItems":[{"id":"ITEM-1","itemData":{"URL":"https://centricconsulting.com/blog/machine-learning-a-quick-introduction-and-five-core-steps/","accessed":{"date-parts":[["2021","4","1"]]},"id":"ITEM-1","issued":{"date-parts":[["0"]]},"title":"Machine Learning: A Quick Introduction and Five Core Steps - Centric Consulting","type":"webpage"},"uris":["http://www.mendeley.com/documents/?uuid=11a6e462-1e9b-3e81-a099-6cc256f8af1a"]}],"mendeley":{"formattedCitation":"[39]","plainTextFormattedCitation":"[39]","previouslyFormattedCitation":"[39]"},"properties":{"noteIndex":0},"schema":"https://github.com/citation-style-language/schema/raw/master/csl-citation.json"}</w:instrText>
      </w:r>
      <w:r w:rsidRPr="009D6FDD">
        <w:rPr>
          <w:rFonts w:cs="Times New Roman"/>
        </w:rPr>
        <w:fldChar w:fldCharType="separate"/>
      </w:r>
      <w:r w:rsidR="0054030F" w:rsidRPr="0054030F">
        <w:rPr>
          <w:rFonts w:cs="Times New Roman"/>
          <w:noProof/>
        </w:rPr>
        <w:t>[39]</w:t>
      </w:r>
      <w:r w:rsidRPr="009D6FDD">
        <w:rPr>
          <w:rFonts w:cs="Times New Roman"/>
        </w:rPr>
        <w:fldChar w:fldCharType="end"/>
      </w:r>
      <w:r w:rsidRPr="009D6FDD">
        <w:rPr>
          <w:rFonts w:cs="Times New Roman"/>
        </w:rPr>
        <w:t>. After getting the data to a state you like, you need to convert the data sets into valid formats for your chosen ML platform</w:t>
      </w:r>
      <w:r w:rsidRPr="009D6FDD">
        <w:rPr>
          <w:rFonts w:cs="Times New Roman"/>
        </w:rPr>
        <w:fldChar w:fldCharType="begin" w:fldLock="1"/>
      </w:r>
      <w:r w:rsidR="0054030F">
        <w:rPr>
          <w:rFonts w:cs="Times New Roman"/>
        </w:rPr>
        <w:instrText>ADDIN CSL_CITATION {"citationItems":[{"id":"ITEM-1","itemData":{"URL":"https://centricconsulting.com/blog/machine-learning-a-quick-introduction-and-five-core-steps/","accessed":{"date-parts":[["2021","4","1"]]},"id":"ITEM-1","issued":{"date-parts":[["0"]]},"title":"Machine Learning: A Quick Introduction and Five Core Steps - Centric Consulting","type":"webpage"},"uris":["http://www.mendeley.com/documents/?uuid=11a6e462-1e9b-3e81-a099-6cc256f8af1a"]}],"mendeley":{"formattedCitation":"[39]","plainTextFormattedCitation":"[39]","previouslyFormattedCitation":"[39]"},"properties":{"noteIndex":0},"schema":"https://github.com/citation-style-language/schema/raw/master/csl-citation.json"}</w:instrText>
      </w:r>
      <w:r w:rsidRPr="009D6FDD">
        <w:rPr>
          <w:rFonts w:cs="Times New Roman"/>
        </w:rPr>
        <w:fldChar w:fldCharType="separate"/>
      </w:r>
      <w:r w:rsidR="0054030F" w:rsidRPr="0054030F">
        <w:rPr>
          <w:rFonts w:cs="Times New Roman"/>
          <w:noProof/>
        </w:rPr>
        <w:t>[39]</w:t>
      </w:r>
      <w:r w:rsidRPr="009D6FDD">
        <w:rPr>
          <w:rFonts w:cs="Times New Roman"/>
        </w:rPr>
        <w:fldChar w:fldCharType="end"/>
      </w:r>
      <w:r w:rsidRPr="009D6FDD">
        <w:rPr>
          <w:rFonts w:cs="Times New Roman"/>
        </w:rPr>
        <w:t>. Finally, you split your data into training and test data sets</w:t>
      </w:r>
      <w:r w:rsidRPr="009D6FDD">
        <w:rPr>
          <w:rFonts w:cs="Times New Roman"/>
        </w:rPr>
        <w:fldChar w:fldCharType="begin" w:fldLock="1"/>
      </w:r>
      <w:r w:rsidR="0054030F">
        <w:rPr>
          <w:rFonts w:cs="Times New Roman"/>
        </w:rPr>
        <w:instrText>ADDIN CSL_CITATION {"citationItems":[{"id":"ITEM-1","itemData":{"URL":"https://centricconsulting.com/blog/machine-learning-a-quick-introduction-and-five-core-steps/","accessed":{"date-parts":[["2021","4","1"]]},"id":"ITEM-1","issued":{"date-parts":[["0"]]},"title":"Machine Learning: A Quick Introduction and Five Core Steps - Centric Consulting","type":"webpage"},"uris":["http://www.mendeley.com/documents/?uuid=11a6e462-1e9b-3e81-a099-6cc256f8af1a"]}],"mendeley":{"formattedCitation":"[39]","plainTextFormattedCitation":"[39]","previouslyFormattedCitation":"[39]"},"properties":{"noteIndex":0},"schema":"https://github.com/citation-style-language/schema/raw/master/csl-citation.json"}</w:instrText>
      </w:r>
      <w:r w:rsidRPr="009D6FDD">
        <w:rPr>
          <w:rFonts w:cs="Times New Roman"/>
        </w:rPr>
        <w:fldChar w:fldCharType="separate"/>
      </w:r>
      <w:r w:rsidR="0054030F" w:rsidRPr="0054030F">
        <w:rPr>
          <w:rFonts w:cs="Times New Roman"/>
          <w:noProof/>
        </w:rPr>
        <w:t>[39]</w:t>
      </w:r>
      <w:r w:rsidRPr="009D6FDD">
        <w:rPr>
          <w:rFonts w:cs="Times New Roman"/>
        </w:rPr>
        <w:fldChar w:fldCharType="end"/>
      </w:r>
      <w:r w:rsidRPr="009D6FDD">
        <w:rPr>
          <w:rFonts w:cs="Times New Roman"/>
        </w:rPr>
        <w:t>. The training set is used to train the model in the next step, while the test data is used to validate the model in the fourth step</w:t>
      </w:r>
      <w:r w:rsidRPr="009D6FDD">
        <w:rPr>
          <w:rFonts w:cs="Times New Roman"/>
        </w:rPr>
        <w:fldChar w:fldCharType="begin" w:fldLock="1"/>
      </w:r>
      <w:r w:rsidR="0054030F">
        <w:rPr>
          <w:rFonts w:cs="Times New Roman"/>
        </w:rPr>
        <w:instrText>ADDIN CSL_CITATION {"citationItems":[{"id":"ITEM-1","itemData":{"URL":"https://centricconsulting.com/blog/machine-learning-a-quick-introduction-and-five-core-steps/","accessed":{"date-parts":[["2021","4","1"]]},"id":"ITEM-1","issued":{"date-parts":[["0"]]},"title":"Machine Learning: A Quick Introduction and Five Core Steps - Centric Consulting","type":"webpage"},"uris":["http://www.mendeley.com/documents/?uuid=11a6e462-1e9b-3e81-a099-6cc256f8af1a"]}],"mendeley":{"formattedCitation":"[39]","plainTextFormattedCitation":"[39]","previouslyFormattedCitation":"[39]"},"properties":{"noteIndex":0},"schema":"https://github.com/citation-style-language/schema/raw/master/csl-citation.json"}</w:instrText>
      </w:r>
      <w:r w:rsidRPr="009D6FDD">
        <w:rPr>
          <w:rFonts w:cs="Times New Roman"/>
        </w:rPr>
        <w:fldChar w:fldCharType="separate"/>
      </w:r>
      <w:r w:rsidR="0054030F" w:rsidRPr="0054030F">
        <w:rPr>
          <w:rFonts w:cs="Times New Roman"/>
          <w:noProof/>
        </w:rPr>
        <w:t>[39]</w:t>
      </w:r>
      <w:r w:rsidRPr="009D6FDD">
        <w:rPr>
          <w:rFonts w:cs="Times New Roman"/>
        </w:rPr>
        <w:fldChar w:fldCharType="end"/>
      </w:r>
      <w:r w:rsidRPr="009D6FDD">
        <w:rPr>
          <w:rFonts w:cs="Times New Roman"/>
        </w:rPr>
        <w:t xml:space="preserve">. </w:t>
      </w:r>
    </w:p>
    <w:p w14:paraId="06E02738" w14:textId="1472FE7A" w:rsidR="00C87D78" w:rsidRPr="009D6FDD" w:rsidRDefault="00C87D78" w:rsidP="00C87D78">
      <w:pPr>
        <w:rPr>
          <w:rFonts w:cs="Times New Roman"/>
          <w:b/>
          <w:bCs/>
          <w:color w:val="000000"/>
          <w:sz w:val="20"/>
          <w:szCs w:val="20"/>
          <w:shd w:val="clear" w:color="auto" w:fill="FEFEFE"/>
        </w:rPr>
      </w:pPr>
      <w:r w:rsidRPr="009D6FDD">
        <w:rPr>
          <w:rFonts w:cs="Times New Roman"/>
          <w:b/>
          <w:bCs/>
          <w:color w:val="000000"/>
          <w:sz w:val="20"/>
          <w:szCs w:val="20"/>
          <w:shd w:val="clear" w:color="auto" w:fill="FEFEFE"/>
        </w:rPr>
        <w:t xml:space="preserve">Step3: Model Selection. </w:t>
      </w:r>
      <w:r w:rsidR="00252F27" w:rsidRPr="009D6FDD">
        <w:rPr>
          <w:rFonts w:cs="Times New Roman"/>
          <w:b/>
          <w:bCs/>
          <w:color w:val="000000"/>
          <w:sz w:val="20"/>
          <w:szCs w:val="20"/>
          <w:shd w:val="clear" w:color="auto" w:fill="FEFEFE"/>
        </w:rPr>
        <w:t xml:space="preserve"> </w:t>
      </w:r>
    </w:p>
    <w:p w14:paraId="7DF13F9B" w14:textId="77777777" w:rsidR="00100C5E" w:rsidRPr="009D6FDD" w:rsidRDefault="00100C5E" w:rsidP="00C87D78">
      <w:pPr>
        <w:rPr>
          <w:rFonts w:cs="Times New Roman"/>
          <w:b/>
          <w:bCs/>
          <w:color w:val="000000"/>
          <w:sz w:val="20"/>
          <w:szCs w:val="20"/>
          <w:shd w:val="clear" w:color="auto" w:fill="FEFEFE"/>
        </w:rPr>
      </w:pPr>
    </w:p>
    <w:p w14:paraId="604D49DC" w14:textId="77777777" w:rsidR="00C87D78" w:rsidRPr="009D6FDD" w:rsidRDefault="00C87D78" w:rsidP="00C87D78">
      <w:pPr>
        <w:rPr>
          <w:rFonts w:cs="Times New Roman"/>
          <w:b/>
          <w:bCs/>
          <w:color w:val="000000"/>
          <w:sz w:val="20"/>
          <w:szCs w:val="20"/>
          <w:shd w:val="clear" w:color="auto" w:fill="FEFEFE"/>
        </w:rPr>
      </w:pPr>
      <w:r w:rsidRPr="009D6FDD">
        <w:rPr>
          <w:rFonts w:cs="Times New Roman"/>
          <w:b/>
          <w:bCs/>
          <w:color w:val="000000"/>
          <w:sz w:val="20"/>
          <w:szCs w:val="20"/>
          <w:shd w:val="clear" w:color="auto" w:fill="FEFEFE"/>
        </w:rPr>
        <w:t xml:space="preserve">Step4: Train Model. </w:t>
      </w:r>
    </w:p>
    <w:p w14:paraId="101777CF" w14:textId="059FF7EA" w:rsidR="00C87D78" w:rsidRPr="009D6FDD" w:rsidRDefault="00C87D78" w:rsidP="00C87D78">
      <w:pPr>
        <w:rPr>
          <w:rFonts w:cs="Times New Roman"/>
        </w:rPr>
      </w:pPr>
      <w:r w:rsidRPr="009D6FDD">
        <w:rPr>
          <w:rFonts w:cs="Times New Roman"/>
        </w:rPr>
        <w:t xml:space="preserve">In this step, the data set connects to an algorithm, and the algorithm leverages sophisticated mathematical </w:t>
      </w:r>
      <w:r w:rsidR="00E53553" w:rsidRPr="009D6FDD">
        <w:rPr>
          <w:rFonts w:cs="Times New Roman"/>
        </w:rPr>
        <w:t>modelling</w:t>
      </w:r>
      <w:r w:rsidRPr="009D6FDD">
        <w:rPr>
          <w:rFonts w:cs="Times New Roman"/>
        </w:rPr>
        <w:t xml:space="preserve"> to learn and develop predictions</w:t>
      </w:r>
      <w:r w:rsidRPr="009D6FDD">
        <w:rPr>
          <w:rFonts w:cs="Times New Roman"/>
        </w:rPr>
        <w:fldChar w:fldCharType="begin" w:fldLock="1"/>
      </w:r>
      <w:r w:rsidR="0054030F">
        <w:rPr>
          <w:rFonts w:cs="Times New Roman"/>
        </w:rPr>
        <w:instrText>ADDIN CSL_CITATION {"citationItems":[{"id":"ITEM-1","itemData":{"URL":"https://centricconsulting.com/blog/machine-learning-a-quick-introduction-and-five-core-steps/","accessed":{"date-parts":[["2021","4","1"]]},"id":"ITEM-1","issued":{"date-parts":[["0"]]},"title":"Machine Learning: A Quick Introduction and Five Core Steps - Centric Consulting","type":"webpage"},"uris":["http://www.mendeley.com/documents/?uuid=11a6e462-1e9b-3e81-a099-6cc256f8af1a"]}],"mendeley":{"formattedCitation":"[39]","plainTextFormattedCitation":"[39]","previouslyFormattedCitation":"[39]"},"properties":{"noteIndex":0},"schema":"https://github.com/citation-style-language/schema/raw/master/csl-citation.json"}</w:instrText>
      </w:r>
      <w:r w:rsidRPr="009D6FDD">
        <w:rPr>
          <w:rFonts w:cs="Times New Roman"/>
        </w:rPr>
        <w:fldChar w:fldCharType="separate"/>
      </w:r>
      <w:r w:rsidR="0054030F" w:rsidRPr="0054030F">
        <w:rPr>
          <w:rFonts w:cs="Times New Roman"/>
          <w:noProof/>
        </w:rPr>
        <w:t>[39]</w:t>
      </w:r>
      <w:r w:rsidRPr="009D6FDD">
        <w:rPr>
          <w:rFonts w:cs="Times New Roman"/>
        </w:rPr>
        <w:fldChar w:fldCharType="end"/>
      </w:r>
      <w:r w:rsidRPr="009D6FDD">
        <w:rPr>
          <w:rFonts w:cs="Times New Roman"/>
        </w:rPr>
        <w:t>.</w:t>
      </w:r>
    </w:p>
    <w:p w14:paraId="6F5BEF7A" w14:textId="77777777" w:rsidR="00C87D78" w:rsidRPr="009D6FDD" w:rsidRDefault="00C87D78" w:rsidP="00C87D78">
      <w:pPr>
        <w:rPr>
          <w:rFonts w:cs="Times New Roman"/>
          <w:b/>
          <w:bCs/>
          <w:color w:val="000000"/>
          <w:sz w:val="20"/>
          <w:szCs w:val="20"/>
          <w:shd w:val="clear" w:color="auto" w:fill="FEFEFE"/>
        </w:rPr>
      </w:pPr>
      <w:r w:rsidRPr="009D6FDD">
        <w:rPr>
          <w:rFonts w:cs="Times New Roman"/>
          <w:b/>
          <w:bCs/>
          <w:color w:val="000000"/>
          <w:sz w:val="20"/>
          <w:szCs w:val="20"/>
          <w:shd w:val="clear" w:color="auto" w:fill="FEFEFE"/>
        </w:rPr>
        <w:t>Step5: Model Test.</w:t>
      </w:r>
    </w:p>
    <w:p w14:paraId="34FF0CC3" w14:textId="357840AC" w:rsidR="00C87D78" w:rsidRPr="009D6FDD" w:rsidRDefault="00C87D78" w:rsidP="00C87D78">
      <w:pPr>
        <w:rPr>
          <w:rFonts w:cs="Times New Roman"/>
        </w:rPr>
      </w:pPr>
      <w:r w:rsidRPr="009D6FDD">
        <w:rPr>
          <w:rFonts w:cs="Times New Roman"/>
        </w:rPr>
        <w:t>Within the field of machine learning, there are two main types of tasks: supervised and unsupervised</w:t>
      </w:r>
      <w:r w:rsidRPr="009D6FDD">
        <w:rPr>
          <w:rFonts w:cs="Times New Roman"/>
        </w:rPr>
        <w:fldChar w:fldCharType="begin" w:fldLock="1"/>
      </w:r>
      <w:r w:rsidR="0054030F">
        <w:rPr>
          <w:rFonts w:cs="Times New Roman"/>
        </w:rPr>
        <w:instrText>ADDIN CSL_CITATION {"citationItems":[{"id":"ITEM-1","itemData":{"URL":"https://gcn.com/articles/2021/01/05/machine-learning-improved-decision-making.aspx","accessed":{"date-parts":[["2021","3","29"]]},"id":"ITEM-1","issued":{"date-parts":[["0"]]},"title":"Harnessing the power of machine learning for improved decision-making -- GCN","type":"webpage"},"uris":["http://www.mendeley.com/documents/?uuid=e51f6585-36d3-3cc4-87a3-7ac07017644f"]}],"mendeley":{"formattedCitation":"[33]","plainTextFormattedCitation":"[33]","previouslyFormattedCitation":"[33]"},"properties":{"noteIndex":0},"schema":"https://github.com/citation-style-language/schema/raw/master/csl-citation.json"}</w:instrText>
      </w:r>
      <w:r w:rsidRPr="009D6FDD">
        <w:rPr>
          <w:rFonts w:cs="Times New Roman"/>
        </w:rPr>
        <w:fldChar w:fldCharType="separate"/>
      </w:r>
      <w:r w:rsidR="0054030F" w:rsidRPr="0054030F">
        <w:rPr>
          <w:rFonts w:cs="Times New Roman"/>
          <w:noProof/>
        </w:rPr>
        <w:t>[33]</w:t>
      </w:r>
      <w:r w:rsidRPr="009D6FDD">
        <w:rPr>
          <w:rFonts w:cs="Times New Roman"/>
        </w:rPr>
        <w:fldChar w:fldCharType="end"/>
      </w:r>
      <w:r w:rsidRPr="009D6FDD">
        <w:rPr>
          <w:rFonts w:cs="Times New Roman"/>
        </w:rPr>
        <w:t>.</w:t>
      </w:r>
    </w:p>
    <w:p w14:paraId="45EA570C" w14:textId="670472F8" w:rsidR="008C5064" w:rsidRPr="009D6FDD" w:rsidRDefault="008C5064" w:rsidP="001E5BE4">
      <w:pPr>
        <w:pStyle w:val="Heading3"/>
        <w:rPr>
          <w:rFonts w:ascii="Times New Roman" w:hAnsi="Times New Roman" w:cs="Times New Roman"/>
        </w:rPr>
      </w:pPr>
      <w:bookmarkStart w:id="113" w:name="_Toc73385391"/>
      <w:r w:rsidRPr="009D6FDD">
        <w:rPr>
          <w:rFonts w:ascii="Times New Roman" w:hAnsi="Times New Roman" w:cs="Times New Roman"/>
        </w:rPr>
        <w:t>2.</w:t>
      </w:r>
      <w:r w:rsidR="00AD7ABE" w:rsidRPr="009D6FDD">
        <w:rPr>
          <w:rFonts w:ascii="Times New Roman" w:hAnsi="Times New Roman" w:cs="Times New Roman"/>
        </w:rPr>
        <w:t>6</w:t>
      </w:r>
      <w:r w:rsidRPr="009D6FDD">
        <w:rPr>
          <w:rFonts w:ascii="Times New Roman" w:hAnsi="Times New Roman" w:cs="Times New Roman"/>
        </w:rPr>
        <w:t>.4 ETL</w:t>
      </w:r>
      <w:r w:rsidR="00825ADA" w:rsidRPr="009D6FDD">
        <w:rPr>
          <w:rFonts w:ascii="Times New Roman" w:hAnsi="Times New Roman" w:cs="Times New Roman"/>
        </w:rPr>
        <w:t xml:space="preserve"> Process</w:t>
      </w:r>
      <w:bookmarkEnd w:id="113"/>
    </w:p>
    <w:p w14:paraId="200E5016" w14:textId="76E648CF" w:rsidR="004D5714" w:rsidRPr="009D6FDD" w:rsidRDefault="00150F91" w:rsidP="004D5714">
      <w:pPr>
        <w:rPr>
          <w:rFonts w:cs="Times New Roman"/>
          <w:color w:val="000000"/>
          <w:shd w:val="clear" w:color="auto" w:fill="FFFFFF"/>
        </w:rPr>
      </w:pPr>
      <w:r w:rsidRPr="009D6FDD">
        <w:rPr>
          <w:rFonts w:cs="Times New Roman"/>
        </w:rPr>
        <w:t>ETL process</w:t>
      </w:r>
      <w:r w:rsidR="004D5714" w:rsidRPr="009D6FDD">
        <w:rPr>
          <w:rFonts w:cs="Times New Roman"/>
        </w:rPr>
        <w:t xml:space="preserve"> allows target data to be generated by combining data from multiple related source tables</w:t>
      </w:r>
      <w:r w:rsidR="004D5714" w:rsidRPr="009D6FDD">
        <w:rPr>
          <w:rFonts w:cs="Times New Roman"/>
        </w:rPr>
        <w:fldChar w:fldCharType="begin" w:fldLock="1"/>
      </w:r>
      <w:r w:rsidR="0054030F">
        <w:rPr>
          <w:rFonts w:cs="Times New Roman"/>
        </w:rPr>
        <w:instrText>ADDIN CSL_CITATION {"citationItems":[{"id":"ITEM-1","itemData":{"DOI":"10.1186/s12911-017-0532-3","ISBN":"1291101705","ISSN":"14726947","PMID":"28903729","abstract":"Background: Electronic health records (EHRs) contain detailed clinical data stored in proprietary formats with non-standard codes and structures. Participating in multi-site clinical research networks requires EHR data to be restructured and transformed into a common format and standard terminologies, and optimally linked to other data sources. The expertise and scalable solutions needed to transform data to conform to network requirements are beyond the scope of many health care organizations and there is a need for practical tools that lower the barriers of data contribution to clinical research networks. Methods: We designed and implemented a health data transformation and loading approach, which we refer to as Dynamic ETL (Extraction, Transformation and Loading) (D-ETL), that automates part of the process through use of scalable, reusable and customizable code, while retaining manual aspects of the process that requires knowledge of complex coding syntax. This approach provides the flexibility required for the ETL of heterogeneous data, variations in semantic expertise, and transparency of transformation logic that are essential to implement ETL conventions across clinical research sharing networks. Processing workflows are directed by the ETL specifications guideline, developed by ETL designers with extensive knowledge of the structure and semantics of health data (i.e., \"health data domain experts\") and target common data model. Results: D-ETL was implemented to perform ETL operations that load data from various sources with different database schema structures into the Observational Medical Outcome Partnership (OMOP) common data model. The results showed that ETL rule composition methods and the D-ETL engine offer a scalable solution for health data transformation via automatic query generation to harmonize source datasets. Conclusions: D-ETL supports a flexible and transparent process to transform and load health data into a target data model. This approach offers a solution that lowers technical barriers that prevent data partners from participating in research data networks, and therefore, promotes the advancement of comparative effectiveness research using secondary electronic health data.","author":[{"dropping-particle":"","family":"Ong","given":"Toan C.","non-dropping-particle":"","parse-names":false,"suffix":""},{"dropping-particle":"","family":"Kahn","given":"Michael G.","non-dropping-particle":"","parse-names":false,"suffix":""},{"dropping-particle":"","family":"Kwan","given":"Bethany M.","non-dropping-particle":"","parse-names":false,"suffix":""},{"dropping-particle":"","family":"Yamashita","given":"Traci","non-dropping-particle":"","parse-names":false,"suffix":""},{"dropping-particle":"","family":"Brandt","given":"Elias","non-dropping-particle":"","parse-names":false,"suffix":""},{"dropping-particle":"","family":"Hosokawa","given":"Patrick","non-dropping-particle":"","parse-names":false,"suffix":""},{"dropping-particle":"","family":"Uhrich","given":"Chris","non-dropping-particle":"","parse-names":false,"suffix":""},{"dropping-particle":"","family":"Schilling","given":"Lisa M.","non-dropping-particle":"","parse-names":false,"suffix":""}],"container-title":"BMC Medical Informatics and Decision Making","id":"ITEM-1","issue":"1","issued":{"date-parts":[["2017"]]},"page":"1-12","publisher":"BMC Medical Informatics and Decision Making","title":"Dynamic-ETL: A hybrid approach for health data extraction, transformation and loading","type":"article-journal","volume":"17"},"uris":["http://www.mendeley.com/documents/?uuid=22fdbee3-63da-4a84-950b-97d9c156ba2d"]}],"mendeley":{"formattedCitation":"[57]","plainTextFormattedCitation":"[57]","previouslyFormattedCitation":"[57]"},"properties":{"noteIndex":0},"schema":"https://github.com/citation-style-language/schema/raw/master/csl-citation.json"}</w:instrText>
      </w:r>
      <w:r w:rsidR="004D5714" w:rsidRPr="009D6FDD">
        <w:rPr>
          <w:rFonts w:cs="Times New Roman"/>
        </w:rPr>
        <w:fldChar w:fldCharType="separate"/>
      </w:r>
      <w:r w:rsidR="0054030F" w:rsidRPr="0054030F">
        <w:rPr>
          <w:rFonts w:cs="Times New Roman"/>
          <w:noProof/>
        </w:rPr>
        <w:t>[57]</w:t>
      </w:r>
      <w:r w:rsidR="004D5714" w:rsidRPr="009D6FDD">
        <w:rPr>
          <w:rFonts w:cs="Times New Roman"/>
        </w:rPr>
        <w:fldChar w:fldCharType="end"/>
      </w:r>
      <w:r w:rsidR="004D5714" w:rsidRPr="009D6FDD">
        <w:rPr>
          <w:rFonts w:cs="Times New Roman"/>
        </w:rPr>
        <w:t>. And the benefit of the ETL rules are composed in a human-readable format, allowing personnel with limited database programming expertise to compose, read, verify, and maintain them</w:t>
      </w:r>
      <w:r w:rsidR="004D5714" w:rsidRPr="009D6FDD">
        <w:rPr>
          <w:rFonts w:cs="Times New Roman"/>
        </w:rPr>
        <w:fldChar w:fldCharType="begin" w:fldLock="1"/>
      </w:r>
      <w:r w:rsidR="0054030F">
        <w:rPr>
          <w:rFonts w:cs="Times New Roman"/>
        </w:rPr>
        <w:instrText>ADDIN CSL_CITATION {"citationItems":[{"id":"ITEM-1","itemData":{"DOI":"10.1186/s12911-017-0532-3","ISBN":"1291101705","ISSN":"14726947","PMID":"28903729","abstract":"Background: Electronic health records (EHRs) contain detailed clinical data stored in proprietary formats with non-standard codes and structures. Participating in multi-site clinical research networks requires EHR data to be restructured and transformed into a common format and standard terminologies, and optimally linked to other data sources. The expertise and scalable solutions needed to transform data to conform to network requirements are beyond the scope of many health care organizations and there is a need for practical tools that lower the barriers of data contribution to clinical research networks. Methods: We designed and implemented a health data transformation and loading approach, which we refer to as Dynamic ETL (Extraction, Transformation and Loading) (D-ETL), that automates part of the process through use of scalable, reusable and customizable code, while retaining manual aspects of the process that requires knowledge of complex coding syntax. This approach provides the flexibility required for the ETL of heterogeneous data, variations in semantic expertise, and transparency of transformation logic that are essential to implement ETL conventions across clinical research sharing networks. Processing workflows are directed by the ETL specifications guideline, developed by ETL designers with extensive knowledge of the structure and semantics of health data (i.e., \"health data domain experts\") and target common data model. Results: D-ETL was implemented to perform ETL operations that load data from various sources with different database schema structures into the Observational Medical Outcome Partnership (OMOP) common data model. The results showed that ETL rule composition methods and the D-ETL engine offer a scalable solution for health data transformation via automatic query generation to harmonize source datasets. Conclusions: D-ETL supports a flexible and transparent process to transform and load health data into a target data model. This approach offers a solution that lowers technical barriers that prevent data partners from participating in research data networks, and therefore, promotes the advancement of comparative effectiveness research using secondary electronic health data.","author":[{"dropping-particle":"","family":"Ong","given":"Toan C.","non-dropping-particle":"","parse-names":false,"suffix":""},{"dropping-particle":"","family":"Kahn","given":"Michael G.","non-dropping-particle":"","parse-names":false,"suffix":""},{"dropping-particle":"","family":"Kwan","given":"Bethany M.","non-dropping-particle":"","parse-names":false,"suffix":""},{"dropping-particle":"","family":"Yamashita","given":"Traci","non-dropping-particle":"","parse-names":false,"suffix":""},{"dropping-particle":"","family":"Brandt","given":"Elias","non-dropping-particle":"","parse-names":false,"suffix":""},{"dropping-particle":"","family":"Hosokawa","given":"Patrick","non-dropping-particle":"","parse-names":false,"suffix":""},{"dropping-particle":"","family":"Uhrich","given":"Chris","non-dropping-particle":"","parse-names":false,"suffix":""},{"dropping-particle":"","family":"Schilling","given":"Lisa M.","non-dropping-particle":"","parse-names":false,"suffix":""}],"container-title":"BMC Medical Informatics and Decision Making","id":"ITEM-1","issue":"1","issued":{"date-parts":[["2017"]]},"page":"1-12","publisher":"BMC Medical Informatics and Decision Making","title":"Dynamic-ETL: A hybrid approach for health data extraction, transformation and loading","type":"article-journal","volume":"17"},"uris":["http://www.mendeley.com/documents/?uuid=22fdbee3-63da-4a84-950b-97d9c156ba2d"]}],"mendeley":{"formattedCitation":"[57]","plainTextFormattedCitation":"[57]","previouslyFormattedCitation":"[57]"},"properties":{"noteIndex":0},"schema":"https://github.com/citation-style-language/schema/raw/master/csl-citation.json"}</w:instrText>
      </w:r>
      <w:r w:rsidR="004D5714" w:rsidRPr="009D6FDD">
        <w:rPr>
          <w:rFonts w:cs="Times New Roman"/>
        </w:rPr>
        <w:fldChar w:fldCharType="separate"/>
      </w:r>
      <w:r w:rsidR="0054030F" w:rsidRPr="0054030F">
        <w:rPr>
          <w:rFonts w:cs="Times New Roman"/>
          <w:noProof/>
        </w:rPr>
        <w:t>[57]</w:t>
      </w:r>
      <w:r w:rsidR="004D5714" w:rsidRPr="009D6FDD">
        <w:rPr>
          <w:rFonts w:cs="Times New Roman"/>
        </w:rPr>
        <w:fldChar w:fldCharType="end"/>
      </w:r>
      <w:r w:rsidR="004D5714" w:rsidRPr="009D6FDD">
        <w:rPr>
          <w:rFonts w:cs="Times New Roman"/>
        </w:rPr>
        <w:t xml:space="preserve">. To simplify, ETL contains three steps: Extract, Load and Transform. </w:t>
      </w:r>
      <w:r w:rsidR="004D5714" w:rsidRPr="009D6FDD">
        <w:rPr>
          <w:rFonts w:cs="Times New Roman"/>
          <w:color w:val="000000"/>
          <w:shd w:val="clear" w:color="auto" w:fill="FFFFFF"/>
        </w:rPr>
        <w:t>In the data extraction step, required data elements from the source system are extracted to a temporary data storage from which they are transformed and loaded into the target database </w:t>
      </w:r>
      <w:r w:rsidR="004D5714" w:rsidRPr="009D6FDD">
        <w:rPr>
          <w:rFonts w:cs="Times New Roman"/>
          <w:color w:val="000000"/>
          <w:shd w:val="clear" w:color="auto" w:fill="FFFFFF"/>
        </w:rPr>
        <w:fldChar w:fldCharType="begin" w:fldLock="1"/>
      </w:r>
      <w:r w:rsidR="0054030F">
        <w:rPr>
          <w:rFonts w:cs="Times New Roman"/>
          <w:color w:val="000000"/>
          <w:shd w:val="clear" w:color="auto" w:fill="FFFFFF"/>
        </w:rPr>
        <w:instrText>ADDIN CSL_CITATION {"citationItems":[{"id":"ITEM-1","itemData":{"DOI":"10.1186/s12911-017-0532-3","ISBN":"1291101705","ISSN":"14726947","PMID":"28903729","abstract":"Background: Electronic health records (EHRs) contain detailed clinical data stored in proprietary formats with non-standard codes and structures. Participating in multi-site clinical research networks requires EHR data to be restructured and transformed into a common format and standard terminologies, and optimally linked to other data sources. The expertise and scalable solutions needed to transform data to conform to network requirements are beyond the scope of many health care organizations and there is a need for practical tools that lower the barriers of data contribution to clinical research networks. Methods: We designed and implemented a health data transformation and loading approach, which we refer to as Dynamic ETL (Extraction, Transformation and Loading) (D-ETL), that automates part of the process through use of scalable, reusable and customizable code, while retaining manual aspects of the process that requires knowledge of complex coding syntax. This approach provides the flexibility required for the ETL of heterogeneous data, variations in semantic expertise, and transparency of transformation logic that are essential to implement ETL conventions across clinical research sharing networks. Processing workflows are directed by the ETL specifications guideline, developed by ETL designers with extensive knowledge of the structure and semantics of health data (i.e., \"health data domain experts\") and target common data model. Results: D-ETL was implemented to perform ETL operations that load data from various sources with different database schema structures into the Observational Medical Outcome Partnership (OMOP) common data model. The results showed that ETL rule composition methods and the D-ETL engine offer a scalable solution for health data transformation via automatic query generation to harmonize source datasets. Conclusions: D-ETL supports a flexible and transparent process to transform and load health data into a target data model. This approach offers a solution that lowers technical barriers that prevent data partners from participating in research data networks, and therefore, promotes the advancement of comparative effectiveness research using secondary electronic health data.","author":[{"dropping-particle":"","family":"Ong","given":"Toan C.","non-dropping-particle":"","parse-names":false,"suffix":""},{"dropping-particle":"","family":"Kahn","given":"Michael G.","non-dropping-particle":"","parse-names":false,"suffix":""},{"dropping-particle":"","family":"Kwan","given":"Bethany M.","non-dropping-particle":"","parse-names":false,"suffix":""},{"dropping-particle":"","family":"Yamashita","given":"Traci","non-dropping-particle":"","parse-names":false,"suffix":""},{"dropping-particle":"","family":"Brandt","given":"Elias","non-dropping-particle":"","parse-names":false,"suffix":""},{"dropping-particle":"","family":"Hosokawa","given":"Patrick","non-dropping-particle":"","parse-names":false,"suffix":""},{"dropping-particle":"","family":"Uhrich","given":"Chris","non-dropping-particle":"","parse-names":false,"suffix":""},{"dropping-particle":"","family":"Schilling","given":"Lisa M.","non-dropping-particle":"","parse-names":false,"suffix":""}],"container-title":"BMC Medical Informatics and Decision Making","id":"ITEM-1","issue":"1","issued":{"date-parts":[["2017"]]},"page":"1-12","publisher":"BMC Medical Informatics and Decision Making","title":"Dynamic-ETL: A hybrid approach for health data extraction, transformation and loading","type":"article-journal","volume":"17"},"uris":["http://www.mendeley.com/documents/?uuid=22fdbee3-63da-4a84-950b-97d9c156ba2d"]}],"mendeley":{"formattedCitation":"[57]","plainTextFormattedCitation":"[57]","previouslyFormattedCitation":"[57]"},"properties":{"noteIndex":0},"schema":"https://github.com/citation-style-language/schema/raw/master/csl-citation.json"}</w:instrText>
      </w:r>
      <w:r w:rsidR="004D5714" w:rsidRPr="009D6FDD">
        <w:rPr>
          <w:rFonts w:cs="Times New Roman"/>
          <w:color w:val="000000"/>
          <w:shd w:val="clear" w:color="auto" w:fill="FFFFFF"/>
        </w:rPr>
        <w:fldChar w:fldCharType="separate"/>
      </w:r>
      <w:r w:rsidR="0054030F" w:rsidRPr="0054030F">
        <w:rPr>
          <w:rFonts w:cs="Times New Roman"/>
          <w:noProof/>
          <w:color w:val="000000"/>
          <w:shd w:val="clear" w:color="auto" w:fill="FFFFFF"/>
        </w:rPr>
        <w:t>[57]</w:t>
      </w:r>
      <w:r w:rsidR="004D5714" w:rsidRPr="009D6FDD">
        <w:rPr>
          <w:rFonts w:cs="Times New Roman"/>
          <w:color w:val="000000"/>
          <w:shd w:val="clear" w:color="auto" w:fill="FFFFFF"/>
        </w:rPr>
        <w:fldChar w:fldCharType="end"/>
      </w:r>
      <w:r w:rsidR="004D5714" w:rsidRPr="009D6FDD">
        <w:rPr>
          <w:rFonts w:cs="Times New Roman"/>
          <w:color w:val="000000"/>
          <w:shd w:val="clear" w:color="auto" w:fill="FFFFFF"/>
        </w:rPr>
        <w:t>. In the transform step, database programmers implement methods of data transformation and the schema mappings for loading data into the harmonized schema</w:t>
      </w:r>
      <w:r w:rsidR="004D5714" w:rsidRPr="009D6FDD">
        <w:rPr>
          <w:rFonts w:cs="Times New Roman"/>
          <w:color w:val="000000"/>
          <w:shd w:val="clear" w:color="auto" w:fill="FFFFFF"/>
        </w:rPr>
        <w:fldChar w:fldCharType="begin" w:fldLock="1"/>
      </w:r>
      <w:r w:rsidR="0054030F">
        <w:rPr>
          <w:rFonts w:cs="Times New Roman"/>
          <w:color w:val="000000"/>
          <w:shd w:val="clear" w:color="auto" w:fill="FFFFFF"/>
        </w:rPr>
        <w:instrText>ADDIN CSL_CITATION {"citationItems":[{"id":"ITEM-1","itemData":{"DOI":"10.1186/s12911-017-0532-3","ISBN":"1291101705","ISSN":"14726947","PMID":"28903729","abstract":"Background: Electronic health records (EHRs) contain detailed clinical data stored in proprietary formats with non-standard codes and structures. Participating in multi-site clinical research networks requires EHR data to be restructured and transformed into a common format and standard terminologies, and optimally linked to other data sources. The expertise and scalable solutions needed to transform data to conform to network requirements are beyond the scope of many health care organizations and there is a need for practical tools that lower the barriers of data contribution to clinical research networks. Methods: We designed and implemented a health data transformation and loading approach, which we refer to as Dynamic ETL (Extraction, Transformation and Loading) (D-ETL), that automates part of the process through use of scalable, reusable and customizable code, while retaining manual aspects of the process that requires knowledge of complex coding syntax. This approach provides the flexibility required for the ETL of heterogeneous data, variations in semantic expertise, and transparency of transformation logic that are essential to implement ETL conventions across clinical research sharing networks. Processing workflows are directed by the ETL specifications guideline, developed by ETL designers with extensive knowledge of the structure and semantics of health data (i.e., \"health data domain experts\") and target common data model. Results: D-ETL was implemented to perform ETL operations that load data from various sources with different database schema structures into the Observational Medical Outcome Partnership (OMOP) common data model. The results showed that ETL rule composition methods and the D-ETL engine offer a scalable solution for health data transformation via automatic query generation to harmonize source datasets. Conclusions: D-ETL supports a flexible and transparent process to transform and load health data into a target data model. This approach offers a solution that lowers technical barriers that prevent data partners from participating in research data networks, and therefore, promotes the advancement of comparative effectiveness research using secondary electronic health data.","author":[{"dropping-particle":"","family":"Ong","given":"Toan C.","non-dropping-particle":"","parse-names":false,"suffix":""},{"dropping-particle":"","family":"Kahn","given":"Michael G.","non-dropping-particle":"","parse-names":false,"suffix":""},{"dropping-particle":"","family":"Kwan","given":"Bethany M.","non-dropping-particle":"","parse-names":false,"suffix":""},{"dropping-particle":"","family":"Yamashita","given":"Traci","non-dropping-particle":"","parse-names":false,"suffix":""},{"dropping-particle":"","family":"Brandt","given":"Elias","non-dropping-particle":"","parse-names":false,"suffix":""},{"dropping-particle":"","family":"Hosokawa","given":"Patrick","non-dropping-particle":"","parse-names":false,"suffix":""},{"dropping-particle":"","family":"Uhrich","given":"Chris","non-dropping-particle":"","parse-names":false,"suffix":""},{"dropping-particle":"","family":"Schilling","given":"Lisa M.","non-dropping-particle":"","parse-names":false,"suffix":""}],"container-title":"BMC Medical Informatics and Decision Making","id":"ITEM-1","issue":"1","issued":{"date-parts":[["2017"]]},"page":"1-12","publisher":"BMC Medical Informatics and Decision Making","title":"Dynamic-ETL: A hybrid approach for health data extraction, transformation and loading","type":"article-journal","volume":"17"},"uris":["http://www.mendeley.com/documents/?uuid=22fdbee3-63da-4a84-950b-97d9c156ba2d"]}],"mendeley":{"formattedCitation":"[57]","plainTextFormattedCitation":"[57]","previouslyFormattedCitation":"[57]"},"properties":{"noteIndex":0},"schema":"https://github.com/citation-style-language/schema/raw/master/csl-citation.json"}</w:instrText>
      </w:r>
      <w:r w:rsidR="004D5714" w:rsidRPr="009D6FDD">
        <w:rPr>
          <w:rFonts w:cs="Times New Roman"/>
          <w:color w:val="000000"/>
          <w:shd w:val="clear" w:color="auto" w:fill="FFFFFF"/>
        </w:rPr>
        <w:fldChar w:fldCharType="separate"/>
      </w:r>
      <w:r w:rsidR="0054030F" w:rsidRPr="0054030F">
        <w:rPr>
          <w:rFonts w:cs="Times New Roman"/>
          <w:noProof/>
          <w:color w:val="000000"/>
          <w:shd w:val="clear" w:color="auto" w:fill="FFFFFF"/>
        </w:rPr>
        <w:t>[57]</w:t>
      </w:r>
      <w:r w:rsidR="004D5714" w:rsidRPr="009D6FDD">
        <w:rPr>
          <w:rFonts w:cs="Times New Roman"/>
          <w:color w:val="000000"/>
          <w:shd w:val="clear" w:color="auto" w:fill="FFFFFF"/>
        </w:rPr>
        <w:fldChar w:fldCharType="end"/>
      </w:r>
      <w:r w:rsidR="004D5714" w:rsidRPr="009D6FDD">
        <w:rPr>
          <w:rFonts w:cs="Times New Roman"/>
          <w:color w:val="000000"/>
          <w:shd w:val="clear" w:color="auto" w:fill="FFFFFF"/>
        </w:rPr>
        <w:t xml:space="preserve">. This process includes data "cleaning" (for example, deleting empty values or duplicate data) and establishing standardization (for example, standardizing the format of output variables, etc.), the process may iterate until the converted data is correct and complete, then it can be stored into the target database. This phase requires manually programming using database-programming languages such as structured query language (SQL) </w:t>
      </w:r>
      <w:r w:rsidR="004D5714" w:rsidRPr="009D6FDD">
        <w:rPr>
          <w:rFonts w:cs="Times New Roman"/>
          <w:color w:val="000000"/>
          <w:shd w:val="clear" w:color="auto" w:fill="FFFFFF"/>
        </w:rPr>
        <w:fldChar w:fldCharType="begin" w:fldLock="1"/>
      </w:r>
      <w:r w:rsidR="0054030F">
        <w:rPr>
          <w:rFonts w:cs="Times New Roman"/>
          <w:color w:val="000000"/>
          <w:shd w:val="clear" w:color="auto" w:fill="FFFFFF"/>
        </w:rPr>
        <w:instrText>ADDIN CSL_CITATION {"citationItems":[{"id":"ITEM-1","itemData":{"DOI":"10.1186/s12911-017-0532-3","ISBN":"1291101705","ISSN":"14726947","PMID":"28903729","abstract":"Background: Electronic health records (EHRs) contain detailed clinical data stored in proprietary formats with non-standard codes and structures. Participating in multi-site clinical research networks requires EHR data to be restructured and transformed into a common format and standard terminologies, and optimally linked to other data sources. The expertise and scalable solutions needed to transform data to conform to network requirements are beyond the scope of many health care organizations and there is a need for practical tools that lower the barriers of data contribution to clinical research networks. Methods: We designed and implemented a health data transformation and loading approach, which we refer to as Dynamic ETL (Extraction, Transformation and Loading) (D-ETL), that automates part of the process through use of scalable, reusable and customizable code, while retaining manual aspects of the process that requires knowledge of complex coding syntax. This approach provides the flexibility required for the ETL of heterogeneous data, variations in semantic expertise, and transparency of transformation logic that are essential to implement ETL conventions across clinical research sharing networks. Processing workflows are directed by the ETL specifications guideline, developed by ETL designers with extensive knowledge of the structure and semantics of health data (i.e., \"health data domain experts\") and target common data model. Results: D-ETL was implemented to perform ETL operations that load data from various sources with different database schema structures into the Observational Medical Outcome Partnership (OMOP) common data model. The results showed that ETL rule composition methods and the D-ETL engine offer a scalable solution for health data transformation via automatic query generation to harmonize source datasets. Conclusions: D-ETL supports a flexible and transparent process to transform and load health data into a target data model. This approach offers a solution that lowers technical barriers that prevent data partners from participating in research data networks, and therefore, promotes the advancement of comparative effectiveness research using secondary electronic health data.","author":[{"dropping-particle":"","family":"Ong","given":"Toan C.","non-dropping-particle":"","parse-names":false,"suffix":""},{"dropping-particle":"","family":"Kahn","given":"Michael G.","non-dropping-particle":"","parse-names":false,"suffix":""},{"dropping-particle":"","family":"Kwan","given":"Bethany M.","non-dropping-particle":"","parse-names":false,"suffix":""},{"dropping-particle":"","family":"Yamashita","given":"Traci","non-dropping-particle":"","parse-names":false,"suffix":""},{"dropping-particle":"","family":"Brandt","given":"Elias","non-dropping-particle":"","parse-names":false,"suffix":""},{"dropping-particle":"","family":"Hosokawa","given":"Patrick","non-dropping-particle":"","parse-names":false,"suffix":""},{"dropping-particle":"","family":"Uhrich","given":"Chris","non-dropping-particle":"","parse-names":false,"suffix":""},{"dropping-particle":"","family":"Schilling","given":"Lisa M.","non-dropping-particle":"","parse-names":false,"suffix":""}],"container-title":"BMC Medical Informatics and Decision Making","id":"ITEM-1","issue":"1","issued":{"date-parts":[["2017"]]},"page":"1-12","publisher":"BMC Medical Informatics and Decision Making","title":"Dynamic-ETL: A hybrid approach for health data extraction, transformation and loading","type":"article-journal","volume":"17"},"uris":["http://www.mendeley.com/documents/?uuid=22fdbee3-63da-4a84-950b-97d9c156ba2d"]}],"mendeley":{"formattedCitation":"[57]","plainTextFormattedCitation":"[57]","previouslyFormattedCitation":"[57]"},"properties":{"noteIndex":0},"schema":"https://github.com/citation-style-language/schema/raw/master/csl-citation.json"}</w:instrText>
      </w:r>
      <w:r w:rsidR="004D5714" w:rsidRPr="009D6FDD">
        <w:rPr>
          <w:rFonts w:cs="Times New Roman"/>
          <w:color w:val="000000"/>
          <w:shd w:val="clear" w:color="auto" w:fill="FFFFFF"/>
        </w:rPr>
        <w:fldChar w:fldCharType="separate"/>
      </w:r>
      <w:r w:rsidR="0054030F" w:rsidRPr="0054030F">
        <w:rPr>
          <w:rFonts w:cs="Times New Roman"/>
          <w:noProof/>
          <w:color w:val="000000"/>
          <w:shd w:val="clear" w:color="auto" w:fill="FFFFFF"/>
        </w:rPr>
        <w:t>[57]</w:t>
      </w:r>
      <w:r w:rsidR="004D5714" w:rsidRPr="009D6FDD">
        <w:rPr>
          <w:rFonts w:cs="Times New Roman"/>
          <w:color w:val="000000"/>
          <w:shd w:val="clear" w:color="auto" w:fill="FFFFFF"/>
        </w:rPr>
        <w:fldChar w:fldCharType="end"/>
      </w:r>
      <w:r w:rsidR="004D5714" w:rsidRPr="009D6FDD">
        <w:rPr>
          <w:rFonts w:cs="Times New Roman"/>
          <w:color w:val="000000"/>
          <w:shd w:val="clear" w:color="auto" w:fill="FFFFFF"/>
        </w:rPr>
        <w:t>. The loading step is much easier, just read the data from the target database. Below figure is the whole workflow of the ETL process</w:t>
      </w:r>
      <w:r w:rsidR="00FD1DC1" w:rsidRPr="009D6FDD">
        <w:rPr>
          <w:rFonts w:cs="Times New Roman"/>
          <w:color w:val="000000"/>
          <w:shd w:val="clear" w:color="auto" w:fill="FFFFFF"/>
        </w:rPr>
        <w:t>:</w:t>
      </w:r>
    </w:p>
    <w:p w14:paraId="60231263" w14:textId="77777777" w:rsidR="004D5714" w:rsidRPr="009D6FDD" w:rsidRDefault="004D5714" w:rsidP="004D5714">
      <w:pPr>
        <w:jc w:val="center"/>
        <w:rPr>
          <w:rFonts w:cs="Times New Roman"/>
        </w:rPr>
      </w:pPr>
      <w:r w:rsidRPr="009D6FDD">
        <w:rPr>
          <w:rFonts w:cs="Times New Roman"/>
          <w:noProof/>
        </w:rPr>
        <w:lastRenderedPageBreak/>
        <w:drawing>
          <wp:inline distT="0" distB="0" distL="0" distR="0" wp14:anchorId="7B7A80D9" wp14:editId="26775F66">
            <wp:extent cx="1594783" cy="2162656"/>
            <wp:effectExtent l="0" t="0" r="571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94783" cy="2162656"/>
                    </a:xfrm>
                    <a:prstGeom prst="rect">
                      <a:avLst/>
                    </a:prstGeom>
                  </pic:spPr>
                </pic:pic>
              </a:graphicData>
            </a:graphic>
          </wp:inline>
        </w:drawing>
      </w:r>
    </w:p>
    <w:p w14:paraId="3C855B39" w14:textId="77777777" w:rsidR="004D5714" w:rsidRPr="009D6FDD" w:rsidRDefault="004D5714" w:rsidP="004D5714">
      <w:pPr>
        <w:tabs>
          <w:tab w:val="left" w:pos="1645"/>
        </w:tabs>
        <w:autoSpaceDE w:val="0"/>
        <w:autoSpaceDN w:val="0"/>
        <w:adjustRightInd w:val="0"/>
        <w:spacing w:before="0" w:after="0" w:line="240" w:lineRule="auto"/>
        <w:jc w:val="left"/>
        <w:rPr>
          <w:rFonts w:cs="Times New Roman"/>
          <w:color w:val="131413"/>
          <w:sz w:val="16"/>
          <w:szCs w:val="16"/>
          <w:lang w:val="en-US"/>
        </w:rPr>
      </w:pPr>
      <w:r w:rsidRPr="009D6FDD">
        <w:rPr>
          <w:rFonts w:cs="Times New Roman"/>
          <w:color w:val="131413"/>
          <w:sz w:val="16"/>
          <w:szCs w:val="16"/>
          <w:lang w:val="en-US"/>
        </w:rPr>
        <w:tab/>
      </w:r>
    </w:p>
    <w:p w14:paraId="63096BD4" w14:textId="754E89F9" w:rsidR="004D5714" w:rsidRPr="009D6FDD" w:rsidRDefault="004D5714" w:rsidP="004D5714">
      <w:pPr>
        <w:autoSpaceDE w:val="0"/>
        <w:autoSpaceDN w:val="0"/>
        <w:adjustRightInd w:val="0"/>
        <w:spacing w:before="0" w:after="0" w:line="240" w:lineRule="auto"/>
        <w:jc w:val="center"/>
        <w:rPr>
          <w:rFonts w:cs="Times New Roman"/>
          <w:color w:val="131413"/>
          <w:sz w:val="16"/>
          <w:szCs w:val="16"/>
          <w:lang w:val="en-US"/>
        </w:rPr>
      </w:pPr>
      <w:bookmarkStart w:id="114" w:name="Figure225"/>
      <w:r w:rsidRPr="009D6FDD">
        <w:rPr>
          <w:rFonts w:cs="Times New Roman"/>
          <w:sz w:val="22"/>
          <w:szCs w:val="22"/>
        </w:rPr>
        <w:t>Figure</w:t>
      </w:r>
      <w:r w:rsidR="002B174C" w:rsidRPr="009D6FDD">
        <w:rPr>
          <w:rFonts w:cs="Times New Roman"/>
          <w:sz w:val="22"/>
          <w:szCs w:val="22"/>
        </w:rPr>
        <w:t xml:space="preserve"> 2.25</w:t>
      </w:r>
      <w:bookmarkEnd w:id="114"/>
      <w:r w:rsidRPr="009D6FDD">
        <w:rPr>
          <w:rFonts w:cs="Times New Roman"/>
          <w:sz w:val="22"/>
          <w:szCs w:val="22"/>
        </w:rPr>
        <w:fldChar w:fldCharType="begin" w:fldLock="1"/>
      </w:r>
      <w:r w:rsidR="0054030F">
        <w:rPr>
          <w:rFonts w:cs="Times New Roman"/>
          <w:sz w:val="22"/>
          <w:szCs w:val="22"/>
        </w:rPr>
        <w:instrText>ADDIN CSL_CITATION {"citationItems":[{"id":"ITEM-1","itemData":{"DOI":"10.1186/s12911-017-0532-3","ISBN":"1291101705","ISSN":"14726947","PMID":"28903729","abstract":"Background: Electronic health records (EHRs) contain detailed clinical data stored in proprietary formats with non-standard codes and structures. Participating in multi-site clinical research networks requires EHR data to be restructured and transformed into a common format and standard terminologies, and optimally linked to other data sources. The expertise and scalable solutions needed to transform data to conform to network requirements are beyond the scope of many health care organizations and there is a need for practical tools that lower the barriers of data contribution to clinical research networks. Methods: We designed and implemented a health data transformation and loading approach, which we refer to as Dynamic ETL (Extraction, Transformation and Loading) (D-ETL), that automates part of the process through use of scalable, reusable and customizable code, while retaining manual aspects of the process that requires knowledge of complex coding syntax. This approach provides the flexibility required for the ETL of heterogeneous data, variations in semantic expertise, and transparency of transformation logic that are essential to implement ETL conventions across clinical research sharing networks. Processing workflows are directed by the ETL specifications guideline, developed by ETL designers with extensive knowledge of the structure and semantics of health data (i.e., \"health data domain experts\") and target common data model. Results: D-ETL was implemented to perform ETL operations that load data from various sources with different database schema structures into the Observational Medical Outcome Partnership (OMOP) common data model. The results showed that ETL rule composition methods and the D-ETL engine offer a scalable solution for health data transformation via automatic query generation to harmonize source datasets. Conclusions: D-ETL supports a flexible and transparent process to transform and load health data into a target data model. This approach offers a solution that lowers technical barriers that prevent data partners from participating in research data networks, and therefore, promotes the advancement of comparative effectiveness research using secondary electronic health data.","author":[{"dropping-particle":"","family":"Ong","given":"Toan C.","non-dropping-particle":"","parse-names":false,"suffix":""},{"dropping-particle":"","family":"Kahn","given":"Michael G.","non-dropping-particle":"","parse-names":false,"suffix":""},{"dropping-particle":"","family":"Kwan","given":"Bethany M.","non-dropping-particle":"","parse-names":false,"suffix":""},{"dropping-particle":"","family":"Yamashita","given":"Traci","non-dropping-particle":"","parse-names":false,"suffix":""},{"dropping-particle":"","family":"Brandt","given":"Elias","non-dropping-particle":"","parse-names":false,"suffix":""},{"dropping-particle":"","family":"Hosokawa","given":"Patrick","non-dropping-particle":"","parse-names":false,"suffix":""},{"dropping-particle":"","family":"Uhrich","given":"Chris","non-dropping-particle":"","parse-names":false,"suffix":""},{"dropping-particle":"","family":"Schilling","given":"Lisa M.","non-dropping-particle":"","parse-names":false,"suffix":""}],"container-title":"BMC Medical Informatics and Decision Making","id":"ITEM-1","issue":"1","issued":{"date-parts":[["2017"]]},"page":"1-12","publisher":"BMC Medical Informatics and Decision Making","title":"Dynamic-ETL: A hybrid approach for health data extraction, transformation and loading","type":"article-journal","volume":"17"},"uris":["http://www.mendeley.com/documents/?uuid=22fdbee3-63da-4a84-950b-97d9c156ba2d"]}],"mendeley":{"formattedCitation":"[57]","plainTextFormattedCitation":"[57]","previouslyFormattedCitation":"[57]"},"properties":{"noteIndex":0},"schema":"https://github.com/citation-style-language/schema/raw/master/csl-citation.json"}</w:instrText>
      </w:r>
      <w:r w:rsidRPr="009D6FDD">
        <w:rPr>
          <w:rFonts w:cs="Times New Roman"/>
          <w:sz w:val="22"/>
          <w:szCs w:val="22"/>
        </w:rPr>
        <w:fldChar w:fldCharType="separate"/>
      </w:r>
      <w:r w:rsidR="0054030F" w:rsidRPr="0054030F">
        <w:rPr>
          <w:rFonts w:cs="Times New Roman"/>
          <w:noProof/>
          <w:sz w:val="22"/>
          <w:szCs w:val="22"/>
        </w:rPr>
        <w:t>[57]</w:t>
      </w:r>
      <w:r w:rsidRPr="009D6FDD">
        <w:rPr>
          <w:rFonts w:cs="Times New Roman"/>
          <w:sz w:val="22"/>
          <w:szCs w:val="22"/>
        </w:rPr>
        <w:fldChar w:fldCharType="end"/>
      </w:r>
      <w:r w:rsidRPr="009D6FDD">
        <w:rPr>
          <w:rFonts w:cs="Times New Roman"/>
          <w:sz w:val="22"/>
          <w:szCs w:val="22"/>
        </w:rPr>
        <w:t>: Workflows of D-ETL approach to integration two source datasets</w:t>
      </w:r>
    </w:p>
    <w:p w14:paraId="70E913B0" w14:textId="77777777" w:rsidR="00825ADA" w:rsidRPr="009D6FDD" w:rsidRDefault="00825ADA" w:rsidP="00825ADA">
      <w:pPr>
        <w:rPr>
          <w:rFonts w:cs="Times New Roman"/>
          <w:lang w:val="en-US"/>
        </w:rPr>
      </w:pPr>
    </w:p>
    <w:p w14:paraId="30A1BC8A" w14:textId="2B731196" w:rsidR="00E6638F" w:rsidRPr="009D6FDD" w:rsidRDefault="00D51D51" w:rsidP="00477C93">
      <w:pPr>
        <w:pStyle w:val="Heading2"/>
        <w:rPr>
          <w:rFonts w:ascii="Times New Roman" w:hAnsi="Times New Roman" w:cs="Times New Roman"/>
        </w:rPr>
      </w:pPr>
      <w:bookmarkStart w:id="115" w:name="_Toc73385392"/>
      <w:r w:rsidRPr="009D6FDD">
        <w:rPr>
          <w:rFonts w:ascii="Times New Roman" w:hAnsi="Times New Roman" w:cs="Times New Roman"/>
        </w:rPr>
        <w:t>2.</w:t>
      </w:r>
      <w:r w:rsidR="00C37E95" w:rsidRPr="009D6FDD">
        <w:rPr>
          <w:rFonts w:ascii="Times New Roman" w:hAnsi="Times New Roman" w:cs="Times New Roman"/>
        </w:rPr>
        <w:t>7</w:t>
      </w:r>
      <w:r w:rsidRPr="009D6FDD">
        <w:rPr>
          <w:rFonts w:ascii="Times New Roman" w:hAnsi="Times New Roman" w:cs="Times New Roman"/>
        </w:rPr>
        <w:t xml:space="preserve"> </w:t>
      </w:r>
      <w:r w:rsidR="00606F76" w:rsidRPr="009D6FDD">
        <w:rPr>
          <w:rFonts w:ascii="Times New Roman" w:hAnsi="Times New Roman" w:cs="Times New Roman"/>
        </w:rPr>
        <w:t>Statistical A</w:t>
      </w:r>
      <w:r w:rsidR="00AC25BA" w:rsidRPr="009D6FDD">
        <w:rPr>
          <w:rFonts w:ascii="Times New Roman" w:hAnsi="Times New Roman" w:cs="Times New Roman"/>
        </w:rPr>
        <w:t>pplication in Data Visualization</w:t>
      </w:r>
      <w:bookmarkEnd w:id="115"/>
    </w:p>
    <w:p w14:paraId="477CE88D" w14:textId="764A5E3D" w:rsidR="00E43D61" w:rsidRPr="009D6FDD" w:rsidRDefault="00BE5A71" w:rsidP="00524736">
      <w:pPr>
        <w:pStyle w:val="Heading3"/>
        <w:rPr>
          <w:rFonts w:ascii="Times New Roman" w:hAnsi="Times New Roman" w:cs="Times New Roman"/>
        </w:rPr>
      </w:pPr>
      <w:bookmarkStart w:id="116" w:name="_Toc73385393"/>
      <w:r w:rsidRPr="009D6FDD">
        <w:rPr>
          <w:rFonts w:ascii="Times New Roman" w:hAnsi="Times New Roman" w:cs="Times New Roman"/>
        </w:rPr>
        <w:t>2.</w:t>
      </w:r>
      <w:r w:rsidR="007A5E67" w:rsidRPr="009D6FDD">
        <w:rPr>
          <w:rFonts w:ascii="Times New Roman" w:hAnsi="Times New Roman" w:cs="Times New Roman"/>
        </w:rPr>
        <w:t>7</w:t>
      </w:r>
      <w:r w:rsidRPr="009D6FDD">
        <w:rPr>
          <w:rFonts w:ascii="Times New Roman" w:hAnsi="Times New Roman" w:cs="Times New Roman"/>
        </w:rPr>
        <w:t xml:space="preserve">.1 </w:t>
      </w:r>
      <w:r w:rsidR="00E43D61" w:rsidRPr="009D6FDD">
        <w:rPr>
          <w:rFonts w:ascii="Times New Roman" w:hAnsi="Times New Roman" w:cs="Times New Roman"/>
        </w:rPr>
        <w:t>Introduction</w:t>
      </w:r>
      <w:bookmarkEnd w:id="116"/>
    </w:p>
    <w:p w14:paraId="49461121" w14:textId="525E5C2E" w:rsidR="00C34ACB" w:rsidRPr="009D6FDD" w:rsidRDefault="00C34ACB" w:rsidP="00C34ACB">
      <w:pPr>
        <w:rPr>
          <w:rFonts w:cs="Times New Roman"/>
          <w:color w:val="000000"/>
          <w:shd w:val="clear" w:color="auto" w:fill="FFFFFF"/>
        </w:rPr>
      </w:pPr>
      <w:r w:rsidRPr="009D6FDD">
        <w:rPr>
          <w:rFonts w:cs="Times New Roman"/>
          <w:color w:val="000000"/>
          <w:shd w:val="clear" w:color="auto" w:fill="FFFFFF"/>
        </w:rPr>
        <w:t>In this part, the author discussed two statistical methods</w:t>
      </w:r>
      <w:r w:rsidR="001F023B" w:rsidRPr="009D6FDD">
        <w:rPr>
          <w:rFonts w:cs="Times New Roman"/>
          <w:color w:val="000000"/>
          <w:shd w:val="clear" w:color="auto" w:fill="FFFFFF"/>
        </w:rPr>
        <w:t xml:space="preserve"> </w:t>
      </w:r>
      <w:r w:rsidRPr="009D6FDD">
        <w:rPr>
          <w:rFonts w:cs="Times New Roman"/>
          <w:color w:val="000000"/>
          <w:shd w:val="clear" w:color="auto" w:fill="FFFFFF"/>
        </w:rPr>
        <w:t>(parametric and non-parametric) and explained how to select appropriate statistical methods for analysis and interpretation of the data.</w:t>
      </w:r>
    </w:p>
    <w:p w14:paraId="3B015362" w14:textId="2C510236" w:rsidR="003B2A9D" w:rsidRPr="009D6FDD" w:rsidRDefault="003B2A9D" w:rsidP="003B2A9D">
      <w:pPr>
        <w:rPr>
          <w:rFonts w:cs="Times New Roman"/>
        </w:rPr>
      </w:pPr>
      <w:r w:rsidRPr="009D6FDD">
        <w:rPr>
          <w:rFonts w:cs="Times New Roman"/>
        </w:rPr>
        <w:t>In biostatistics, for each of the specific situation, statistical methods are available for analysis and interpretation of the data</w:t>
      </w:r>
      <w:r w:rsidRPr="009D6FDD">
        <w:rPr>
          <w:rFonts w:cs="Times New Roman"/>
        </w:rPr>
        <w:fldChar w:fldCharType="begin" w:fldLock="1"/>
      </w:r>
      <w:r w:rsidR="0054030F">
        <w:rPr>
          <w:rFonts w:cs="Times New Roman"/>
        </w:rPr>
        <w:instrText>ADDIN CSL_CITATION {"citationItems":[{"id":"ITEM-1","itemData":{"DOI":"10.4103/aca.ACA_248_18","ISSN":"09745181","PMID":"31274493","abstract":"In biostatistics, for each of the specific situation, statistical methods are available for analysis and interpretation of the data. To select the appropriate statistical method, one need to know the assumption and conditions of the statistical methods, so that proper statistical method can be selected for data analysis. Two main statistical methods are used in data analysis: descriptive statistics, which summarizes data using indexes such as mean and median and another is inferential statistics, which draw conclusions from data using statistical tests such as student's t-test. Selection of appropriate statistical method depends on the following three things: Aim and objective of the study, Type and distribution of the data used, and Nature of the observations (pairedunpaired). All type of statistical methods that are used to compare the means are called parametric while statistical methods used to compare other than means (ex-medianmean ranksproportions) are called nonparametric methods. In the present article, we have discussed the parametric and non-parametric methods, their assumptions, and how to select appropriate statistical methods for analysis and interpretation of the biomedical data.","author":[{"dropping-particle":"","family":"Mishra","given":"Prabhaker","non-dropping-particle":"","parse-names":false,"suffix":""},{"dropping-particle":"","family":"Pandey","given":"Chandra","non-dropping-particle":"","parse-names":false,"suffix":""},{"dropping-particle":"","family":"Singh","given":"Uttam","non-dropping-particle":"","parse-names":false,"suffix":""},{"dropping-particle":"","family":"Keshri","given":"Amit","non-dropping-particle":"","parse-names":false,"suffix":""},{"dropping-particle":"","family":"Sabaretnam","given":"Mayilvaganan","non-dropping-particle":"","parse-names":false,"suffix":""}],"container-title":"Annals of Cardiac Anaesthesia","id":"ITEM-1","issue":"3","issued":{"date-parts":[["2019","7","1"]]},"page":"297-301","publisher":"Wolters Kluwer Medknow Publications","title":"Selection of appropriate statistical methods for data analysis","type":"article-journal","volume":"22"},"uris":["http://www.mendeley.com/documents/?uuid=383880e2-9157-3b72-830f-a3d2ab06005a"]}],"mendeley":{"formattedCitation":"[58]","plainTextFormattedCitation":"[58]","previouslyFormattedCitation":"[58]"},"properties":{"noteIndex":0},"schema":"https://github.com/citation-style-language/schema/raw/master/csl-citation.json"}</w:instrText>
      </w:r>
      <w:r w:rsidRPr="009D6FDD">
        <w:rPr>
          <w:rFonts w:cs="Times New Roman"/>
        </w:rPr>
        <w:fldChar w:fldCharType="separate"/>
      </w:r>
      <w:r w:rsidR="0054030F" w:rsidRPr="0054030F">
        <w:rPr>
          <w:rFonts w:cs="Times New Roman"/>
          <w:noProof/>
        </w:rPr>
        <w:t>[58]</w:t>
      </w:r>
      <w:r w:rsidRPr="009D6FDD">
        <w:rPr>
          <w:rFonts w:cs="Times New Roman"/>
        </w:rPr>
        <w:fldChar w:fldCharType="end"/>
      </w:r>
      <w:r w:rsidRPr="009D6FDD">
        <w:rPr>
          <w:rFonts w:cs="Times New Roman"/>
        </w:rPr>
        <w:t>. To select the appropriate statistical method, one need to know the assumption and conditions of the statistical methods, so that proper statistical method can be selected for data analysis</w:t>
      </w:r>
      <w:r w:rsidRPr="009D6FDD">
        <w:rPr>
          <w:rFonts w:cs="Times New Roman"/>
        </w:rPr>
        <w:fldChar w:fldCharType="begin" w:fldLock="1"/>
      </w:r>
      <w:r w:rsidR="0054030F">
        <w:rPr>
          <w:rFonts w:cs="Times New Roman"/>
        </w:rPr>
        <w:instrText>ADDIN CSL_CITATION {"citationItems":[{"id":"ITEM-1","itemData":{"DOI":"10.4103/aca.ACA_248_18","ISSN":"09745181","PMID":"31274493","abstract":"In biostatistics, for each of the specific situation, statistical methods are available for analysis and interpretation of the data. To select the appropriate statistical method, one need to know the assumption and conditions of the statistical methods, so that proper statistical method can be selected for data analysis. Two main statistical methods are used in data analysis: descriptive statistics, which summarizes data using indexes such as mean and median and another is inferential statistics, which draw conclusions from data using statistical tests such as student's t-test. Selection of appropriate statistical method depends on the following three things: Aim and objective of the study, Type and distribution of the data used, and Nature of the observations (pairedunpaired). All type of statistical methods that are used to compare the means are called parametric while statistical methods used to compare other than means (ex-medianmean ranksproportions) are called nonparametric methods. In the present article, we have discussed the parametric and non-parametric methods, their assumptions, and how to select appropriate statistical methods for analysis and interpretation of the biomedical data.","author":[{"dropping-particle":"","family":"Mishra","given":"Prabhaker","non-dropping-particle":"","parse-names":false,"suffix":""},{"dropping-particle":"","family":"Pandey","given":"Chandra","non-dropping-particle":"","parse-names":false,"suffix":""},{"dropping-particle":"","family":"Singh","given":"Uttam","non-dropping-particle":"","parse-names":false,"suffix":""},{"dropping-particle":"","family":"Keshri","given":"Amit","non-dropping-particle":"","parse-names":false,"suffix":""},{"dropping-particle":"","family":"Sabaretnam","given":"Mayilvaganan","non-dropping-particle":"","parse-names":false,"suffix":""}],"container-title":"Annals of Cardiac Anaesthesia","id":"ITEM-1","issue":"3","issued":{"date-parts":[["2019","7","1"]]},"page":"297-301","publisher":"Wolters Kluwer Medknow Publications","title":"Selection of appropriate statistical methods for data analysis","type":"article-journal","volume":"22"},"uris":["http://www.mendeley.com/documents/?uuid=383880e2-9157-3b72-830f-a3d2ab06005a"]}],"mendeley":{"formattedCitation":"[58]","plainTextFormattedCitation":"[58]","previouslyFormattedCitation":"[58]"},"properties":{"noteIndex":0},"schema":"https://github.com/citation-style-language/schema/raw/master/csl-citation.json"}</w:instrText>
      </w:r>
      <w:r w:rsidRPr="009D6FDD">
        <w:rPr>
          <w:rFonts w:cs="Times New Roman"/>
        </w:rPr>
        <w:fldChar w:fldCharType="separate"/>
      </w:r>
      <w:r w:rsidR="0054030F" w:rsidRPr="0054030F">
        <w:rPr>
          <w:rFonts w:cs="Times New Roman"/>
          <w:noProof/>
        </w:rPr>
        <w:t>[58]</w:t>
      </w:r>
      <w:r w:rsidRPr="009D6FDD">
        <w:rPr>
          <w:rFonts w:cs="Times New Roman"/>
        </w:rPr>
        <w:fldChar w:fldCharType="end"/>
      </w:r>
      <w:r w:rsidRPr="009D6FDD">
        <w:rPr>
          <w:rFonts w:cs="Times New Roman"/>
        </w:rPr>
        <w:t>.</w:t>
      </w:r>
    </w:p>
    <w:p w14:paraId="3CE8A5F3" w14:textId="7BB2C9B4" w:rsidR="003B2A9D" w:rsidRPr="009D6FDD" w:rsidRDefault="003B2A9D" w:rsidP="003B2A9D">
      <w:pPr>
        <w:rPr>
          <w:rFonts w:cs="Times New Roman"/>
        </w:rPr>
      </w:pPr>
      <w:r w:rsidRPr="009D6FDD">
        <w:rPr>
          <w:rFonts w:cs="Times New Roman"/>
        </w:rPr>
        <w:t>Two main statistical methods are used in data analysis: descriptive statistics, which summarizes data using indexes such as mean and median and another is inferential statistics, which draw conclusions from data using statistical tests such as student's </w:t>
      </w:r>
      <w:r w:rsidRPr="009D6FDD">
        <w:rPr>
          <w:rFonts w:cs="Times New Roman"/>
          <w:i/>
          <w:iCs/>
        </w:rPr>
        <w:t>t</w:t>
      </w:r>
      <w:r w:rsidRPr="009D6FDD">
        <w:rPr>
          <w:rFonts w:cs="Times New Roman"/>
        </w:rPr>
        <w:t>-test</w:t>
      </w:r>
      <w:r w:rsidRPr="009D6FDD">
        <w:rPr>
          <w:rFonts w:cs="Times New Roman"/>
        </w:rPr>
        <w:fldChar w:fldCharType="begin" w:fldLock="1"/>
      </w:r>
      <w:r w:rsidR="0054030F">
        <w:rPr>
          <w:rFonts w:cs="Times New Roman"/>
        </w:rPr>
        <w:instrText>ADDIN CSL_CITATION {"citationItems":[{"id":"ITEM-1","itemData":{"DOI":"10.4103/aca.ACA_248_18","ISSN":"09745181","PMID":"31274493","abstract":"In biostatistics, for each of the specific situation, statistical methods are available for analysis and interpretation of the data. To select the appropriate statistical method, one need to know the assumption and conditions of the statistical methods, so that proper statistical method can be selected for data analysis. Two main statistical methods are used in data analysis: descriptive statistics, which summarizes data using indexes such as mean and median and another is inferential statistics, which draw conclusions from data using statistical tests such as student's t-test. Selection of appropriate statistical method depends on the following three things: Aim and objective of the study, Type and distribution of the data used, and Nature of the observations (pairedunpaired). All type of statistical methods that are used to compare the means are called parametric while statistical methods used to compare other than means (ex-medianmean ranksproportions) are called nonparametric methods. In the present article, we have discussed the parametric and non-parametric methods, their assumptions, and how to select appropriate statistical methods for analysis and interpretation of the biomedical data.","author":[{"dropping-particle":"","family":"Mishra","given":"Prabhaker","non-dropping-particle":"","parse-names":false,"suffix":""},{"dropping-particle":"","family":"Pandey","given":"Chandra","non-dropping-particle":"","parse-names":false,"suffix":""},{"dropping-particle":"","family":"Singh","given":"Uttam","non-dropping-particle":"","parse-names":false,"suffix":""},{"dropping-particle":"","family":"Keshri","given":"Amit","non-dropping-particle":"","parse-names":false,"suffix":""},{"dropping-particle":"","family":"Sabaretnam","given":"Mayilvaganan","non-dropping-particle":"","parse-names":false,"suffix":""}],"container-title":"Annals of Cardiac Anaesthesia","id":"ITEM-1","issue":"3","issued":{"date-parts":[["2019","7","1"]]},"page":"297-301","publisher":"Wolters Kluwer Medknow Publications","title":"Selection of appropriate statistical methods for data analysis","type":"article-journal","volume":"22"},"uris":["http://www.mendeley.com/documents/?uuid=383880e2-9157-3b72-830f-a3d2ab06005a"]}],"mendeley":{"formattedCitation":"[58]","plainTextFormattedCitation":"[58]","previouslyFormattedCitation":"[58]"},"properties":{"noteIndex":0},"schema":"https://github.com/citation-style-language/schema/raw/master/csl-citation.json"}</w:instrText>
      </w:r>
      <w:r w:rsidRPr="009D6FDD">
        <w:rPr>
          <w:rFonts w:cs="Times New Roman"/>
        </w:rPr>
        <w:fldChar w:fldCharType="separate"/>
      </w:r>
      <w:r w:rsidR="0054030F" w:rsidRPr="0054030F">
        <w:rPr>
          <w:rFonts w:cs="Times New Roman"/>
          <w:noProof/>
        </w:rPr>
        <w:t>[58]</w:t>
      </w:r>
      <w:r w:rsidRPr="009D6FDD">
        <w:rPr>
          <w:rFonts w:cs="Times New Roman"/>
        </w:rPr>
        <w:fldChar w:fldCharType="end"/>
      </w:r>
      <w:r w:rsidRPr="009D6FDD">
        <w:rPr>
          <w:rFonts w:cs="Times New Roman"/>
        </w:rPr>
        <w:t xml:space="preserve">. Selection of appropriate statistical method depends on the following three things: Aim and objective of the study, Type and distribution of the data used, and Nature of the observations (paired/unpaired) </w:t>
      </w:r>
      <w:r w:rsidRPr="009D6FDD">
        <w:rPr>
          <w:rFonts w:cs="Times New Roman"/>
        </w:rPr>
        <w:fldChar w:fldCharType="begin" w:fldLock="1"/>
      </w:r>
      <w:r w:rsidR="0054030F">
        <w:rPr>
          <w:rFonts w:cs="Times New Roman"/>
        </w:rPr>
        <w:instrText>ADDIN CSL_CITATION {"citationItems":[{"id":"ITEM-1","itemData":{"DOI":"10.4103/aca.ACA_248_18","ISSN":"09745181","PMID":"31274493","abstract":"In biostatistics, for each of the specific situation, statistical methods are available for analysis and interpretation of the data. To select the appropriate statistical method, one need to know the assumption and conditions of the statistical methods, so that proper statistical method can be selected for data analysis. Two main statistical methods are used in data analysis: descriptive statistics, which summarizes data using indexes such as mean and median and another is inferential statistics, which draw conclusions from data using statistical tests such as student's t-test. Selection of appropriate statistical method depends on the following three things: Aim and objective of the study, Type and distribution of the data used, and Nature of the observations (pairedunpaired). All type of statistical methods that are used to compare the means are called parametric while statistical methods used to compare other than means (ex-medianmean ranksproportions) are called nonparametric methods. In the present article, we have discussed the parametric and non-parametric methods, their assumptions, and how to select appropriate statistical methods for analysis and interpretation of the biomedical data.","author":[{"dropping-particle":"","family":"Mishra","given":"Prabhaker","non-dropping-particle":"","parse-names":false,"suffix":""},{"dropping-particle":"","family":"Pandey","given":"Chandra","non-dropping-particle":"","parse-names":false,"suffix":""},{"dropping-particle":"","family":"Singh","given":"Uttam","non-dropping-particle":"","parse-names":false,"suffix":""},{"dropping-particle":"","family":"Keshri","given":"Amit","non-dropping-particle":"","parse-names":false,"suffix":""},{"dropping-particle":"","family":"Sabaretnam","given":"Mayilvaganan","non-dropping-particle":"","parse-names":false,"suffix":""}],"container-title":"Annals of Cardiac Anaesthesia","id":"ITEM-1","issue":"3","issued":{"date-parts":[["2019","7","1"]]},"page":"297-301","publisher":"Wolters Kluwer Medknow Publications","title":"Selection of appropriate statistical methods for data analysis","type":"article-journal","volume":"22"},"uris":["http://www.mendeley.com/documents/?uuid=383880e2-9157-3b72-830f-a3d2ab06005a"]}],"mendeley":{"formattedCitation":"[58]","plainTextFormattedCitation":"[58]","previouslyFormattedCitation":"[58]"},"properties":{"noteIndex":0},"schema":"https://github.com/citation-style-language/schema/raw/master/csl-citation.json"}</w:instrText>
      </w:r>
      <w:r w:rsidRPr="009D6FDD">
        <w:rPr>
          <w:rFonts w:cs="Times New Roman"/>
        </w:rPr>
        <w:fldChar w:fldCharType="separate"/>
      </w:r>
      <w:r w:rsidR="0054030F" w:rsidRPr="0054030F">
        <w:rPr>
          <w:rFonts w:cs="Times New Roman"/>
          <w:noProof/>
        </w:rPr>
        <w:t>[58]</w:t>
      </w:r>
      <w:r w:rsidRPr="009D6FDD">
        <w:rPr>
          <w:rFonts w:cs="Times New Roman"/>
        </w:rPr>
        <w:fldChar w:fldCharType="end"/>
      </w:r>
      <w:r w:rsidRPr="009D6FDD">
        <w:rPr>
          <w:rFonts w:cs="Times New Roman"/>
        </w:rPr>
        <w:t>.  Other than knowledge of the statistical methods, another very important aspect is nature and type of the data collected and objective of the study because as per objective, corresponding statistical methods are selected which are suitable on given data</w:t>
      </w:r>
      <w:r w:rsidRPr="009D6FDD">
        <w:rPr>
          <w:rFonts w:cs="Times New Roman"/>
        </w:rPr>
        <w:fldChar w:fldCharType="begin" w:fldLock="1"/>
      </w:r>
      <w:r w:rsidR="0054030F">
        <w:rPr>
          <w:rFonts w:cs="Times New Roman"/>
        </w:rPr>
        <w:instrText>ADDIN CSL_CITATION {"citationItems":[{"id":"ITEM-1","itemData":{"DOI":"10.4103/aca.ACA_248_18","ISSN":"09745181","PMID":"31274493","abstract":"In biostatistics, for each of the specific situation, statistical methods are available for analysis and interpretation of the data. To select the appropriate statistical method, one need to know the assumption and conditions of the statistical methods, so that proper statistical method can be selected for data analysis. Two main statistical methods are used in data analysis: descriptive statistics, which summarizes data using indexes such as mean and median and another is inferential statistics, which draw conclusions from data using statistical tests such as student's t-test. Selection of appropriate statistical method depends on the following three things: Aim and objective of the study, Type and distribution of the data used, and Nature of the observations (pairedunpaired). All type of statistical methods that are used to compare the means are called parametric while statistical methods used to compare other than means (ex-medianmean ranksproportions) are called nonparametric methods. In the present article, we have discussed the parametric and non-parametric methods, their assumptions, and how to select appropriate statistical methods for analysis and interpretation of the biomedical data.","author":[{"dropping-particle":"","family":"Mishra","given":"Prabhaker","non-dropping-particle":"","parse-names":false,"suffix":""},{"dropping-particle":"","family":"Pandey","given":"Chandra","non-dropping-particle":"","parse-names":false,"suffix":""},{"dropping-particle":"","family":"Singh","given":"Uttam","non-dropping-particle":"","parse-names":false,"suffix":""},{"dropping-particle":"","family":"Keshri","given":"Amit","non-dropping-particle":"","parse-names":false,"suffix":""},{"dropping-particle":"","family":"Sabaretnam","given":"Mayilvaganan","non-dropping-particle":"","parse-names":false,"suffix":""}],"container-title":"Annals of Cardiac Anaesthesia","id":"ITEM-1","issue":"3","issued":{"date-parts":[["2019","7","1"]]},"page":"297-301","publisher":"Wolters Kluwer Medknow Publications","title":"Selection of appropriate statistical methods for data analysis","type":"article-journal","volume":"22"},"uris":["http://www.mendeley.com/documents/?uuid=383880e2-9157-3b72-830f-a3d2ab06005a"]}],"mendeley":{"formattedCitation":"[58]","plainTextFormattedCitation":"[58]","previouslyFormattedCitation":"[58]"},"properties":{"noteIndex":0},"schema":"https://github.com/citation-style-language/schema/raw/master/csl-citation.json"}</w:instrText>
      </w:r>
      <w:r w:rsidRPr="009D6FDD">
        <w:rPr>
          <w:rFonts w:cs="Times New Roman"/>
        </w:rPr>
        <w:fldChar w:fldCharType="separate"/>
      </w:r>
      <w:r w:rsidR="0054030F" w:rsidRPr="0054030F">
        <w:rPr>
          <w:rFonts w:cs="Times New Roman"/>
          <w:noProof/>
        </w:rPr>
        <w:t>[58]</w:t>
      </w:r>
      <w:r w:rsidRPr="009D6FDD">
        <w:rPr>
          <w:rFonts w:cs="Times New Roman"/>
        </w:rPr>
        <w:fldChar w:fldCharType="end"/>
      </w:r>
      <w:r w:rsidRPr="009D6FDD">
        <w:rPr>
          <w:rFonts w:cs="Times New Roman"/>
        </w:rPr>
        <w:t>. </w:t>
      </w:r>
    </w:p>
    <w:p w14:paraId="443342D4" w14:textId="31F2E666" w:rsidR="003B2A9D" w:rsidRPr="009D6FDD" w:rsidRDefault="003B2A9D" w:rsidP="003B2A9D">
      <w:pPr>
        <w:rPr>
          <w:rFonts w:cs="Times New Roman"/>
        </w:rPr>
      </w:pPr>
      <w:r w:rsidRPr="009D6FDD">
        <w:rPr>
          <w:rFonts w:cs="Times New Roman"/>
        </w:rPr>
        <w:lastRenderedPageBreak/>
        <w:t>Suppose our objective is to find out the predictors of the outcome variable, then regression analysis is used while to compare the means between two independent samples, unpaired samples t-test is used</w:t>
      </w:r>
      <w:r w:rsidRPr="009D6FDD">
        <w:rPr>
          <w:rFonts w:cs="Times New Roman"/>
        </w:rPr>
        <w:fldChar w:fldCharType="begin" w:fldLock="1"/>
      </w:r>
      <w:r w:rsidR="0054030F">
        <w:rPr>
          <w:rFonts w:cs="Times New Roman"/>
        </w:rPr>
        <w:instrText>ADDIN CSL_CITATION {"citationItems":[{"id":"ITEM-1","itemData":{"DOI":"10.4103/aca.ACA_248_18","ISSN":"09745181","PMID":"31274493","abstract":"In biostatistics, for each of the specific situation, statistical methods are available for analysis and interpretation of the data. To select the appropriate statistical method, one need to know the assumption and conditions of the statistical methods, so that proper statistical method can be selected for data analysis. Two main statistical methods are used in data analysis: descriptive statistics, which summarizes data using indexes such as mean and median and another is inferential statistics, which draw conclusions from data using statistical tests such as student's t-test. Selection of appropriate statistical method depends on the following three things: Aim and objective of the study, Type and distribution of the data used, and Nature of the observations (pairedunpaired). All type of statistical methods that are used to compare the means are called parametric while statistical methods used to compare other than means (ex-medianmean ranksproportions) are called nonparametric methods. In the present article, we have discussed the parametric and non-parametric methods, their assumptions, and how to select appropriate statistical methods for analysis and interpretation of the biomedical data.","author":[{"dropping-particle":"","family":"Mishra","given":"Prabhaker","non-dropping-particle":"","parse-names":false,"suffix":""},{"dropping-particle":"","family":"Pandey","given":"Chandra","non-dropping-particle":"","parse-names":false,"suffix":""},{"dropping-particle":"","family":"Singh","given":"Uttam","non-dropping-particle":"","parse-names":false,"suffix":""},{"dropping-particle":"","family":"Keshri","given":"Amit","non-dropping-particle":"","parse-names":false,"suffix":""},{"dropping-particle":"","family":"Sabaretnam","given":"Mayilvaganan","non-dropping-particle":"","parse-names":false,"suffix":""}],"container-title":"Annals of Cardiac Anaesthesia","id":"ITEM-1","issue":"3","issued":{"date-parts":[["2019","7","1"]]},"page":"297-301","publisher":"Wolters Kluwer Medknow Publications","title":"Selection of appropriate statistical methods for data analysis","type":"article-journal","volume":"22"},"uris":["http://www.mendeley.com/documents/?uuid=383880e2-9157-3b72-830f-a3d2ab06005a"]}],"mendeley":{"formattedCitation":"[58]","plainTextFormattedCitation":"[58]","previouslyFormattedCitation":"[58]"},"properties":{"noteIndex":0},"schema":"https://github.com/citation-style-language/schema/raw/master/csl-citation.json"}</w:instrText>
      </w:r>
      <w:r w:rsidRPr="009D6FDD">
        <w:rPr>
          <w:rFonts w:cs="Times New Roman"/>
        </w:rPr>
        <w:fldChar w:fldCharType="separate"/>
      </w:r>
      <w:r w:rsidR="0054030F" w:rsidRPr="0054030F">
        <w:rPr>
          <w:rFonts w:cs="Times New Roman"/>
          <w:noProof/>
        </w:rPr>
        <w:t>[58]</w:t>
      </w:r>
      <w:r w:rsidRPr="009D6FDD">
        <w:rPr>
          <w:rFonts w:cs="Times New Roman"/>
        </w:rPr>
        <w:fldChar w:fldCharType="end"/>
      </w:r>
      <w:r w:rsidRPr="009D6FDD">
        <w:rPr>
          <w:rFonts w:cs="Times New Roman"/>
        </w:rPr>
        <w:t>.</w:t>
      </w:r>
    </w:p>
    <w:p w14:paraId="1A7C82B2" w14:textId="6614E88E" w:rsidR="00C4049B" w:rsidRPr="009D6FDD" w:rsidRDefault="00C4049B" w:rsidP="00524736">
      <w:pPr>
        <w:pStyle w:val="Heading3"/>
        <w:rPr>
          <w:rFonts w:ascii="Times New Roman" w:hAnsi="Times New Roman" w:cs="Times New Roman"/>
        </w:rPr>
      </w:pPr>
      <w:bookmarkStart w:id="117" w:name="_Toc73385394"/>
      <w:r w:rsidRPr="009D6FDD">
        <w:rPr>
          <w:rFonts w:ascii="Times New Roman" w:hAnsi="Times New Roman" w:cs="Times New Roman"/>
        </w:rPr>
        <w:t>2.</w:t>
      </w:r>
      <w:r w:rsidR="009D4973" w:rsidRPr="009D6FDD">
        <w:rPr>
          <w:rFonts w:ascii="Times New Roman" w:hAnsi="Times New Roman" w:cs="Times New Roman"/>
        </w:rPr>
        <w:t>7</w:t>
      </w:r>
      <w:r w:rsidRPr="009D6FDD">
        <w:rPr>
          <w:rFonts w:ascii="Times New Roman" w:hAnsi="Times New Roman" w:cs="Times New Roman"/>
        </w:rPr>
        <w:t>.</w:t>
      </w:r>
      <w:r w:rsidR="009D4973" w:rsidRPr="009D6FDD">
        <w:rPr>
          <w:rFonts w:ascii="Times New Roman" w:hAnsi="Times New Roman" w:cs="Times New Roman"/>
        </w:rPr>
        <w:t>2</w:t>
      </w:r>
      <w:r w:rsidRPr="009D6FDD">
        <w:rPr>
          <w:rFonts w:ascii="Times New Roman" w:hAnsi="Times New Roman" w:cs="Times New Roman"/>
        </w:rPr>
        <w:t xml:space="preserve"> Statistical Concepts</w:t>
      </w:r>
      <w:bookmarkEnd w:id="117"/>
    </w:p>
    <w:p w14:paraId="371DD51F" w14:textId="77777777" w:rsidR="00D7757A" w:rsidRPr="009D6FDD" w:rsidRDefault="00D7757A" w:rsidP="00D7757A">
      <w:pPr>
        <w:rPr>
          <w:rFonts w:cs="Times New Roman"/>
        </w:rPr>
      </w:pPr>
      <w:r w:rsidRPr="009D6FDD">
        <w:rPr>
          <w:rFonts w:cs="Times New Roman"/>
        </w:rPr>
        <w:t>The author after investigation found the purpose of the difference study is to compare the difference between data or multiple sets of data. It usually includes the following types of analysis methods, which are analysis of variance, T test and Chi-square test. Before introducing those statistical methods, it is mandatory to know the concept of correlation coefficient and p value.</w:t>
      </w:r>
    </w:p>
    <w:p w14:paraId="0E85D6E3" w14:textId="77777777" w:rsidR="00D7757A" w:rsidRPr="009D6FDD" w:rsidRDefault="00D7757A" w:rsidP="00D7757A">
      <w:pPr>
        <w:rPr>
          <w:rFonts w:cs="Times New Roman"/>
          <w:b/>
          <w:bCs/>
        </w:rPr>
      </w:pPr>
      <w:r w:rsidRPr="009D6FDD">
        <w:rPr>
          <w:rFonts w:cs="Times New Roman"/>
          <w:b/>
          <w:bCs/>
        </w:rPr>
        <w:t>correlation coefficient</w:t>
      </w:r>
    </w:p>
    <w:p w14:paraId="3F918706" w14:textId="7389C955" w:rsidR="00D7757A" w:rsidRPr="009D6FDD" w:rsidRDefault="00D7757A" w:rsidP="00D7757A">
      <w:pPr>
        <w:rPr>
          <w:rFonts w:cs="Times New Roman"/>
        </w:rPr>
      </w:pPr>
      <w:r w:rsidRPr="009D6FDD">
        <w:rPr>
          <w:rFonts w:cs="Times New Roman"/>
        </w:rPr>
        <w:t>The correlation coefficient, </w:t>
      </w:r>
      <w:r w:rsidRPr="009D6FDD">
        <w:rPr>
          <w:rFonts w:cs="Times New Roman"/>
          <w:i/>
          <w:iCs/>
        </w:rPr>
        <w:t>r</w:t>
      </w:r>
      <w:r w:rsidRPr="009D6FDD">
        <w:rPr>
          <w:rFonts w:cs="Times New Roman"/>
        </w:rPr>
        <w:t>, tells us about the strength and direction of the linear relationship between x and y</w:t>
      </w:r>
      <w:r w:rsidRPr="009D6FDD">
        <w:rPr>
          <w:rFonts w:cs="Times New Roman"/>
        </w:rPr>
        <w:fldChar w:fldCharType="begin" w:fldLock="1"/>
      </w:r>
      <w:r w:rsidR="0054030F">
        <w:rPr>
          <w:rFonts w:cs="Times New Roman"/>
        </w:rPr>
        <w:instrText>ADDIN CSL_CITATION {"citationItems":[{"id":"ITEM-1","itemData":{"URL":"https://courses.lumenlearning.com/introstats1/chapter/testing-the-significance-of-the-correlation-coefficient/","accessed":{"date-parts":[["2021","4","18"]]},"id":"ITEM-1","issued":{"date-parts":[["0"]]},"title":"Testing the Significance of the Correlation Coefficient | Introduction to Statistics","type":"webpage"},"uris":["http://www.mendeley.com/documents/?uuid=0646dbb9-9a64-385f-a91b-ea17b322dcc5"]}],"mendeley":{"formattedCitation":"[59]","plainTextFormattedCitation":"[59]","previouslyFormattedCitation":"[59]"},"properties":{"noteIndex":0},"schema":"https://github.com/citation-style-language/schema/raw/master/csl-citation.json"}</w:instrText>
      </w:r>
      <w:r w:rsidRPr="009D6FDD">
        <w:rPr>
          <w:rFonts w:cs="Times New Roman"/>
        </w:rPr>
        <w:fldChar w:fldCharType="separate"/>
      </w:r>
      <w:r w:rsidR="0054030F" w:rsidRPr="0054030F">
        <w:rPr>
          <w:rFonts w:cs="Times New Roman"/>
          <w:noProof/>
        </w:rPr>
        <w:t>[59]</w:t>
      </w:r>
      <w:r w:rsidRPr="009D6FDD">
        <w:rPr>
          <w:rFonts w:cs="Times New Roman"/>
        </w:rPr>
        <w:fldChar w:fldCharType="end"/>
      </w:r>
      <w:r w:rsidRPr="009D6FDD">
        <w:rPr>
          <w:rFonts w:cs="Times New Roman"/>
        </w:rPr>
        <w:t>. A correlation is useful when you want to see the relationship between two (or more) normally distributed interval variables</w:t>
      </w:r>
      <w:r w:rsidRPr="009D6FDD">
        <w:rPr>
          <w:rFonts w:cs="Times New Roman"/>
        </w:rPr>
        <w:fldChar w:fldCharType="begin" w:fldLock="1"/>
      </w:r>
      <w:r w:rsidR="0054030F">
        <w:rPr>
          <w:rFonts w:cs="Times New Roman"/>
        </w:rPr>
        <w:instrText>ADDIN CSL_CITATION {"citationItems":[{"id":"ITEM-1","itemData":{"URL":"https://stats.idre.ucla.edu/spss/whatstat/what-statistical-analysis-should-i-usestatistical-analyses-using-spss/","accessed":{"date-parts":[["2021","4","18"]]},"id":"ITEM-1","issued":{"date-parts":[["0"]]},"title":"What statistical analysis should I use? Statistical analyses using SPSS","type":"webpage"},"uris":["http://www.mendeley.com/documents/?uuid=37c30e56-db06-37e6-b741-997e1f81f868"]}],"mendeley":{"formattedCitation":"[60]","plainTextFormattedCitation":"[60]","previouslyFormattedCitation":"[60]"},"properties":{"noteIndex":0},"schema":"https://github.com/citation-style-language/schema/raw/master/csl-citation.json"}</w:instrText>
      </w:r>
      <w:r w:rsidRPr="009D6FDD">
        <w:rPr>
          <w:rFonts w:cs="Times New Roman"/>
        </w:rPr>
        <w:fldChar w:fldCharType="separate"/>
      </w:r>
      <w:r w:rsidR="0054030F" w:rsidRPr="0054030F">
        <w:rPr>
          <w:rFonts w:cs="Times New Roman"/>
          <w:noProof/>
        </w:rPr>
        <w:t>[60]</w:t>
      </w:r>
      <w:r w:rsidRPr="009D6FDD">
        <w:rPr>
          <w:rFonts w:cs="Times New Roman"/>
        </w:rPr>
        <w:fldChar w:fldCharType="end"/>
      </w:r>
      <w:r w:rsidRPr="009D6FDD">
        <w:rPr>
          <w:rFonts w:cs="Times New Roman"/>
        </w:rPr>
        <w:t>.  </w:t>
      </w:r>
    </w:p>
    <w:p w14:paraId="4CF5D2BC" w14:textId="7DCF33B7" w:rsidR="00D7757A" w:rsidRPr="009D6FDD" w:rsidRDefault="00D7757A" w:rsidP="00D7757A">
      <w:pPr>
        <w:shd w:val="clear" w:color="auto" w:fill="FFFFFF"/>
        <w:spacing w:after="0"/>
        <w:rPr>
          <w:rFonts w:cs="Times New Roman"/>
        </w:rPr>
      </w:pPr>
      <w:r w:rsidRPr="009D6FDD">
        <w:rPr>
          <w:rFonts w:cs="Times New Roman"/>
        </w:rPr>
        <w:t>Relationships between variables. The correlation coefficient measures the degree of linear association between two variables, with a value in the range +1 to -1</w:t>
      </w:r>
      <w:r w:rsidRPr="009D6FDD">
        <w:rPr>
          <w:rFonts w:cs="Times New Roman"/>
        </w:rPr>
        <w:fldChar w:fldCharType="begin" w:fldLock="1"/>
      </w:r>
      <w:r w:rsidR="0054030F">
        <w:rPr>
          <w:rFonts w:cs="Times New Roman"/>
        </w:rPr>
        <w:instrText>ADDIN CSL_CITATION {"citationItems":[{"id":"ITEM-1","itemData":{"URL":"https://www.emeraldgrouppublishing.com/how-to/research/data-analysis/choose-right-statistical-technique?part=3","accessed":{"date-parts":[["2021","4","18"]]},"id":"ITEM-1","issued":{"date-parts":[["0"]]},"title":"Choose the right statistical technique | Emerald Publishing","type":"webpage"},"uris":["http://www.mendeley.com/documents/?uuid=6b50285e-097b-3206-ab60-4a46bcf937dd"]}],"mendeley":{"formattedCitation":"[61]","plainTextFormattedCitation":"[61]","previouslyFormattedCitation":"[61]"},"properties":{"noteIndex":0},"schema":"https://github.com/citation-style-language/schema/raw/master/csl-citation.json"}</w:instrText>
      </w:r>
      <w:r w:rsidRPr="009D6FDD">
        <w:rPr>
          <w:rFonts w:cs="Times New Roman"/>
        </w:rPr>
        <w:fldChar w:fldCharType="separate"/>
      </w:r>
      <w:r w:rsidR="0054030F" w:rsidRPr="0054030F">
        <w:rPr>
          <w:rFonts w:cs="Times New Roman"/>
          <w:noProof/>
        </w:rPr>
        <w:t>[61]</w:t>
      </w:r>
      <w:r w:rsidRPr="009D6FDD">
        <w:rPr>
          <w:rFonts w:cs="Times New Roman"/>
        </w:rPr>
        <w:fldChar w:fldCharType="end"/>
      </w:r>
      <w:r w:rsidRPr="009D6FDD">
        <w:rPr>
          <w:rFonts w:cs="Times New Roman"/>
        </w:rPr>
        <w:t>. Positive values indicate that the two variables increase and decrease together</w:t>
      </w:r>
      <w:r w:rsidRPr="009D6FDD">
        <w:rPr>
          <w:rFonts w:cs="Times New Roman"/>
        </w:rPr>
        <w:fldChar w:fldCharType="begin" w:fldLock="1"/>
      </w:r>
      <w:r w:rsidR="0054030F">
        <w:rPr>
          <w:rFonts w:cs="Times New Roman"/>
        </w:rPr>
        <w:instrText>ADDIN CSL_CITATION {"citationItems":[{"id":"ITEM-1","itemData":{"URL":"https://www.emeraldgrouppublishing.com/how-to/research/data-analysis/choose-right-statistical-technique?part=3","accessed":{"date-parts":[["2021","4","18"]]},"id":"ITEM-1","issued":{"date-parts":[["0"]]},"title":"Choose the right statistical technique | Emerald Publishing","type":"webpage"},"uris":["http://www.mendeley.com/documents/?uuid=6b50285e-097b-3206-ab60-4a46bcf937dd"]}],"mendeley":{"formattedCitation":"[61]","plainTextFormattedCitation":"[61]","previouslyFormattedCitation":"[61]"},"properties":{"noteIndex":0},"schema":"https://github.com/citation-style-language/schema/raw/master/csl-citation.json"}</w:instrText>
      </w:r>
      <w:r w:rsidRPr="009D6FDD">
        <w:rPr>
          <w:rFonts w:cs="Times New Roman"/>
        </w:rPr>
        <w:fldChar w:fldCharType="separate"/>
      </w:r>
      <w:r w:rsidR="0054030F" w:rsidRPr="0054030F">
        <w:rPr>
          <w:rFonts w:cs="Times New Roman"/>
          <w:noProof/>
        </w:rPr>
        <w:t>[61]</w:t>
      </w:r>
      <w:r w:rsidRPr="009D6FDD">
        <w:rPr>
          <w:rFonts w:cs="Times New Roman"/>
        </w:rPr>
        <w:fldChar w:fldCharType="end"/>
      </w:r>
      <w:r w:rsidRPr="009D6FDD">
        <w:rPr>
          <w:rFonts w:cs="Times New Roman"/>
        </w:rPr>
        <w:t>; negative values that one increases as the other decreases</w:t>
      </w:r>
      <w:r w:rsidRPr="009D6FDD">
        <w:rPr>
          <w:rFonts w:cs="Times New Roman"/>
        </w:rPr>
        <w:fldChar w:fldCharType="begin" w:fldLock="1"/>
      </w:r>
      <w:r w:rsidR="0054030F">
        <w:rPr>
          <w:rFonts w:cs="Times New Roman"/>
        </w:rPr>
        <w:instrText>ADDIN CSL_CITATION {"citationItems":[{"id":"ITEM-1","itemData":{"URL":"https://www.emeraldgrouppublishing.com/how-to/research/data-analysis/choose-right-statistical-technique?part=3","accessed":{"date-parts":[["2021","4","18"]]},"id":"ITEM-1","issued":{"date-parts":[["0"]]},"title":"Choose the right statistical technique | Emerald Publishing","type":"webpage"},"uris":["http://www.mendeley.com/documents/?uuid=6b50285e-097b-3206-ab60-4a46bcf937dd"]}],"mendeley":{"formattedCitation":"[61]","plainTextFormattedCitation":"[61]","previouslyFormattedCitation":"[61]"},"properties":{"noteIndex":0},"schema":"https://github.com/citation-style-language/schema/raw/master/csl-citation.json"}</w:instrText>
      </w:r>
      <w:r w:rsidRPr="009D6FDD">
        <w:rPr>
          <w:rFonts w:cs="Times New Roman"/>
        </w:rPr>
        <w:fldChar w:fldCharType="separate"/>
      </w:r>
      <w:r w:rsidR="0054030F" w:rsidRPr="0054030F">
        <w:rPr>
          <w:rFonts w:cs="Times New Roman"/>
          <w:noProof/>
        </w:rPr>
        <w:t>[61]</w:t>
      </w:r>
      <w:r w:rsidRPr="009D6FDD">
        <w:rPr>
          <w:rFonts w:cs="Times New Roman"/>
        </w:rPr>
        <w:fldChar w:fldCharType="end"/>
      </w:r>
      <w:r w:rsidRPr="009D6FDD">
        <w:rPr>
          <w:rFonts w:cs="Times New Roman"/>
        </w:rPr>
        <w:t>. A correlation coefficient of zero indicates no linear relationship between the two variables</w:t>
      </w:r>
      <w:r w:rsidRPr="009D6FDD">
        <w:rPr>
          <w:rFonts w:cs="Times New Roman"/>
        </w:rPr>
        <w:fldChar w:fldCharType="begin" w:fldLock="1"/>
      </w:r>
      <w:r w:rsidR="0054030F">
        <w:rPr>
          <w:rFonts w:cs="Times New Roman"/>
        </w:rPr>
        <w:instrText>ADDIN CSL_CITATION {"citationItems":[{"id":"ITEM-1","itemData":{"URL":"https://www.emeraldgrouppublishing.com/how-to/research/data-analysis/choose-right-statistical-technique?part=3","accessed":{"date-parts":[["2021","4","18"]]},"id":"ITEM-1","issued":{"date-parts":[["0"]]},"title":"Choose the right statistical technique | Emerald Publishing","type":"webpage"},"uris":["http://www.mendeley.com/documents/?uuid=6b50285e-097b-3206-ab60-4a46bcf937dd"]}],"mendeley":{"formattedCitation":"[61]","plainTextFormattedCitation":"[61]","previouslyFormattedCitation":"[61]"},"properties":{"noteIndex":0},"schema":"https://github.com/citation-style-language/schema/raw/master/csl-citation.json"}</w:instrText>
      </w:r>
      <w:r w:rsidRPr="009D6FDD">
        <w:rPr>
          <w:rFonts w:cs="Times New Roman"/>
        </w:rPr>
        <w:fldChar w:fldCharType="separate"/>
      </w:r>
      <w:r w:rsidR="0054030F" w:rsidRPr="0054030F">
        <w:rPr>
          <w:rFonts w:cs="Times New Roman"/>
          <w:noProof/>
        </w:rPr>
        <w:t>[61]</w:t>
      </w:r>
      <w:r w:rsidRPr="009D6FDD">
        <w:rPr>
          <w:rFonts w:cs="Times New Roman"/>
        </w:rPr>
        <w:fldChar w:fldCharType="end"/>
      </w:r>
      <w:r w:rsidRPr="009D6FDD">
        <w:rPr>
          <w:rFonts w:cs="Times New Roman"/>
        </w:rPr>
        <w:t xml:space="preserve">. </w:t>
      </w:r>
    </w:p>
    <w:p w14:paraId="0DA2632C" w14:textId="2582B8AF" w:rsidR="00D7757A" w:rsidRPr="009D6FDD" w:rsidRDefault="00D7757A" w:rsidP="00D7757A">
      <w:pPr>
        <w:rPr>
          <w:rFonts w:cs="Times New Roman"/>
        </w:rPr>
      </w:pPr>
      <w:r w:rsidRPr="009D6FDD">
        <w:rPr>
          <w:rFonts w:cs="Times New Roman"/>
        </w:rPr>
        <w:t>The P value is used all over statistics, from t-tests to regression analysis, P values always used to determine statistical significance in a hypothesis test</w:t>
      </w:r>
      <w:r w:rsidRPr="009D6FDD">
        <w:rPr>
          <w:rFonts w:cs="Times New Roman"/>
        </w:rPr>
        <w:fldChar w:fldCharType="begin" w:fldLock="1"/>
      </w:r>
      <w:r w:rsidR="0054030F">
        <w:rPr>
          <w:rFonts w:cs="Times New Roman"/>
        </w:rPr>
        <w:instrText>ADDIN CSL_CITATION {"citationItems":[{"id":"ITEM-1","itemData":{"URL":"https://blog.minitab.com/en/adventures-in-statistics-2/how-to-correctly-interpret-p-values","accessed":{"date-parts":[["2021","4","18"]]},"id":"ITEM-1","issued":{"date-parts":[["0"]]},"title":"How to Correctly Interpret P Values","type":"webpage"},"uris":["http://www.mendeley.com/documents/?uuid=fbee1dc3-fa83-37f8-8c14-08b8d74df6fa"]}],"mendeley":{"formattedCitation":"[62]","plainTextFormattedCitation":"[62]","previouslyFormattedCitation":"[62]"},"properties":{"noteIndex":0},"schema":"https://github.com/citation-style-language/schema/raw/master/csl-citation.json"}</w:instrText>
      </w:r>
      <w:r w:rsidRPr="009D6FDD">
        <w:rPr>
          <w:rFonts w:cs="Times New Roman"/>
        </w:rPr>
        <w:fldChar w:fldCharType="separate"/>
      </w:r>
      <w:r w:rsidR="0054030F" w:rsidRPr="0054030F">
        <w:rPr>
          <w:rFonts w:cs="Times New Roman"/>
          <w:noProof/>
        </w:rPr>
        <w:t>[62]</w:t>
      </w:r>
      <w:r w:rsidRPr="009D6FDD">
        <w:rPr>
          <w:rFonts w:cs="Times New Roman"/>
        </w:rPr>
        <w:fldChar w:fldCharType="end"/>
      </w:r>
      <w:r w:rsidRPr="009D6FDD">
        <w:rPr>
          <w:rFonts w:cs="Times New Roman"/>
        </w:rPr>
        <w:t>. Using the p-value method, you could choose any appropriate significance level you want</w:t>
      </w:r>
      <w:r w:rsidRPr="009D6FDD">
        <w:rPr>
          <w:rFonts w:cs="Times New Roman"/>
        </w:rPr>
        <w:fldChar w:fldCharType="begin" w:fldLock="1"/>
      </w:r>
      <w:r w:rsidR="0054030F">
        <w:rPr>
          <w:rFonts w:cs="Times New Roman"/>
        </w:rPr>
        <w:instrText>ADDIN CSL_CITATION {"citationItems":[{"id":"ITEM-1","itemData":{"URL":"https://courses.lumenlearning.com/introstats1/chapter/testing-the-significance-of-the-correlation-coefficient/","accessed":{"date-parts":[["2021","4","18"]]},"id":"ITEM-1","issued":{"date-parts":[["0"]]},"title":"Testing the Significance of the Correlation Coefficient | Introduction to Statistics","type":"webpage"},"uris":["http://www.mendeley.com/documents/?uuid=0646dbb9-9a64-385f-a91b-ea17b322dcc5"]}],"mendeley":{"formattedCitation":"[59]","plainTextFormattedCitation":"[59]","previouslyFormattedCitation":"[59]"},"properties":{"noteIndex":0},"schema":"https://github.com/citation-style-language/schema/raw/master/csl-citation.json"}</w:instrText>
      </w:r>
      <w:r w:rsidRPr="009D6FDD">
        <w:rPr>
          <w:rFonts w:cs="Times New Roman"/>
        </w:rPr>
        <w:fldChar w:fldCharType="separate"/>
      </w:r>
      <w:r w:rsidR="0054030F" w:rsidRPr="0054030F">
        <w:rPr>
          <w:rFonts w:cs="Times New Roman"/>
          <w:noProof/>
        </w:rPr>
        <w:t>[59]</w:t>
      </w:r>
      <w:r w:rsidRPr="009D6FDD">
        <w:rPr>
          <w:rFonts w:cs="Times New Roman"/>
        </w:rPr>
        <w:fldChar w:fldCharType="end"/>
      </w:r>
      <w:r w:rsidRPr="009D6FDD">
        <w:rPr>
          <w:rFonts w:cs="Times New Roman"/>
        </w:rPr>
        <w:t>. Assumes that we are using a significance level of 5%, α = 0.05.</w:t>
      </w:r>
    </w:p>
    <w:p w14:paraId="29C33F8A" w14:textId="1DDE2578" w:rsidR="00D7757A" w:rsidRPr="009D6FDD" w:rsidRDefault="00D7757A" w:rsidP="00D7757A">
      <w:pPr>
        <w:rPr>
          <w:rFonts w:cs="Times New Roman"/>
        </w:rPr>
      </w:pPr>
      <w:r w:rsidRPr="009D6FDD">
        <w:rPr>
          <w:rFonts w:cs="Times New Roman"/>
        </w:rPr>
        <w:t>If p-value &lt; (α =0.05), that means there is sufficient evidence to conclude that there is a significant linear relationship between x and y because the correlation coefficient is significantly different from zero and we can reject the null hypothesis</w:t>
      </w:r>
      <w:r w:rsidRPr="009D6FDD">
        <w:rPr>
          <w:rFonts w:cs="Times New Roman"/>
        </w:rPr>
        <w:fldChar w:fldCharType="begin" w:fldLock="1"/>
      </w:r>
      <w:r w:rsidR="0054030F">
        <w:rPr>
          <w:rFonts w:cs="Times New Roman"/>
        </w:rPr>
        <w:instrText>ADDIN CSL_CITATION {"citationItems":[{"id":"ITEM-1","itemData":{"URL":"https://courses.lumenlearning.com/introstats1/chapter/testing-the-significance-of-the-correlation-coefficient/","accessed":{"date-parts":[["2021","4","18"]]},"id":"ITEM-1","issued":{"date-parts":[["0"]]},"title":"Testing the Significance of the Correlation Coefficient | Introduction to Statistics","type":"webpage"},"uris":["http://www.mendeley.com/documents/?uuid=0646dbb9-9a64-385f-a91b-ea17b322dcc5"]}],"mendeley":{"formattedCitation":"[59]","plainTextFormattedCitation":"[59]","previouslyFormattedCitation":"[59]"},"properties":{"noteIndex":0},"schema":"https://github.com/citation-style-language/schema/raw/master/csl-citation.json"}</w:instrText>
      </w:r>
      <w:r w:rsidRPr="009D6FDD">
        <w:rPr>
          <w:rFonts w:cs="Times New Roman"/>
        </w:rPr>
        <w:fldChar w:fldCharType="separate"/>
      </w:r>
      <w:r w:rsidR="0054030F" w:rsidRPr="0054030F">
        <w:rPr>
          <w:rFonts w:cs="Times New Roman"/>
          <w:noProof/>
        </w:rPr>
        <w:t>[59]</w:t>
      </w:r>
      <w:r w:rsidRPr="009D6FDD">
        <w:rPr>
          <w:rFonts w:cs="Times New Roman"/>
        </w:rPr>
        <w:fldChar w:fldCharType="end"/>
      </w:r>
      <w:r w:rsidRPr="009D6FDD">
        <w:rPr>
          <w:rFonts w:cs="Times New Roman"/>
        </w:rPr>
        <w:t xml:space="preserve">. </w:t>
      </w:r>
    </w:p>
    <w:p w14:paraId="42695F95" w14:textId="238A77DC" w:rsidR="00D7757A" w:rsidRPr="009D6FDD" w:rsidRDefault="00D7757A" w:rsidP="00D7757A">
      <w:pPr>
        <w:rPr>
          <w:rFonts w:cs="Times New Roman"/>
        </w:rPr>
      </w:pPr>
      <w:r w:rsidRPr="009D6FDD">
        <w:rPr>
          <w:rFonts w:cs="Times New Roman"/>
        </w:rPr>
        <w:t>If p-value&gt;= (α =0.05),that is to say there is insufficient evidence to conclude that there is a significant linear relationship between x and y because the correlation coefficient is NOT significantly different from zero and we cannot reject the null hypothesis</w:t>
      </w:r>
      <w:r w:rsidRPr="009D6FDD">
        <w:rPr>
          <w:rFonts w:cs="Times New Roman"/>
        </w:rPr>
        <w:fldChar w:fldCharType="begin" w:fldLock="1"/>
      </w:r>
      <w:r w:rsidR="0054030F">
        <w:rPr>
          <w:rFonts w:cs="Times New Roman"/>
        </w:rPr>
        <w:instrText>ADDIN CSL_CITATION {"citationItems":[{"id":"ITEM-1","itemData":{"URL":"https://courses.lumenlearning.com/introstats1/chapter/testing-the-significance-of-the-correlation-coefficient/","accessed":{"date-parts":[["2021","4","18"]]},"id":"ITEM-1","issued":{"date-parts":[["0"]]},"title":"Testing the Significance of the Correlation Coefficient | Introduction to Statistics","type":"webpage"},"uris":["http://www.mendeley.com/documents/?uuid=0646dbb9-9a64-385f-a91b-ea17b322dcc5"]}],"mendeley":{"formattedCitation":"[59]","plainTextFormattedCitation":"[59]","previouslyFormattedCitation":"[59]"},"properties":{"noteIndex":0},"schema":"https://github.com/citation-style-language/schema/raw/master/csl-citation.json"}</w:instrText>
      </w:r>
      <w:r w:rsidRPr="009D6FDD">
        <w:rPr>
          <w:rFonts w:cs="Times New Roman"/>
        </w:rPr>
        <w:fldChar w:fldCharType="separate"/>
      </w:r>
      <w:r w:rsidR="0054030F" w:rsidRPr="0054030F">
        <w:rPr>
          <w:rFonts w:cs="Times New Roman"/>
          <w:noProof/>
        </w:rPr>
        <w:t>[59]</w:t>
      </w:r>
      <w:r w:rsidRPr="009D6FDD">
        <w:rPr>
          <w:rFonts w:cs="Times New Roman"/>
        </w:rPr>
        <w:fldChar w:fldCharType="end"/>
      </w:r>
      <w:r w:rsidRPr="009D6FDD">
        <w:rPr>
          <w:rFonts w:cs="Times New Roman"/>
        </w:rPr>
        <w:t>.</w:t>
      </w:r>
    </w:p>
    <w:p w14:paraId="4B2A76D6" w14:textId="74279BAD" w:rsidR="00D7757A" w:rsidRPr="009D6FDD" w:rsidRDefault="00D7757A" w:rsidP="00C01757">
      <w:pPr>
        <w:pStyle w:val="NormalWeb"/>
        <w:shd w:val="clear" w:color="auto" w:fill="FFFFFF"/>
        <w:spacing w:before="240" w:after="240"/>
      </w:pPr>
      <w:r w:rsidRPr="009D6FDD">
        <w:t>Note that statistical significance does not mean that the results you have obtained actually have value in the context of your research</w:t>
      </w:r>
      <w:r w:rsidRPr="009D6FDD">
        <w:fldChar w:fldCharType="begin" w:fldLock="1"/>
      </w:r>
      <w:r w:rsidR="0054030F">
        <w:instrText>ADDIN CSL_CITATION {"citationItems":[{"id":"ITEM-1","itemData":{"URL":"https://www.emeraldgrouppublishing.com/how-to/research/data-analysis/choose-right-statistical-technique?part=3","accessed":{"date-parts":[["2021","4","18"]]},"id":"ITEM-1","issued":{"date-parts":[["0"]]},"title":"Choose the right statistical technique | Emerald Publishing","type":"webpage"},"uris":["http://www.mendeley.com/documents/?uuid=6b50285e-097b-3206-ab60-4a46bcf937dd"]}],"mendeley":{"formattedCitation":"[61]","plainTextFormattedCitation":"[61]","previouslyFormattedCitation":"[61]"},"properties":{"noteIndex":0},"schema":"https://github.com/citation-style-language/schema/raw/master/csl-citation.json"}</w:instrText>
      </w:r>
      <w:r w:rsidRPr="009D6FDD">
        <w:fldChar w:fldCharType="separate"/>
      </w:r>
      <w:r w:rsidR="0054030F" w:rsidRPr="0054030F">
        <w:rPr>
          <w:noProof/>
        </w:rPr>
        <w:t>[61]</w:t>
      </w:r>
      <w:r w:rsidRPr="009D6FDD">
        <w:fldChar w:fldCharType="end"/>
      </w:r>
      <w:r w:rsidRPr="009D6FDD">
        <w:t xml:space="preserve">. If you have a large enough sample, a very small </w:t>
      </w:r>
      <w:r w:rsidRPr="009D6FDD">
        <w:lastRenderedPageBreak/>
        <w:t>difference between groups can be identified as statistically significant, but such a small difference may be irrelevant in practice</w:t>
      </w:r>
      <w:r w:rsidRPr="009D6FDD">
        <w:fldChar w:fldCharType="begin" w:fldLock="1"/>
      </w:r>
      <w:r w:rsidR="0054030F">
        <w:instrText>ADDIN CSL_CITATION {"citationItems":[{"id":"ITEM-1","itemData":{"URL":"https://www.emeraldgrouppublishing.com/how-to/research/data-analysis/choose-right-statistical-technique?part=3","accessed":{"date-parts":[["2021","4","18"]]},"id":"ITEM-1","issued":{"date-parts":[["0"]]},"title":"Choose the right statistical technique | Emerald Publishing","type":"webpage"},"uris":["http://www.mendeley.com/documents/?uuid=6b50285e-097b-3206-ab60-4a46bcf937dd"]}],"mendeley":{"formattedCitation":"[61]","plainTextFormattedCitation":"[61]","previouslyFormattedCitation":"[61]"},"properties":{"noteIndex":0},"schema":"https://github.com/citation-style-language/schema/raw/master/csl-citation.json"}</w:instrText>
      </w:r>
      <w:r w:rsidRPr="009D6FDD">
        <w:fldChar w:fldCharType="separate"/>
      </w:r>
      <w:r w:rsidR="0054030F" w:rsidRPr="0054030F">
        <w:rPr>
          <w:noProof/>
        </w:rPr>
        <w:t>[61]</w:t>
      </w:r>
      <w:r w:rsidRPr="009D6FDD">
        <w:fldChar w:fldCharType="end"/>
      </w:r>
      <w:r w:rsidRPr="009D6FDD">
        <w:t>. On the other hand, an apparently large difference may not be statistically significant in a small sample, due to the variation within the groups being compared</w:t>
      </w:r>
      <w:r w:rsidRPr="009D6FDD">
        <w:fldChar w:fldCharType="begin" w:fldLock="1"/>
      </w:r>
      <w:r w:rsidR="0054030F">
        <w:instrText>ADDIN CSL_CITATION {"citationItems":[{"id":"ITEM-1","itemData":{"URL":"https://www.emeraldgrouppublishing.com/how-to/research/data-analysis/choose-right-statistical-technique?part=3","accessed":{"date-parts":[["2021","4","18"]]},"id":"ITEM-1","issued":{"date-parts":[["0"]]},"title":"Choose the right statistical technique | Emerald Publishing","type":"webpage"},"uris":["http://www.mendeley.com/documents/?uuid=6b50285e-097b-3206-ab60-4a46bcf937dd"]}],"mendeley":{"formattedCitation":"[61]","plainTextFormattedCitation":"[61]","previouslyFormattedCitation":"[61]"},"properties":{"noteIndex":0},"schema":"https://github.com/citation-style-language/schema/raw/master/csl-citation.json"}</w:instrText>
      </w:r>
      <w:r w:rsidRPr="009D6FDD">
        <w:fldChar w:fldCharType="separate"/>
      </w:r>
      <w:r w:rsidR="0054030F" w:rsidRPr="0054030F">
        <w:rPr>
          <w:noProof/>
        </w:rPr>
        <w:t>[61]</w:t>
      </w:r>
      <w:r w:rsidRPr="009D6FDD">
        <w:fldChar w:fldCharType="end"/>
      </w:r>
      <w:r w:rsidRPr="009D6FDD">
        <w:t>.</w:t>
      </w:r>
    </w:p>
    <w:p w14:paraId="35AEB1BE" w14:textId="77777777" w:rsidR="00C4049B" w:rsidRPr="009D6FDD" w:rsidRDefault="00C4049B" w:rsidP="00C4049B">
      <w:pPr>
        <w:pStyle w:val="NormalWeb"/>
        <w:spacing w:before="0" w:after="0" w:line="360" w:lineRule="atLeast"/>
        <w:textAlignment w:val="baseline"/>
        <w:rPr>
          <w:b/>
          <w:bCs/>
          <w:sz w:val="22"/>
          <w:szCs w:val="22"/>
        </w:rPr>
      </w:pPr>
      <w:r w:rsidRPr="009D6FDD">
        <w:rPr>
          <w:b/>
          <w:bCs/>
          <w:sz w:val="22"/>
          <w:szCs w:val="22"/>
        </w:rPr>
        <w:t>Confusion matrix</w:t>
      </w:r>
    </w:p>
    <w:p w14:paraId="09E5A004" w14:textId="0EBCD231" w:rsidR="00C4049B" w:rsidRPr="009D6FDD" w:rsidRDefault="00C4049B" w:rsidP="00C4049B">
      <w:pPr>
        <w:rPr>
          <w:rFonts w:cs="Times New Roman"/>
        </w:rPr>
      </w:pPr>
      <w:r w:rsidRPr="009D6FDD">
        <w:rPr>
          <w:rFonts w:cs="Times New Roman"/>
        </w:rPr>
        <w:t>A Confusion matrix is an N x N matrix used for evaluating the performance of a classification model, where N is the number of target classes</w:t>
      </w:r>
      <w:r w:rsidRPr="009D6FDD">
        <w:rPr>
          <w:rFonts w:cs="Times New Roman"/>
        </w:rPr>
        <w:fldChar w:fldCharType="begin" w:fldLock="1"/>
      </w:r>
      <w:r w:rsidR="0054030F">
        <w:rPr>
          <w:rFonts w:cs="Times New Roman"/>
        </w:rPr>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rPr>
          <w:rFonts w:cs="Times New Roman"/>
        </w:rPr>
        <w:fldChar w:fldCharType="separate"/>
      </w:r>
      <w:r w:rsidR="0054030F" w:rsidRPr="0054030F">
        <w:rPr>
          <w:rFonts w:cs="Times New Roman"/>
          <w:noProof/>
        </w:rPr>
        <w:t>[63]</w:t>
      </w:r>
      <w:r w:rsidRPr="009D6FDD">
        <w:rPr>
          <w:rFonts w:cs="Times New Roman"/>
        </w:rPr>
        <w:fldChar w:fldCharType="end"/>
      </w:r>
      <w:r w:rsidRPr="009D6FDD">
        <w:rPr>
          <w:rFonts w:cs="Times New Roman"/>
        </w:rPr>
        <w:t>. The matrix compares the actual target values with those predicted by the machine learning model</w:t>
      </w:r>
      <w:r w:rsidRPr="009D6FDD">
        <w:rPr>
          <w:rFonts w:cs="Times New Roman"/>
        </w:rPr>
        <w:fldChar w:fldCharType="begin" w:fldLock="1"/>
      </w:r>
      <w:r w:rsidR="0054030F">
        <w:rPr>
          <w:rFonts w:cs="Times New Roman"/>
        </w:rPr>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rPr>
          <w:rFonts w:cs="Times New Roman"/>
        </w:rPr>
        <w:fldChar w:fldCharType="separate"/>
      </w:r>
      <w:r w:rsidR="0054030F" w:rsidRPr="0054030F">
        <w:rPr>
          <w:rFonts w:cs="Times New Roman"/>
          <w:noProof/>
        </w:rPr>
        <w:t>[63]</w:t>
      </w:r>
      <w:r w:rsidRPr="009D6FDD">
        <w:rPr>
          <w:rFonts w:cs="Times New Roman"/>
        </w:rPr>
        <w:fldChar w:fldCharType="end"/>
      </w:r>
      <w:r w:rsidRPr="009D6FDD">
        <w:rPr>
          <w:rFonts w:cs="Times New Roman"/>
        </w:rPr>
        <w:t>. This gives us a holistic view of how well our classification model is performing and what kinds of errors it is making</w:t>
      </w:r>
      <w:r w:rsidRPr="009D6FDD">
        <w:rPr>
          <w:rFonts w:cs="Times New Roman"/>
        </w:rPr>
        <w:fldChar w:fldCharType="begin" w:fldLock="1"/>
      </w:r>
      <w:r w:rsidR="0054030F">
        <w:rPr>
          <w:rFonts w:cs="Times New Roman"/>
        </w:rPr>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rPr>
          <w:rFonts w:cs="Times New Roman"/>
        </w:rPr>
        <w:fldChar w:fldCharType="separate"/>
      </w:r>
      <w:r w:rsidR="0054030F" w:rsidRPr="0054030F">
        <w:rPr>
          <w:rFonts w:cs="Times New Roman"/>
          <w:noProof/>
        </w:rPr>
        <w:t>[63]</w:t>
      </w:r>
      <w:r w:rsidRPr="009D6FDD">
        <w:rPr>
          <w:rFonts w:cs="Times New Roman"/>
        </w:rPr>
        <w:fldChar w:fldCharType="end"/>
      </w:r>
      <w:r w:rsidRPr="009D6FDD">
        <w:rPr>
          <w:rFonts w:cs="Times New Roman"/>
        </w:rPr>
        <w:t>.</w:t>
      </w:r>
    </w:p>
    <w:p w14:paraId="493872B3" w14:textId="77777777" w:rsidR="00C4049B" w:rsidRPr="009D6FDD" w:rsidRDefault="00C4049B" w:rsidP="00C4049B">
      <w:pPr>
        <w:rPr>
          <w:rFonts w:cs="Times New Roman"/>
        </w:rPr>
      </w:pPr>
      <w:r w:rsidRPr="009D6FDD">
        <w:rPr>
          <w:rFonts w:cs="Times New Roman"/>
        </w:rPr>
        <w:t xml:space="preserve">Below is picture clearly explained why and how the confusion matrix helps: </w:t>
      </w:r>
    </w:p>
    <w:p w14:paraId="15950E2D" w14:textId="77777777" w:rsidR="00C4049B" w:rsidRPr="009D6FDD" w:rsidRDefault="00C4049B" w:rsidP="00C4049B">
      <w:pPr>
        <w:pStyle w:val="ListParagraph"/>
        <w:jc w:val="center"/>
        <w:rPr>
          <w:rFonts w:cs="Times New Roman"/>
          <w:sz w:val="20"/>
          <w:szCs w:val="20"/>
        </w:rPr>
      </w:pPr>
      <w:r w:rsidRPr="009D6FDD">
        <w:rPr>
          <w:rFonts w:cs="Times New Roman"/>
          <w:noProof/>
        </w:rPr>
        <w:drawing>
          <wp:inline distT="0" distB="0" distL="0" distR="0" wp14:anchorId="080EA128" wp14:editId="02CFC02C">
            <wp:extent cx="2569854" cy="1839052"/>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9854" cy="1839052"/>
                    </a:xfrm>
                    <a:prstGeom prst="rect">
                      <a:avLst/>
                    </a:prstGeom>
                  </pic:spPr>
                </pic:pic>
              </a:graphicData>
            </a:graphic>
          </wp:inline>
        </w:drawing>
      </w:r>
    </w:p>
    <w:p w14:paraId="124DA353" w14:textId="69DA8E0F" w:rsidR="00C4049B" w:rsidRPr="009D6FDD" w:rsidRDefault="00C4049B" w:rsidP="00C4049B">
      <w:pPr>
        <w:pStyle w:val="ListParagraph"/>
        <w:jc w:val="center"/>
        <w:rPr>
          <w:rFonts w:cs="Times New Roman"/>
          <w:sz w:val="20"/>
          <w:szCs w:val="20"/>
        </w:rPr>
      </w:pPr>
      <w:bookmarkStart w:id="118" w:name="Figure212"/>
      <w:r w:rsidRPr="009D6FDD">
        <w:rPr>
          <w:rFonts w:cs="Times New Roman"/>
          <w:sz w:val="20"/>
          <w:szCs w:val="20"/>
        </w:rPr>
        <w:t xml:space="preserve">Figure 2.12 </w:t>
      </w:r>
      <w:bookmarkEnd w:id="118"/>
      <w:r w:rsidRPr="009D6FDD">
        <w:rPr>
          <w:rFonts w:cs="Times New Roman"/>
          <w:sz w:val="20"/>
          <w:szCs w:val="20"/>
        </w:rPr>
        <w:fldChar w:fldCharType="begin" w:fldLock="1"/>
      </w:r>
      <w:r w:rsidR="0054030F">
        <w:rPr>
          <w:rFonts w:cs="Times New Roman"/>
          <w:sz w:val="20"/>
          <w:szCs w:val="20"/>
        </w:rPr>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rPr>
          <w:rFonts w:cs="Times New Roman"/>
          <w:sz w:val="20"/>
          <w:szCs w:val="20"/>
        </w:rPr>
        <w:fldChar w:fldCharType="separate"/>
      </w:r>
      <w:r w:rsidR="0054030F" w:rsidRPr="0054030F">
        <w:rPr>
          <w:rFonts w:cs="Times New Roman"/>
          <w:noProof/>
          <w:sz w:val="20"/>
          <w:szCs w:val="20"/>
        </w:rPr>
        <w:t>[63]</w:t>
      </w:r>
      <w:r w:rsidRPr="009D6FDD">
        <w:rPr>
          <w:rFonts w:cs="Times New Roman"/>
          <w:sz w:val="20"/>
          <w:szCs w:val="20"/>
        </w:rPr>
        <w:fldChar w:fldCharType="end"/>
      </w:r>
      <w:r w:rsidRPr="009D6FDD">
        <w:rPr>
          <w:rFonts w:cs="Times New Roman"/>
          <w:sz w:val="20"/>
          <w:szCs w:val="20"/>
        </w:rPr>
        <w:t>: Confusion Matrix</w:t>
      </w:r>
    </w:p>
    <w:p w14:paraId="477F6BDD" w14:textId="77777777" w:rsidR="00C4049B" w:rsidRPr="009D6FDD" w:rsidRDefault="00C4049B" w:rsidP="00C4049B">
      <w:pPr>
        <w:rPr>
          <w:rFonts w:cs="Times New Roman"/>
          <w:b/>
          <w:sz w:val="20"/>
          <w:szCs w:val="20"/>
        </w:rPr>
      </w:pPr>
      <w:r w:rsidRPr="009D6FDD">
        <w:rPr>
          <w:rFonts w:cs="Times New Roman"/>
          <w:b/>
          <w:sz w:val="20"/>
          <w:szCs w:val="20"/>
        </w:rPr>
        <w:t>Sensitivity / True Positive Rate / Recall</w:t>
      </w:r>
    </w:p>
    <w:p w14:paraId="7E59C669" w14:textId="77777777" w:rsidR="00C4049B" w:rsidRPr="009D6FDD" w:rsidRDefault="00C4049B" w:rsidP="00C4049B">
      <w:pPr>
        <w:pStyle w:val="NormalWeb"/>
        <w:shd w:val="clear" w:color="auto" w:fill="FFFFFF"/>
        <w:spacing w:before="0" w:after="315"/>
        <w:rPr>
          <w:color w:val="595858"/>
          <w:sz w:val="23"/>
          <w:szCs w:val="23"/>
        </w:rPr>
      </w:pPr>
      <w:r w:rsidRPr="009D6FDD">
        <w:rPr>
          <w:noProof/>
        </w:rPr>
        <w:drawing>
          <wp:inline distT="0" distB="0" distL="0" distR="0" wp14:anchorId="74782A19" wp14:editId="45F582C4">
            <wp:extent cx="983894" cy="196779"/>
            <wp:effectExtent l="0" t="0" r="0" b="0"/>
            <wp:docPr id="46" name="Picture 46"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983894" cy="196779"/>
                    </a:xfrm>
                    <a:prstGeom prst="rect">
                      <a:avLst/>
                    </a:prstGeom>
                  </pic:spPr>
                </pic:pic>
              </a:graphicData>
            </a:graphic>
          </wp:inline>
        </w:drawing>
      </w:r>
    </w:p>
    <w:p w14:paraId="551DB523" w14:textId="6FF6108F" w:rsidR="00C4049B" w:rsidRPr="009D6FDD" w:rsidRDefault="00C4049B" w:rsidP="00C4049B">
      <w:pPr>
        <w:pStyle w:val="NormalWeb"/>
        <w:shd w:val="clear" w:color="auto" w:fill="FFFFFF"/>
        <w:spacing w:before="0" w:after="315"/>
      </w:pPr>
      <w:r w:rsidRPr="009D6FDD">
        <w:t>Sensitivity tells us what proportion of the positive class got correctly classified</w:t>
      </w:r>
      <w:r w:rsidRPr="009D6FDD">
        <w:fldChar w:fldCharType="begin" w:fldLock="1"/>
      </w:r>
      <w:r w:rsidR="0054030F">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fldChar w:fldCharType="separate"/>
      </w:r>
      <w:r w:rsidR="0054030F" w:rsidRPr="0054030F">
        <w:rPr>
          <w:noProof/>
        </w:rPr>
        <w:t>[63]</w:t>
      </w:r>
      <w:r w:rsidRPr="009D6FDD">
        <w:fldChar w:fldCharType="end"/>
      </w:r>
      <w:r w:rsidRPr="009D6FDD">
        <w:t>. A simple example would be determining what percentage of the real sick people the model correctly identified.</w:t>
      </w:r>
    </w:p>
    <w:p w14:paraId="6FBAD774" w14:textId="77777777" w:rsidR="00C4049B" w:rsidRPr="009D6FDD" w:rsidRDefault="00C4049B" w:rsidP="00C4049B">
      <w:pPr>
        <w:rPr>
          <w:rFonts w:cs="Times New Roman"/>
          <w:b/>
          <w:sz w:val="20"/>
          <w:szCs w:val="20"/>
        </w:rPr>
      </w:pPr>
      <w:r w:rsidRPr="009D6FDD">
        <w:rPr>
          <w:rFonts w:cs="Times New Roman"/>
          <w:b/>
          <w:sz w:val="20"/>
          <w:szCs w:val="20"/>
        </w:rPr>
        <w:t>Specificity / True Negative Rate</w:t>
      </w:r>
    </w:p>
    <w:p w14:paraId="6DE871E0" w14:textId="77777777" w:rsidR="00C4049B" w:rsidRPr="009D6FDD" w:rsidRDefault="00C4049B" w:rsidP="00C4049B">
      <w:pPr>
        <w:pStyle w:val="NormalWeb"/>
        <w:shd w:val="clear" w:color="auto" w:fill="FFFFFF"/>
        <w:spacing w:before="0" w:after="315"/>
        <w:rPr>
          <w:color w:val="595858"/>
          <w:sz w:val="23"/>
          <w:szCs w:val="23"/>
        </w:rPr>
      </w:pPr>
      <w:r w:rsidRPr="009D6FDD">
        <w:rPr>
          <w:noProof/>
        </w:rPr>
        <w:drawing>
          <wp:inline distT="0" distB="0" distL="0" distR="0" wp14:anchorId="690AE00F" wp14:editId="21B58203">
            <wp:extent cx="1318476" cy="260019"/>
            <wp:effectExtent l="0" t="0" r="0" b="6985"/>
            <wp:docPr id="48" name="Picture 48"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1318476" cy="260019"/>
                    </a:xfrm>
                    <a:prstGeom prst="rect">
                      <a:avLst/>
                    </a:prstGeom>
                  </pic:spPr>
                </pic:pic>
              </a:graphicData>
            </a:graphic>
          </wp:inline>
        </w:drawing>
      </w:r>
    </w:p>
    <w:p w14:paraId="09659E95" w14:textId="48B11B62" w:rsidR="00C4049B" w:rsidRPr="009D6FDD" w:rsidRDefault="00C4049B" w:rsidP="00C4049B">
      <w:pPr>
        <w:pStyle w:val="NormalWeb"/>
        <w:shd w:val="clear" w:color="auto" w:fill="FFFFFF"/>
        <w:spacing w:before="0" w:after="315"/>
      </w:pPr>
      <w:r w:rsidRPr="009D6FDD">
        <w:t>Specificity tells us what proportion of the negative class got correctly classified</w:t>
      </w:r>
      <w:r w:rsidRPr="009D6FDD">
        <w:fldChar w:fldCharType="begin" w:fldLock="1"/>
      </w:r>
      <w:r w:rsidR="0054030F">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fldChar w:fldCharType="separate"/>
      </w:r>
      <w:r w:rsidR="0054030F" w:rsidRPr="0054030F">
        <w:rPr>
          <w:noProof/>
        </w:rPr>
        <w:t>[63]</w:t>
      </w:r>
      <w:r w:rsidRPr="009D6FDD">
        <w:fldChar w:fldCharType="end"/>
      </w:r>
      <w:r w:rsidRPr="009D6FDD">
        <w:t>..</w:t>
      </w:r>
    </w:p>
    <w:p w14:paraId="1A816584" w14:textId="77777777" w:rsidR="00C4049B" w:rsidRPr="009D6FDD" w:rsidRDefault="00C4049B" w:rsidP="00C4049B">
      <w:pPr>
        <w:pStyle w:val="NormalWeb"/>
        <w:shd w:val="clear" w:color="auto" w:fill="FFFFFF"/>
        <w:spacing w:before="0" w:after="315"/>
      </w:pPr>
      <w:r w:rsidRPr="009D6FDD">
        <w:lastRenderedPageBreak/>
        <w:t>Taking the same example as in Sensitivity, Specificity would mean determining the proportion of healthy people who were correctly identified by the model.</w:t>
      </w:r>
    </w:p>
    <w:p w14:paraId="712032F2" w14:textId="77777777" w:rsidR="00C4049B" w:rsidRPr="009D6FDD" w:rsidRDefault="00C4049B" w:rsidP="00C4049B">
      <w:pPr>
        <w:rPr>
          <w:rFonts w:cs="Times New Roman"/>
          <w:b/>
          <w:sz w:val="20"/>
          <w:szCs w:val="20"/>
        </w:rPr>
      </w:pPr>
      <w:r w:rsidRPr="009D6FDD">
        <w:rPr>
          <w:rFonts w:cs="Times New Roman"/>
          <w:b/>
          <w:sz w:val="20"/>
          <w:szCs w:val="20"/>
        </w:rPr>
        <w:t>False Negative Rate</w:t>
      </w:r>
    </w:p>
    <w:p w14:paraId="7B4F5E61" w14:textId="77777777" w:rsidR="00C4049B" w:rsidRPr="009D6FDD" w:rsidRDefault="00C4049B" w:rsidP="00C4049B">
      <w:pPr>
        <w:pStyle w:val="NormalWeb"/>
        <w:shd w:val="clear" w:color="auto" w:fill="FFFFFF"/>
        <w:spacing w:before="0" w:after="315"/>
        <w:rPr>
          <w:color w:val="595858"/>
          <w:sz w:val="23"/>
          <w:szCs w:val="23"/>
        </w:rPr>
      </w:pPr>
      <w:r w:rsidRPr="009D6FDD">
        <w:rPr>
          <w:noProof/>
        </w:rPr>
        <w:drawing>
          <wp:inline distT="0" distB="0" distL="0" distR="0" wp14:anchorId="513EDA82" wp14:editId="1209CADD">
            <wp:extent cx="992767" cy="255686"/>
            <wp:effectExtent l="0" t="0" r="0" b="0"/>
            <wp:docPr id="47" name="Picture 47"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992767" cy="255686"/>
                    </a:xfrm>
                    <a:prstGeom prst="rect">
                      <a:avLst/>
                    </a:prstGeom>
                  </pic:spPr>
                </pic:pic>
              </a:graphicData>
            </a:graphic>
          </wp:inline>
        </w:drawing>
      </w:r>
    </w:p>
    <w:p w14:paraId="2EE4A1CE" w14:textId="6734F5AE" w:rsidR="00C4049B" w:rsidRPr="009D6FDD" w:rsidRDefault="00C4049B" w:rsidP="00C4049B">
      <w:pPr>
        <w:pStyle w:val="NormalWeb"/>
        <w:shd w:val="clear" w:color="auto" w:fill="FFFFFF"/>
        <w:spacing w:before="0" w:after="315"/>
      </w:pPr>
      <w:r w:rsidRPr="009D6FDD">
        <w:t>False Negative Rate (FNR) tells us what proportion of the positive class got incorrectly classified by the classifier</w:t>
      </w:r>
      <w:r w:rsidRPr="009D6FDD">
        <w:fldChar w:fldCharType="begin" w:fldLock="1"/>
      </w:r>
      <w:r w:rsidR="0054030F">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fldChar w:fldCharType="separate"/>
      </w:r>
      <w:r w:rsidR="0054030F" w:rsidRPr="0054030F">
        <w:rPr>
          <w:noProof/>
        </w:rPr>
        <w:t>[63]</w:t>
      </w:r>
      <w:r w:rsidRPr="009D6FDD">
        <w:fldChar w:fldCharType="end"/>
      </w:r>
      <w:r w:rsidRPr="009D6FDD">
        <w:t>.A higher TPR and a lower FNR is desirable since we want to correctly classify the positive class.</w:t>
      </w:r>
    </w:p>
    <w:p w14:paraId="14202B56" w14:textId="77777777" w:rsidR="00C4049B" w:rsidRPr="009D6FDD" w:rsidRDefault="00C4049B" w:rsidP="00C4049B">
      <w:pPr>
        <w:pStyle w:val="NormalWeb"/>
        <w:shd w:val="clear" w:color="auto" w:fill="FFFFFF"/>
        <w:spacing w:before="0" w:after="315"/>
      </w:pPr>
      <w:r w:rsidRPr="009D6FDD">
        <w:rPr>
          <w:b/>
          <w:bCs/>
          <w:sz w:val="20"/>
          <w:szCs w:val="20"/>
        </w:rPr>
        <w:t>ROC-AUC</w:t>
      </w:r>
    </w:p>
    <w:p w14:paraId="312B515E" w14:textId="44A2DE06" w:rsidR="00C4049B" w:rsidRPr="009D6FDD" w:rsidRDefault="00C4049B" w:rsidP="00C4049B">
      <w:pPr>
        <w:pStyle w:val="NormalWeb"/>
        <w:shd w:val="clear" w:color="auto" w:fill="FFFFFF"/>
        <w:spacing w:before="0" w:after="315"/>
      </w:pPr>
      <w:r w:rsidRPr="009D6FDD">
        <w:t>The Receiver Operator Characteristic (ROC) curve is an evaluation metric for binary classification problems</w:t>
      </w:r>
      <w:r w:rsidRPr="009D6FDD">
        <w:fldChar w:fldCharType="begin" w:fldLock="1"/>
      </w:r>
      <w:r w:rsidR="0054030F">
        <w:instrText>ADDIN CSL_CITATION {"citationItems":[{"id":"ITEM-1","itemData":{"URL":"https://www.analyticsvidhya.com/blog/2020/06/auc-roc-curve-machine-learning/","accessed":{"date-parts":[["2021","1","16"]]},"id":"ITEM-1","issued":{"date-parts":[["0"]]},"title":"AUC-ROC Curve in Machine Learning Clearly Explained - Analytics Vidhya","type":"webpage"},"uris":["http://www.mendeley.com/documents/?uuid=8038645d-7b78-3582-84e4-f1d204bbdecf"]}],"mendeley":{"formattedCitation":"[64]","plainTextFormattedCitation":"[64]","previouslyFormattedCitation":"[64]"},"properties":{"noteIndex":0},"schema":"https://github.com/citation-style-language/schema/raw/master/csl-citation.json"}</w:instrText>
      </w:r>
      <w:r w:rsidRPr="009D6FDD">
        <w:fldChar w:fldCharType="separate"/>
      </w:r>
      <w:r w:rsidR="0054030F" w:rsidRPr="0054030F">
        <w:rPr>
          <w:noProof/>
        </w:rPr>
        <w:t>[64]</w:t>
      </w:r>
      <w:r w:rsidRPr="009D6FDD">
        <w:fldChar w:fldCharType="end"/>
      </w:r>
      <w:r w:rsidRPr="009D6FDD">
        <w:t>. It is a probability curve that plots the TPR against FPR at various threshold values and essentially separates the ‘signal’ from the ‘noise’</w:t>
      </w:r>
      <w:r w:rsidRPr="009D6FDD">
        <w:fldChar w:fldCharType="begin" w:fldLock="1"/>
      </w:r>
      <w:r w:rsidR="0054030F">
        <w:instrText>ADDIN CSL_CITATION {"citationItems":[{"id":"ITEM-1","itemData":{"URL":"https://www.analyticsvidhya.com/blog/2020/06/auc-roc-curve-machine-learning/","accessed":{"date-parts":[["2021","1","16"]]},"id":"ITEM-1","issued":{"date-parts":[["0"]]},"title":"AUC-ROC Curve in Machine Learning Clearly Explained - Analytics Vidhya","type":"webpage"},"uris":["http://www.mendeley.com/documents/?uuid=8038645d-7b78-3582-84e4-f1d204bbdecf"]}],"mendeley":{"formattedCitation":"[64]","plainTextFormattedCitation":"[64]","previouslyFormattedCitation":"[64]"},"properties":{"noteIndex":0},"schema":"https://github.com/citation-style-language/schema/raw/master/csl-citation.json"}</w:instrText>
      </w:r>
      <w:r w:rsidRPr="009D6FDD">
        <w:fldChar w:fldCharType="separate"/>
      </w:r>
      <w:r w:rsidR="0054030F" w:rsidRPr="0054030F">
        <w:rPr>
          <w:noProof/>
        </w:rPr>
        <w:t>[64]</w:t>
      </w:r>
      <w:r w:rsidRPr="009D6FDD">
        <w:fldChar w:fldCharType="end"/>
      </w:r>
      <w:r w:rsidRPr="009D6FDD">
        <w:t>. The Area Under the Curve (AUC) is the measure of the ability of a classifier to distinguish between classes and is used as a summary of the ROC curve</w:t>
      </w:r>
      <w:r w:rsidRPr="009D6FDD">
        <w:fldChar w:fldCharType="begin" w:fldLock="1"/>
      </w:r>
      <w:r w:rsidR="0054030F">
        <w:instrText>ADDIN CSL_CITATION {"citationItems":[{"id":"ITEM-1","itemData":{"URL":"https://www.analyticsvidhya.com/blog/2020/06/auc-roc-curve-machine-learning/","accessed":{"date-parts":[["2021","1","16"]]},"id":"ITEM-1","issued":{"date-parts":[["0"]]},"title":"AUC-ROC Curve in Machine Learning Clearly Explained - Analytics Vidhya","type":"webpage"},"uris":["http://www.mendeley.com/documents/?uuid=8038645d-7b78-3582-84e4-f1d204bbdecf"]}],"mendeley":{"formattedCitation":"[64]","plainTextFormattedCitation":"[64]","previouslyFormattedCitation":"[64]"},"properties":{"noteIndex":0},"schema":"https://github.com/citation-style-language/schema/raw/master/csl-citation.json"}</w:instrText>
      </w:r>
      <w:r w:rsidRPr="009D6FDD">
        <w:fldChar w:fldCharType="separate"/>
      </w:r>
      <w:r w:rsidR="0054030F" w:rsidRPr="0054030F">
        <w:rPr>
          <w:noProof/>
        </w:rPr>
        <w:t>[64]</w:t>
      </w:r>
      <w:r w:rsidRPr="009D6FDD">
        <w:fldChar w:fldCharType="end"/>
      </w:r>
      <w:r w:rsidRPr="009D6FDD">
        <w:t>. AUC - ROC curve is a performance measurement for the classification problems at various threshold settings. It tells how much the model is capable of distinguishing between classes</w:t>
      </w:r>
      <w:r w:rsidRPr="009D6FDD">
        <w:fldChar w:fldCharType="begin" w:fldLock="1"/>
      </w:r>
      <w:r w:rsidR="0054030F">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fldChar w:fldCharType="separate"/>
      </w:r>
      <w:r w:rsidR="0054030F" w:rsidRPr="0054030F">
        <w:rPr>
          <w:noProof/>
        </w:rPr>
        <w:t>[63]</w:t>
      </w:r>
      <w:r w:rsidRPr="009D6FDD">
        <w:fldChar w:fldCharType="end"/>
      </w:r>
      <w:r w:rsidRPr="009D6FDD">
        <w:t>. By analogy, the Higher the AUC, the better the model is at distinguishing between patients with the disease and no disease</w:t>
      </w:r>
      <w:r w:rsidRPr="009D6FDD">
        <w:fldChar w:fldCharType="begin" w:fldLock="1"/>
      </w:r>
      <w:r w:rsidR="0054030F">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fldChar w:fldCharType="separate"/>
      </w:r>
      <w:r w:rsidR="0054030F" w:rsidRPr="0054030F">
        <w:rPr>
          <w:noProof/>
        </w:rPr>
        <w:t>[63]</w:t>
      </w:r>
      <w:r w:rsidRPr="009D6FDD">
        <w:fldChar w:fldCharType="end"/>
      </w:r>
      <w:r w:rsidRPr="009D6FDD">
        <w:t>. The ROC curve is plotted with TPR against the FPR where TPR is on the y-axis and FPR is on the x-axis</w:t>
      </w:r>
      <w:r w:rsidRPr="009D6FDD">
        <w:fldChar w:fldCharType="begin" w:fldLock="1"/>
      </w:r>
      <w:r w:rsidR="0054030F">
        <w:instrText>ADDIN CSL_CITATION {"citationItems":[{"id":"ITEM-1","itemData":{"URL":"https://www.analyticsvidhya.com/blog/2020/06/auc-roc-curve-machine-learning/","accessed":{"date-parts":[["2021","1","16"]]},"id":"ITEM-1","issued":{"date-parts":[["0"]]},"title":"AUC-ROC Curve in Machine Learning Clearly Explained - Analytics Vidhya","type":"webpage"},"uris":["http://www.mendeley.com/documents/?uuid=8038645d-7b78-3582-84e4-f1d204bbdecf"]}],"mendeley":{"formattedCitation":"[64]","plainTextFormattedCitation":"[64]","previouslyFormattedCitation":"[64]"},"properties":{"noteIndex":0},"schema":"https://github.com/citation-style-language/schema/raw/master/csl-citation.json"}</w:instrText>
      </w:r>
      <w:r w:rsidRPr="009D6FDD">
        <w:fldChar w:fldCharType="separate"/>
      </w:r>
      <w:r w:rsidR="0054030F" w:rsidRPr="0054030F">
        <w:rPr>
          <w:noProof/>
        </w:rPr>
        <w:t>[64]</w:t>
      </w:r>
      <w:r w:rsidRPr="009D6FDD">
        <w:fldChar w:fldCharType="end"/>
      </w:r>
      <w:r w:rsidRPr="009D6FDD">
        <w:t>. In a ROC curve, a higher X-axis value indicates a higher number of False positives than True negatives</w:t>
      </w:r>
      <w:r w:rsidRPr="009D6FDD">
        <w:fldChar w:fldCharType="begin" w:fldLock="1"/>
      </w:r>
      <w:r w:rsidR="0054030F">
        <w:instrText>ADDIN CSL_CITATION {"citationItems":[{"id":"ITEM-1","itemData":{"URL":"https://www.analyticsvidhya.com/blog/2020/06/auc-roc-curve-machine-learning/","accessed":{"date-parts":[["2021","1","16"]]},"id":"ITEM-1","issued":{"date-parts":[["0"]]},"title":"AUC-ROC Curve in Machine Learning Clearly Explained - Analytics Vidhya","type":"webpage"},"uris":["http://www.mendeley.com/documents/?uuid=8038645d-7b78-3582-84e4-f1d204bbdecf"]}],"mendeley":{"formattedCitation":"[64]","plainTextFormattedCitation":"[64]","previouslyFormattedCitation":"[64]"},"properties":{"noteIndex":0},"schema":"https://github.com/citation-style-language/schema/raw/master/csl-citation.json"}</w:instrText>
      </w:r>
      <w:r w:rsidRPr="009D6FDD">
        <w:fldChar w:fldCharType="separate"/>
      </w:r>
      <w:r w:rsidR="0054030F" w:rsidRPr="0054030F">
        <w:rPr>
          <w:noProof/>
        </w:rPr>
        <w:t>[64]</w:t>
      </w:r>
      <w:r w:rsidRPr="009D6FDD">
        <w:fldChar w:fldCharType="end"/>
      </w:r>
      <w:r w:rsidR="004B5769" w:rsidRPr="009D6FDD">
        <w:t>s</w:t>
      </w:r>
      <w:r w:rsidRPr="009D6FDD">
        <w:t>.</w:t>
      </w:r>
    </w:p>
    <w:p w14:paraId="65DD55CB" w14:textId="77777777" w:rsidR="00C4049B" w:rsidRPr="009D6FDD" w:rsidRDefault="00C4049B" w:rsidP="00C4049B">
      <w:pPr>
        <w:pStyle w:val="NormalWeb"/>
        <w:shd w:val="clear" w:color="auto" w:fill="FFFFFF"/>
        <w:spacing w:before="0" w:after="315"/>
      </w:pPr>
      <w:r w:rsidRPr="009D6FDD">
        <w:t xml:space="preserve">Take below figure as an example, according to the concept of confusion matrix A point has the highest Sensitivity and the lowest Specificity. That is to say all the negative points are classified incorrectly, and the positive points are classified correctly. B point compared with A point, it has same Sensitivity but higher Specificity. </w:t>
      </w:r>
    </w:p>
    <w:p w14:paraId="773133FF" w14:textId="77777777" w:rsidR="00C4049B" w:rsidRPr="009D6FDD" w:rsidRDefault="00C4049B" w:rsidP="00C4049B">
      <w:pPr>
        <w:pStyle w:val="NormalWeb"/>
        <w:shd w:val="clear" w:color="auto" w:fill="FFFFFF"/>
        <w:spacing w:before="0" w:after="315"/>
        <w:jc w:val="center"/>
      </w:pPr>
      <w:r w:rsidRPr="009D6FDD">
        <w:rPr>
          <w:noProof/>
        </w:rPr>
        <w:lastRenderedPageBreak/>
        <w:drawing>
          <wp:inline distT="0" distB="0" distL="0" distR="0" wp14:anchorId="190250FF" wp14:editId="612C88CB">
            <wp:extent cx="1746461" cy="160389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46461" cy="1603893"/>
                    </a:xfrm>
                    <a:prstGeom prst="rect">
                      <a:avLst/>
                    </a:prstGeom>
                  </pic:spPr>
                </pic:pic>
              </a:graphicData>
            </a:graphic>
          </wp:inline>
        </w:drawing>
      </w:r>
    </w:p>
    <w:p w14:paraId="35A4A304" w14:textId="255B1DA0" w:rsidR="00C4049B" w:rsidRPr="009D6FDD" w:rsidRDefault="00C4049B" w:rsidP="00C4049B">
      <w:pPr>
        <w:pStyle w:val="NormalWeb"/>
        <w:shd w:val="clear" w:color="auto" w:fill="FFFFFF"/>
        <w:spacing w:before="0" w:after="315"/>
        <w:jc w:val="center"/>
      </w:pPr>
      <w:r w:rsidRPr="009D6FDD">
        <w:t>Figure 2.13</w:t>
      </w:r>
      <w:bookmarkStart w:id="119" w:name="Figure213"/>
      <w:bookmarkEnd w:id="119"/>
      <w:r w:rsidRPr="009D6FDD">
        <w:t xml:space="preserve"> </w:t>
      </w:r>
      <w:r w:rsidRPr="009D6FDD">
        <w:fldChar w:fldCharType="begin" w:fldLock="1"/>
      </w:r>
      <w:r w:rsidR="0054030F">
        <w:instrText>ADDIN CSL_CITATION {"citationItems":[{"id":"ITEM-1","itemData":{"URL":"https://www.analyticsvidhya.com/blog/2020/06/auc-roc-curve-machine-learning/","accessed":{"date-parts":[["2021","1","16"]]},"id":"ITEM-1","issued":{"date-parts":[["0"]]},"title":"AUC-ROC Curve in Machine Learning Clearly Explained - Analytics Vidhya","type":"webpage"},"uris":["http://www.mendeley.com/documents/?uuid=8038645d-7b78-3582-84e4-f1d204bbdecf"]}],"mendeley":{"formattedCitation":"[64]","plainTextFormattedCitation":"[64]","previouslyFormattedCitation":"[64]"},"properties":{"noteIndex":0},"schema":"https://github.com/citation-style-language/schema/raw/master/csl-citation.json"}</w:instrText>
      </w:r>
      <w:r w:rsidRPr="009D6FDD">
        <w:fldChar w:fldCharType="separate"/>
      </w:r>
      <w:r w:rsidR="0054030F" w:rsidRPr="0054030F">
        <w:rPr>
          <w:noProof/>
        </w:rPr>
        <w:t>[64]</w:t>
      </w:r>
      <w:r w:rsidRPr="009D6FDD">
        <w:fldChar w:fldCharType="end"/>
      </w:r>
      <w:r w:rsidRPr="009D6FDD">
        <w:t>:</w:t>
      </w:r>
    </w:p>
    <w:p w14:paraId="414B5D27" w14:textId="51975EBC" w:rsidR="00B3267B" w:rsidRPr="009D6FDD" w:rsidRDefault="006F2724" w:rsidP="00A8690B">
      <w:pPr>
        <w:pStyle w:val="Heading3"/>
        <w:rPr>
          <w:rFonts w:ascii="Times New Roman" w:hAnsi="Times New Roman" w:cs="Times New Roman"/>
        </w:rPr>
      </w:pPr>
      <w:bookmarkStart w:id="120" w:name="_Toc73385395"/>
      <w:r w:rsidRPr="009D6FDD">
        <w:rPr>
          <w:rFonts w:ascii="Times New Roman" w:hAnsi="Times New Roman" w:cs="Times New Roman"/>
        </w:rPr>
        <w:t>2.</w:t>
      </w:r>
      <w:r w:rsidR="00DF4CDF" w:rsidRPr="009D6FDD">
        <w:rPr>
          <w:rFonts w:ascii="Times New Roman" w:hAnsi="Times New Roman" w:cs="Times New Roman"/>
        </w:rPr>
        <w:t>7</w:t>
      </w:r>
      <w:r w:rsidRPr="009D6FDD">
        <w:rPr>
          <w:rFonts w:ascii="Times New Roman" w:hAnsi="Times New Roman" w:cs="Times New Roman"/>
        </w:rPr>
        <w:t xml:space="preserve">.3 </w:t>
      </w:r>
      <w:r w:rsidR="004B5769" w:rsidRPr="009D6FDD">
        <w:rPr>
          <w:rFonts w:ascii="Times New Roman" w:hAnsi="Times New Roman" w:cs="Times New Roman"/>
        </w:rPr>
        <w:t>Testing method</w:t>
      </w:r>
      <w:bookmarkEnd w:id="120"/>
    </w:p>
    <w:p w14:paraId="15FCAD57" w14:textId="4D0F7D1C" w:rsidR="001B3D65" w:rsidRPr="009D6FDD" w:rsidRDefault="001864AA" w:rsidP="00CC5732">
      <w:pPr>
        <w:rPr>
          <w:rFonts w:cs="Times New Roman"/>
        </w:rPr>
      </w:pPr>
      <w:r w:rsidRPr="009D6FDD">
        <w:rPr>
          <w:rFonts w:cs="Times New Roman"/>
        </w:rPr>
        <w:t xml:space="preserve">If the data we want to </w:t>
      </w:r>
      <w:r w:rsidR="00485C21" w:rsidRPr="009D6FDD">
        <w:rPr>
          <w:rFonts w:cs="Times New Roman"/>
        </w:rPr>
        <w:t>analyse</w:t>
      </w:r>
      <w:r w:rsidRPr="009D6FDD">
        <w:rPr>
          <w:rFonts w:cs="Times New Roman"/>
        </w:rPr>
        <w:t xml:space="preserve"> is numerical data, then the corresponding statistical method should be selected. </w:t>
      </w:r>
      <w:r w:rsidR="001B3D65" w:rsidRPr="009D6FDD">
        <w:rPr>
          <w:rFonts w:cs="Times New Roman"/>
        </w:rPr>
        <w:t xml:space="preserve">Statistical methods can be used to </w:t>
      </w:r>
      <w:r w:rsidR="00485C21" w:rsidRPr="009D6FDD">
        <w:rPr>
          <w:rFonts w:cs="Times New Roman"/>
        </w:rPr>
        <w:t>analyse</w:t>
      </w:r>
      <w:r w:rsidR="001B3D65" w:rsidRPr="009D6FDD">
        <w:rPr>
          <w:rFonts w:cs="Times New Roman"/>
        </w:rPr>
        <w:t xml:space="preserve"> averages, frequencies, patterns, and correlations between variables</w:t>
      </w:r>
      <w:r w:rsidR="001B3D65" w:rsidRPr="009D6FDD">
        <w:rPr>
          <w:rFonts w:cs="Times New Roman"/>
        </w:rPr>
        <w:fldChar w:fldCharType="begin" w:fldLock="1"/>
      </w:r>
      <w:r w:rsidR="0054030F">
        <w:rPr>
          <w:rFonts w:cs="Times New Roman"/>
        </w:rPr>
        <w:instrText>ADDIN CSL_CITATION {"citationItems":[{"id":"ITEM-1","itemData":{"URL":"https://www.scribbr.com/research-process/research-design/","accessed":{"date-parts":[["2021","5","9"]]},"id":"ITEM-1","issued":{"date-parts":[["0"]]},"title":"Research Design | Types, Methods, and Examples","type":"webpage"},"uris":["http://www.mendeley.com/documents/?uuid=e90f6487-0c12-360a-a331-9b013693a60b"]}],"mendeley":{"formattedCitation":"[65]","plainTextFormattedCitation":"[65]","previouslyFormattedCitation":"[65]"},"properties":{"noteIndex":0},"schema":"https://github.com/citation-style-language/schema/raw/master/csl-citation.json"}</w:instrText>
      </w:r>
      <w:r w:rsidR="001B3D65" w:rsidRPr="009D6FDD">
        <w:rPr>
          <w:rFonts w:cs="Times New Roman"/>
        </w:rPr>
        <w:fldChar w:fldCharType="separate"/>
      </w:r>
      <w:r w:rsidR="0054030F" w:rsidRPr="0054030F">
        <w:rPr>
          <w:rFonts w:cs="Times New Roman"/>
          <w:noProof/>
        </w:rPr>
        <w:t>[65]</w:t>
      </w:r>
      <w:r w:rsidR="001B3D65" w:rsidRPr="009D6FDD">
        <w:rPr>
          <w:rFonts w:cs="Times New Roman"/>
        </w:rPr>
        <w:fldChar w:fldCharType="end"/>
      </w:r>
      <w:r w:rsidR="001B3D65" w:rsidRPr="009D6FDD">
        <w:rPr>
          <w:rFonts w:cs="Times New Roman"/>
        </w:rPr>
        <w:t>. When creating the research design, one should clearly define the variables and formulate hypotheses about the relations between them</w:t>
      </w:r>
      <w:r w:rsidR="001B3D65" w:rsidRPr="009D6FDD">
        <w:rPr>
          <w:rFonts w:cs="Times New Roman"/>
        </w:rPr>
        <w:fldChar w:fldCharType="begin" w:fldLock="1"/>
      </w:r>
      <w:r w:rsidR="0054030F">
        <w:rPr>
          <w:rFonts w:cs="Times New Roman"/>
        </w:rPr>
        <w:instrText>ADDIN CSL_CITATION {"citationItems":[{"id":"ITEM-1","itemData":{"URL":"https://www.scribbr.com/research-process/research-design/","accessed":{"date-parts":[["2021","5","9"]]},"id":"ITEM-1","issued":{"date-parts":[["0"]]},"title":"Research Design | Types, Methods, and Examples","type":"webpage"},"uris":["http://www.mendeley.com/documents/?uuid=e90f6487-0c12-360a-a331-9b013693a60b"]}],"mendeley":{"formattedCitation":"[65]","plainTextFormattedCitation":"[65]","previouslyFormattedCitation":"[65]"},"properties":{"noteIndex":0},"schema":"https://github.com/citation-style-language/schema/raw/master/csl-citation.json"}</w:instrText>
      </w:r>
      <w:r w:rsidR="001B3D65" w:rsidRPr="009D6FDD">
        <w:rPr>
          <w:rFonts w:cs="Times New Roman"/>
        </w:rPr>
        <w:fldChar w:fldCharType="separate"/>
      </w:r>
      <w:r w:rsidR="0054030F" w:rsidRPr="0054030F">
        <w:rPr>
          <w:rFonts w:cs="Times New Roman"/>
          <w:noProof/>
        </w:rPr>
        <w:t>[65]</w:t>
      </w:r>
      <w:r w:rsidR="001B3D65" w:rsidRPr="009D6FDD">
        <w:rPr>
          <w:rFonts w:cs="Times New Roman"/>
        </w:rPr>
        <w:fldChar w:fldCharType="end"/>
      </w:r>
      <w:r w:rsidR="001B3D65" w:rsidRPr="009D6FDD">
        <w:rPr>
          <w:rFonts w:cs="Times New Roman"/>
        </w:rPr>
        <w:t>. Then we can choose appropriate statistical methods to test these hypotheses</w:t>
      </w:r>
      <w:r w:rsidR="001B3D65" w:rsidRPr="009D6FDD">
        <w:rPr>
          <w:rFonts w:cs="Times New Roman"/>
        </w:rPr>
        <w:fldChar w:fldCharType="begin" w:fldLock="1"/>
      </w:r>
      <w:r w:rsidR="0054030F">
        <w:rPr>
          <w:rFonts w:cs="Times New Roman"/>
        </w:rPr>
        <w:instrText>ADDIN CSL_CITATION {"citationItems":[{"id":"ITEM-1","itemData":{"URL":"https://www.scribbr.com/research-process/research-design/","accessed":{"date-parts":[["2021","5","9"]]},"id":"ITEM-1","issued":{"date-parts":[["0"]]},"title":"Research Design | Types, Methods, and Examples","type":"webpage"},"uris":["http://www.mendeley.com/documents/?uuid=e90f6487-0c12-360a-a331-9b013693a60b"]}],"mendeley":{"formattedCitation":"[65]","plainTextFormattedCitation":"[65]","previouslyFormattedCitation":"[65]"},"properties":{"noteIndex":0},"schema":"https://github.com/citation-style-language/schema/raw/master/csl-citation.json"}</w:instrText>
      </w:r>
      <w:r w:rsidR="001B3D65" w:rsidRPr="009D6FDD">
        <w:rPr>
          <w:rFonts w:cs="Times New Roman"/>
        </w:rPr>
        <w:fldChar w:fldCharType="separate"/>
      </w:r>
      <w:r w:rsidR="0054030F" w:rsidRPr="0054030F">
        <w:rPr>
          <w:rFonts w:cs="Times New Roman"/>
          <w:noProof/>
        </w:rPr>
        <w:t>[65]</w:t>
      </w:r>
      <w:r w:rsidR="001B3D65" w:rsidRPr="009D6FDD">
        <w:rPr>
          <w:rFonts w:cs="Times New Roman"/>
        </w:rPr>
        <w:fldChar w:fldCharType="end"/>
      </w:r>
      <w:r w:rsidR="001B3D65" w:rsidRPr="009D6FDD">
        <w:rPr>
          <w:rFonts w:cs="Times New Roman"/>
        </w:rPr>
        <w:t>.</w:t>
      </w:r>
    </w:p>
    <w:p w14:paraId="043FEC87" w14:textId="0C740756" w:rsidR="00BD212C" w:rsidRPr="009D6FDD" w:rsidRDefault="00014CDE" w:rsidP="00E013AB">
      <w:pPr>
        <w:pStyle w:val="ListParagraph"/>
        <w:numPr>
          <w:ilvl w:val="0"/>
          <w:numId w:val="24"/>
        </w:numPr>
        <w:rPr>
          <w:rFonts w:eastAsiaTheme="minorEastAsia" w:cs="Times New Roman"/>
          <w:b/>
          <w:bCs/>
          <w:color w:val="373D3F"/>
          <w:sz w:val="22"/>
          <w:szCs w:val="22"/>
          <w:shd w:val="clear" w:color="auto" w:fill="FFFFFF"/>
        </w:rPr>
      </w:pPr>
      <w:r w:rsidRPr="009D6FDD">
        <w:rPr>
          <w:rFonts w:eastAsiaTheme="minorEastAsia" w:cs="Times New Roman"/>
          <w:b/>
          <w:bCs/>
          <w:color w:val="373D3F"/>
          <w:sz w:val="22"/>
          <w:szCs w:val="22"/>
          <w:shd w:val="clear" w:color="auto" w:fill="FFFFFF"/>
        </w:rPr>
        <w:t>T test</w:t>
      </w:r>
    </w:p>
    <w:p w14:paraId="778964AC" w14:textId="6B84F8FA" w:rsidR="00014CDE" w:rsidRPr="009D6FDD" w:rsidRDefault="00014CDE" w:rsidP="004335EE">
      <w:pPr>
        <w:shd w:val="clear" w:color="auto" w:fill="FFFFFF"/>
        <w:spacing w:before="0" w:after="315"/>
        <w:jc w:val="left"/>
        <w:rPr>
          <w:rFonts w:cs="Times New Roman"/>
        </w:rPr>
      </w:pPr>
      <w:r w:rsidRPr="009D6FDD">
        <w:rPr>
          <w:rFonts w:cs="Times New Roman"/>
        </w:rPr>
        <w:t>A t-test is a statistical test that is used to compare the means of two groups</w:t>
      </w:r>
      <w:r w:rsidR="00F439CC" w:rsidRPr="009D6FDD">
        <w:rPr>
          <w:rFonts w:cs="Times New Roman"/>
        </w:rPr>
        <w:fldChar w:fldCharType="begin" w:fldLock="1"/>
      </w:r>
      <w:r w:rsidR="0054030F">
        <w:rPr>
          <w:rFonts w:cs="Times New Roman"/>
        </w:rPr>
        <w:instrText>ADDIN CSL_CITATION {"citationItems":[{"id":"ITEM-1","itemData":{"URL":"https://www.scribbr.com/statistics/t-test/","accessed":{"date-parts":[["2021","4","18"]]},"id":"ITEM-1","issued":{"date-parts":[["0"]]},"title":"An Introduction to T-Tests | Definitions, Formula and Examples","type":"webpage"},"uris":["http://www.mendeley.com/documents/?uuid=d7b1e5c1-d2e7-3646-bf8a-2cbea9497de9"]}],"mendeley":{"formattedCitation":"[66]","plainTextFormattedCitation":"[66]","previouslyFormattedCitation":"[66]"},"properties":{"noteIndex":0},"schema":"https://github.com/citation-style-language/schema/raw/master/csl-citation.json"}</w:instrText>
      </w:r>
      <w:r w:rsidR="00F439CC" w:rsidRPr="009D6FDD">
        <w:rPr>
          <w:rFonts w:cs="Times New Roman"/>
        </w:rPr>
        <w:fldChar w:fldCharType="separate"/>
      </w:r>
      <w:r w:rsidR="0054030F" w:rsidRPr="0054030F">
        <w:rPr>
          <w:rFonts w:cs="Times New Roman"/>
          <w:noProof/>
        </w:rPr>
        <w:t>[66]</w:t>
      </w:r>
      <w:r w:rsidR="00F439CC" w:rsidRPr="009D6FDD">
        <w:rPr>
          <w:rFonts w:cs="Times New Roman"/>
        </w:rPr>
        <w:fldChar w:fldCharType="end"/>
      </w:r>
      <w:r w:rsidRPr="009D6FDD">
        <w:rPr>
          <w:rFonts w:cs="Times New Roman"/>
        </w:rPr>
        <w:t xml:space="preserve">. </w:t>
      </w:r>
      <w:r w:rsidR="00F021C9" w:rsidRPr="009D6FDD">
        <w:rPr>
          <w:rFonts w:cs="Times New Roman"/>
        </w:rPr>
        <w:t>T-tests are a statistical way of testing a hypothesis when we do not know the population variance and our sample size is small, n &lt; 30</w:t>
      </w:r>
      <w:r w:rsidR="00F021C9" w:rsidRPr="009D6FDD">
        <w:rPr>
          <w:rFonts w:cs="Times New Roman"/>
          <w:lang w:eastAsia="zh-CN"/>
        </w:rPr>
        <w:fldChar w:fldCharType="begin" w:fldLock="1"/>
      </w:r>
      <w:r w:rsidR="0054030F">
        <w:rPr>
          <w:rFonts w:cs="Times New Roman"/>
          <w:lang w:eastAsia="zh-CN"/>
        </w:rPr>
        <w:instrText>ADDIN CSL_CITATION {"citationItems":[{"id":"ITEM-1","itemData":{"URL":"https://www.analyticsvidhya.com/blog/2020/06/statistics-analytics-hypothesis-testing-z-test-t-test/","accessed":{"date-parts":[["2021","4","26"]]},"id":"ITEM-1","issued":{"date-parts":[["0"]]},"title":"Hypothesis Testing | Difference between Z-Test and T-Test","type":"webpage"},"uris":["http://www.mendeley.com/documents/?uuid=c970f466-ed5d-395e-8497-032f1a731d01"]}],"mendeley":{"formattedCitation":"[67]","plainTextFormattedCitation":"[67]","previouslyFormattedCitation":"[67]"},"properties":{"noteIndex":0},"schema":"https://github.com/citation-style-language/schema/raw/master/csl-citation.json"}</w:instrText>
      </w:r>
      <w:r w:rsidR="00F021C9" w:rsidRPr="009D6FDD">
        <w:rPr>
          <w:rFonts w:cs="Times New Roman"/>
          <w:lang w:eastAsia="zh-CN"/>
        </w:rPr>
        <w:fldChar w:fldCharType="separate"/>
      </w:r>
      <w:r w:rsidR="0054030F" w:rsidRPr="0054030F">
        <w:rPr>
          <w:rFonts w:cs="Times New Roman"/>
          <w:noProof/>
          <w:lang w:eastAsia="zh-CN"/>
        </w:rPr>
        <w:t>[67]</w:t>
      </w:r>
      <w:r w:rsidR="00F021C9" w:rsidRPr="009D6FDD">
        <w:rPr>
          <w:rFonts w:cs="Times New Roman"/>
          <w:lang w:eastAsia="zh-CN"/>
        </w:rPr>
        <w:fldChar w:fldCharType="end"/>
      </w:r>
      <w:r w:rsidR="00F021C9" w:rsidRPr="009D6FDD">
        <w:rPr>
          <w:rFonts w:cs="Times New Roman"/>
        </w:rPr>
        <w:t>. We perform a One-Sample t-test when we want to compare a sample mean with the population mean</w:t>
      </w:r>
      <w:r w:rsidR="00F021C9" w:rsidRPr="009D6FDD">
        <w:rPr>
          <w:rFonts w:cs="Times New Roman"/>
          <w:lang w:eastAsia="zh-CN"/>
        </w:rPr>
        <w:fldChar w:fldCharType="begin" w:fldLock="1"/>
      </w:r>
      <w:r w:rsidR="0054030F">
        <w:rPr>
          <w:rFonts w:cs="Times New Roman"/>
          <w:lang w:eastAsia="zh-CN"/>
        </w:rPr>
        <w:instrText>ADDIN CSL_CITATION {"citationItems":[{"id":"ITEM-1","itemData":{"URL":"https://www.analyticsvidhya.com/blog/2020/06/statistics-analytics-hypothesis-testing-z-test-t-test/","accessed":{"date-parts":[["2021","4","26"]]},"id":"ITEM-1","issued":{"date-parts":[["0"]]},"title":"Hypothesis Testing | Difference between Z-Test and T-Test","type":"webpage"},"uris":["http://www.mendeley.com/documents/?uuid=c970f466-ed5d-395e-8497-032f1a731d01"]}],"mendeley":{"formattedCitation":"[67]","plainTextFormattedCitation":"[67]","previouslyFormattedCitation":"[67]"},"properties":{"noteIndex":0},"schema":"https://github.com/citation-style-language/schema/raw/master/csl-citation.json"}</w:instrText>
      </w:r>
      <w:r w:rsidR="00F021C9" w:rsidRPr="009D6FDD">
        <w:rPr>
          <w:rFonts w:cs="Times New Roman"/>
          <w:lang w:eastAsia="zh-CN"/>
        </w:rPr>
        <w:fldChar w:fldCharType="separate"/>
      </w:r>
      <w:r w:rsidR="0054030F" w:rsidRPr="0054030F">
        <w:rPr>
          <w:rFonts w:cs="Times New Roman"/>
          <w:noProof/>
          <w:lang w:eastAsia="zh-CN"/>
        </w:rPr>
        <w:t>[67]</w:t>
      </w:r>
      <w:r w:rsidR="00F021C9" w:rsidRPr="009D6FDD">
        <w:rPr>
          <w:rFonts w:cs="Times New Roman"/>
          <w:lang w:eastAsia="zh-CN"/>
        </w:rPr>
        <w:fldChar w:fldCharType="end"/>
      </w:r>
      <w:r w:rsidR="00F021C9" w:rsidRPr="009D6FDD">
        <w:rPr>
          <w:rFonts w:cs="Times New Roman"/>
        </w:rPr>
        <w:t>. The difference from the Z Test is that we do not have the information on Population Variance here</w:t>
      </w:r>
      <w:r w:rsidR="00F021C9" w:rsidRPr="009D6FDD">
        <w:rPr>
          <w:rFonts w:cs="Times New Roman"/>
          <w:lang w:eastAsia="zh-CN"/>
        </w:rPr>
        <w:fldChar w:fldCharType="begin" w:fldLock="1"/>
      </w:r>
      <w:r w:rsidR="0054030F">
        <w:rPr>
          <w:rFonts w:cs="Times New Roman"/>
          <w:lang w:eastAsia="zh-CN"/>
        </w:rPr>
        <w:instrText>ADDIN CSL_CITATION {"citationItems":[{"id":"ITEM-1","itemData":{"URL":"https://www.analyticsvidhya.com/blog/2020/06/statistics-analytics-hypothesis-testing-z-test-t-test/","accessed":{"date-parts":[["2021","4","26"]]},"id":"ITEM-1","issued":{"date-parts":[["0"]]},"title":"Hypothesis Testing | Difference between Z-Test and T-Test","type":"webpage"},"uris":["http://www.mendeley.com/documents/?uuid=c970f466-ed5d-395e-8497-032f1a731d01"]}],"mendeley":{"formattedCitation":"[67]","plainTextFormattedCitation":"[67]","previouslyFormattedCitation":"[67]"},"properties":{"noteIndex":0},"schema":"https://github.com/citation-style-language/schema/raw/master/csl-citation.json"}</w:instrText>
      </w:r>
      <w:r w:rsidR="00F021C9" w:rsidRPr="009D6FDD">
        <w:rPr>
          <w:rFonts w:cs="Times New Roman"/>
          <w:lang w:eastAsia="zh-CN"/>
        </w:rPr>
        <w:fldChar w:fldCharType="separate"/>
      </w:r>
      <w:r w:rsidR="0054030F" w:rsidRPr="0054030F">
        <w:rPr>
          <w:rFonts w:cs="Times New Roman"/>
          <w:noProof/>
          <w:lang w:eastAsia="zh-CN"/>
        </w:rPr>
        <w:t>[67]</w:t>
      </w:r>
      <w:r w:rsidR="00F021C9" w:rsidRPr="009D6FDD">
        <w:rPr>
          <w:rFonts w:cs="Times New Roman"/>
          <w:lang w:eastAsia="zh-CN"/>
        </w:rPr>
        <w:fldChar w:fldCharType="end"/>
      </w:r>
      <w:r w:rsidR="00F021C9" w:rsidRPr="009D6FDD">
        <w:rPr>
          <w:rFonts w:cs="Times New Roman"/>
        </w:rPr>
        <w:t>. We use the sample standard deviation instead of population standard deviation in this case</w:t>
      </w:r>
      <w:r w:rsidR="00F021C9" w:rsidRPr="009D6FDD">
        <w:rPr>
          <w:rFonts w:cs="Times New Roman"/>
          <w:lang w:eastAsia="zh-CN"/>
        </w:rPr>
        <w:fldChar w:fldCharType="begin" w:fldLock="1"/>
      </w:r>
      <w:r w:rsidR="0054030F">
        <w:rPr>
          <w:rFonts w:cs="Times New Roman"/>
          <w:lang w:eastAsia="zh-CN"/>
        </w:rPr>
        <w:instrText>ADDIN CSL_CITATION {"citationItems":[{"id":"ITEM-1","itemData":{"URL":"https://www.analyticsvidhya.com/blog/2020/06/statistics-analytics-hypothesis-testing-z-test-t-test/","accessed":{"date-parts":[["2021","4","26"]]},"id":"ITEM-1","issued":{"date-parts":[["0"]]},"title":"Hypothesis Testing | Difference between Z-Test and T-Test","type":"webpage"},"uris":["http://www.mendeley.com/documents/?uuid=c970f466-ed5d-395e-8497-032f1a731d01"]}],"mendeley":{"formattedCitation":"[67]","plainTextFormattedCitation":"[67]","previouslyFormattedCitation":"[67]"},"properties":{"noteIndex":0},"schema":"https://github.com/citation-style-language/schema/raw/master/csl-citation.json"}</w:instrText>
      </w:r>
      <w:r w:rsidR="00F021C9" w:rsidRPr="009D6FDD">
        <w:rPr>
          <w:rFonts w:cs="Times New Roman"/>
          <w:lang w:eastAsia="zh-CN"/>
        </w:rPr>
        <w:fldChar w:fldCharType="separate"/>
      </w:r>
      <w:r w:rsidR="0054030F" w:rsidRPr="0054030F">
        <w:rPr>
          <w:rFonts w:cs="Times New Roman"/>
          <w:noProof/>
          <w:lang w:eastAsia="zh-CN"/>
        </w:rPr>
        <w:t>[67]</w:t>
      </w:r>
      <w:r w:rsidR="00F021C9" w:rsidRPr="009D6FDD">
        <w:rPr>
          <w:rFonts w:cs="Times New Roman"/>
          <w:lang w:eastAsia="zh-CN"/>
        </w:rPr>
        <w:fldChar w:fldCharType="end"/>
      </w:r>
      <w:r w:rsidR="00F021C9" w:rsidRPr="009D6FDD">
        <w:rPr>
          <w:rFonts w:cs="Times New Roman"/>
        </w:rPr>
        <w:t>.</w:t>
      </w:r>
      <w:r w:rsidRPr="009D6FDD">
        <w:rPr>
          <w:rFonts w:cs="Times New Roman"/>
        </w:rPr>
        <w:t>It is often used in hypothesis testing to determine whether a process or treatment actually has an effect on the population of interest, or whether two groups are different from one another</w:t>
      </w:r>
      <w:r w:rsidR="00F439CC" w:rsidRPr="009D6FDD">
        <w:rPr>
          <w:rFonts w:cs="Times New Roman"/>
        </w:rPr>
        <w:fldChar w:fldCharType="begin" w:fldLock="1"/>
      </w:r>
      <w:r w:rsidR="0054030F">
        <w:rPr>
          <w:rFonts w:cs="Times New Roman"/>
        </w:rPr>
        <w:instrText>ADDIN CSL_CITATION {"citationItems":[{"id":"ITEM-1","itemData":{"URL":"https://www.scribbr.com/statistics/t-test/","accessed":{"date-parts":[["2021","4","18"]]},"id":"ITEM-1","issued":{"date-parts":[["0"]]},"title":"An Introduction to T-Tests | Definitions, Formula and Examples","type":"webpage"},"uris":["http://www.mendeley.com/documents/?uuid=d7b1e5c1-d2e7-3646-bf8a-2cbea9497de9"]}],"mendeley":{"formattedCitation":"[66]","plainTextFormattedCitation":"[66]","previouslyFormattedCitation":"[66]"},"properties":{"noteIndex":0},"schema":"https://github.com/citation-style-language/schema/raw/master/csl-citation.json"}</w:instrText>
      </w:r>
      <w:r w:rsidR="00F439CC" w:rsidRPr="009D6FDD">
        <w:rPr>
          <w:rFonts w:cs="Times New Roman"/>
        </w:rPr>
        <w:fldChar w:fldCharType="separate"/>
      </w:r>
      <w:r w:rsidR="0054030F" w:rsidRPr="0054030F">
        <w:rPr>
          <w:rFonts w:cs="Times New Roman"/>
          <w:noProof/>
        </w:rPr>
        <w:t>[66]</w:t>
      </w:r>
      <w:r w:rsidR="00F439CC" w:rsidRPr="009D6FDD">
        <w:rPr>
          <w:rFonts w:cs="Times New Roman"/>
        </w:rPr>
        <w:fldChar w:fldCharType="end"/>
      </w:r>
      <w:r w:rsidRPr="009D6FDD">
        <w:rPr>
          <w:rFonts w:cs="Times New Roman"/>
        </w:rPr>
        <w:t>.</w:t>
      </w:r>
    </w:p>
    <w:p w14:paraId="463D1553" w14:textId="0B986D51" w:rsidR="00C101D2" w:rsidRPr="009D6FDD" w:rsidRDefault="00283651" w:rsidP="007569E5">
      <w:pPr>
        <w:rPr>
          <w:rFonts w:cs="Times New Roman"/>
        </w:rPr>
      </w:pPr>
      <w:r w:rsidRPr="009D6FDD">
        <w:rPr>
          <w:rFonts w:cs="Times New Roman"/>
        </w:rPr>
        <w:t>There are three types of T test:</w:t>
      </w:r>
      <w:r w:rsidR="00DE3344" w:rsidRPr="009D6FDD">
        <w:rPr>
          <w:rFonts w:cs="Times New Roman"/>
        </w:rPr>
        <w:t xml:space="preserve"> </w:t>
      </w:r>
      <w:r w:rsidR="00147E32" w:rsidRPr="009D6FDD">
        <w:rPr>
          <w:rFonts w:cs="Times New Roman"/>
        </w:rPr>
        <w:t>one sample t-test, t</w:t>
      </w:r>
      <w:r w:rsidR="00DE3344" w:rsidRPr="009D6FDD">
        <w:rPr>
          <w:rFonts w:cs="Times New Roman"/>
        </w:rPr>
        <w:t>wo independent samples t-test</w:t>
      </w:r>
      <w:r w:rsidR="00CC1BA5" w:rsidRPr="009D6FDD">
        <w:rPr>
          <w:rFonts w:cs="Times New Roman"/>
        </w:rPr>
        <w:t xml:space="preserve"> and a paired t-test.</w:t>
      </w:r>
    </w:p>
    <w:p w14:paraId="0D51C9C1" w14:textId="630FFCA7" w:rsidR="00577083" w:rsidRPr="009D6FDD" w:rsidRDefault="00283651" w:rsidP="00283651">
      <w:pPr>
        <w:rPr>
          <w:rFonts w:cs="Times New Roman"/>
        </w:rPr>
      </w:pPr>
      <w:r w:rsidRPr="009D6FDD">
        <w:rPr>
          <w:rFonts w:cs="Times New Roman"/>
        </w:rPr>
        <w:t>A one sample t-test allows us to test whether a sample mean (of a normally distributed interval variable) significantly differs from a hypothesized value</w:t>
      </w:r>
      <w:r w:rsidRPr="009D6FDD">
        <w:rPr>
          <w:rFonts w:cs="Times New Roman"/>
        </w:rPr>
        <w:fldChar w:fldCharType="begin" w:fldLock="1"/>
      </w:r>
      <w:r w:rsidR="0054030F">
        <w:rPr>
          <w:rFonts w:cs="Times New Roman"/>
        </w:rPr>
        <w:instrText>ADDIN CSL_CITATION {"citationItems":[{"id":"ITEM-1","itemData":{"URL":"https://stats.idre.ucla.edu/spss/whatstat/what-statistical-analysis-should-i-usestatistical-analyses-using-spss/","accessed":{"date-parts":[["2021","4","18"]]},"id":"ITEM-1","issued":{"date-parts":[["0"]]},"title":"What statistical analysis should I use? Statistical analyses using SPSS","type":"webpage"},"uris":["http://www.mendeley.com/documents/?uuid=37c30e56-db06-37e6-b741-997e1f81f868"]}],"mendeley":{"formattedCitation":"[60]","plainTextFormattedCitation":"[60]","previouslyFormattedCitation":"[60]"},"properties":{"noteIndex":0},"schema":"https://github.com/citation-style-language/schema/raw/master/csl-citation.json"}</w:instrText>
      </w:r>
      <w:r w:rsidRPr="009D6FDD">
        <w:rPr>
          <w:rFonts w:cs="Times New Roman"/>
        </w:rPr>
        <w:fldChar w:fldCharType="separate"/>
      </w:r>
      <w:r w:rsidR="0054030F" w:rsidRPr="0054030F">
        <w:rPr>
          <w:rFonts w:cs="Times New Roman"/>
          <w:noProof/>
        </w:rPr>
        <w:t>[60]</w:t>
      </w:r>
      <w:r w:rsidRPr="009D6FDD">
        <w:rPr>
          <w:rFonts w:cs="Times New Roman"/>
        </w:rPr>
        <w:fldChar w:fldCharType="end"/>
      </w:r>
      <w:r w:rsidRPr="009D6FDD">
        <w:rPr>
          <w:rFonts w:cs="Times New Roman"/>
        </w:rPr>
        <w:t>.  </w:t>
      </w:r>
      <w:r w:rsidR="009B3A60" w:rsidRPr="009D6FDD">
        <w:rPr>
          <w:rFonts w:cs="Times New Roman"/>
        </w:rPr>
        <w:t>Its purpose is to test whether the mean of the sample is equal to the mean of the known population.</w:t>
      </w:r>
      <w:r w:rsidR="00A317BE" w:rsidRPr="009D6FDD">
        <w:rPr>
          <w:rFonts w:cs="Times New Roman"/>
        </w:rPr>
        <w:t xml:space="preserve"> Example is </w:t>
      </w:r>
      <w:r w:rsidR="00577083" w:rsidRPr="009D6FDD">
        <w:rPr>
          <w:rFonts w:cs="Times New Roman"/>
        </w:rPr>
        <w:t>when we want to test whether the average weight differs significantly than 6 pounds.</w:t>
      </w:r>
    </w:p>
    <w:p w14:paraId="12879B96" w14:textId="312E1D88" w:rsidR="00E47690" w:rsidRPr="009D6FDD" w:rsidRDefault="00762159" w:rsidP="00E47690">
      <w:pPr>
        <w:rPr>
          <w:rFonts w:cs="Times New Roman"/>
        </w:rPr>
      </w:pPr>
      <w:r w:rsidRPr="009D6FDD">
        <w:rPr>
          <w:rFonts w:cs="Times New Roman"/>
        </w:rPr>
        <w:lastRenderedPageBreak/>
        <w:t>The independent t-test, also called the two sample t-test, independent-samples t-test or student's t-test, is an inferential statistical test that determines whether there is a statistically significant difference between the means in two unrelated groups</w:t>
      </w:r>
      <w:r w:rsidR="00B75C10" w:rsidRPr="009D6FDD">
        <w:rPr>
          <w:rFonts w:cs="Times New Roman"/>
        </w:rPr>
        <w:fldChar w:fldCharType="begin" w:fldLock="1"/>
      </w:r>
      <w:r w:rsidR="0054030F">
        <w:rPr>
          <w:rFonts w:cs="Times New Roman"/>
        </w:rPr>
        <w:instrText>ADDIN CSL_CITATION {"citationItems":[{"id":"ITEM-1","itemData":{"URL":"https://statistics.laerd.com/statistical-guides/independent-t-test-statistical-guide.php","accessed":{"date-parts":[["2021","4","18"]]},"id":"ITEM-1","issued":{"date-parts":[["0"]]},"title":"Independent T-Test - An introduction to when to use this test and what are the variables required | Laerd Statistics","type":"webpage"},"uris":["http://www.mendeley.com/documents/?uuid=8929de0f-51fb-30dc-ba47-42bb0c5b495a"]}],"mendeley":{"formattedCitation":"[68]","plainTextFormattedCitation":"[68]","previouslyFormattedCitation":"[68]"},"properties":{"noteIndex":0},"schema":"https://github.com/citation-style-language/schema/raw/master/csl-citation.json"}</w:instrText>
      </w:r>
      <w:r w:rsidR="00B75C10" w:rsidRPr="009D6FDD">
        <w:rPr>
          <w:rFonts w:cs="Times New Roman"/>
        </w:rPr>
        <w:fldChar w:fldCharType="separate"/>
      </w:r>
      <w:r w:rsidR="0054030F" w:rsidRPr="0054030F">
        <w:rPr>
          <w:rFonts w:cs="Times New Roman"/>
          <w:noProof/>
        </w:rPr>
        <w:t>[68]</w:t>
      </w:r>
      <w:r w:rsidR="00B75C10" w:rsidRPr="009D6FDD">
        <w:rPr>
          <w:rFonts w:cs="Times New Roman"/>
        </w:rPr>
        <w:fldChar w:fldCharType="end"/>
      </w:r>
      <w:r w:rsidRPr="009D6FDD">
        <w:rPr>
          <w:rFonts w:cs="Times New Roman"/>
        </w:rPr>
        <w:t xml:space="preserve">. </w:t>
      </w:r>
      <w:r w:rsidR="005A0A04" w:rsidRPr="009D6FDD">
        <w:rPr>
          <w:rFonts w:cs="Times New Roman"/>
        </w:rPr>
        <w:t xml:space="preserve">Its purpose is </w:t>
      </w:r>
      <w:r w:rsidR="006A6A01" w:rsidRPr="009D6FDD">
        <w:rPr>
          <w:rFonts w:cs="Times New Roman"/>
        </w:rPr>
        <w:t>to test whether the means of two independent samples are equal</w:t>
      </w:r>
      <w:r w:rsidR="00892B2D" w:rsidRPr="009D6FDD">
        <w:rPr>
          <w:rFonts w:cs="Times New Roman"/>
        </w:rPr>
        <w:t xml:space="preserve">. </w:t>
      </w:r>
      <w:r w:rsidR="008F0167" w:rsidRPr="009D6FDD">
        <w:rPr>
          <w:rFonts w:cs="Times New Roman"/>
        </w:rPr>
        <w:t xml:space="preserve">Example is we want to check whether </w:t>
      </w:r>
      <w:r w:rsidR="001C3827" w:rsidRPr="009D6FDD">
        <w:rPr>
          <w:rFonts w:cs="Times New Roman"/>
        </w:rPr>
        <w:t xml:space="preserve">method of checking </w:t>
      </w:r>
      <w:r w:rsidR="008F0167" w:rsidRPr="009D6FDD">
        <w:rPr>
          <w:rFonts w:cs="Times New Roman"/>
        </w:rPr>
        <w:t xml:space="preserve">the boy and girl’s average weight is </w:t>
      </w:r>
      <w:r w:rsidR="00DD1C36" w:rsidRPr="009D6FDD">
        <w:rPr>
          <w:rFonts w:cs="Times New Roman"/>
        </w:rPr>
        <w:t>same</w:t>
      </w:r>
      <w:r w:rsidR="008F0167" w:rsidRPr="009D6FDD">
        <w:rPr>
          <w:rFonts w:cs="Times New Roman"/>
        </w:rPr>
        <w:t xml:space="preserve">. </w:t>
      </w:r>
    </w:p>
    <w:p w14:paraId="0697A795" w14:textId="28CB645F" w:rsidR="0049618E" w:rsidRPr="009D6FDD" w:rsidRDefault="0049618E" w:rsidP="0049618E">
      <w:pPr>
        <w:rPr>
          <w:rFonts w:cs="Times New Roman"/>
        </w:rPr>
      </w:pPr>
      <w:r w:rsidRPr="009D6FDD">
        <w:rPr>
          <w:rFonts w:cs="Times New Roman"/>
        </w:rPr>
        <w:t>A paired (samples) t-test is used when you have two related observations (i.e., two observations per subject) and you want to see if the means on these two normally distributed interval variables differ from one another</w:t>
      </w:r>
      <w:r w:rsidRPr="009D6FDD">
        <w:rPr>
          <w:rFonts w:cs="Times New Roman"/>
        </w:rPr>
        <w:fldChar w:fldCharType="begin" w:fldLock="1"/>
      </w:r>
      <w:r w:rsidR="0054030F">
        <w:rPr>
          <w:rFonts w:cs="Times New Roman"/>
        </w:rPr>
        <w:instrText>ADDIN CSL_CITATION {"citationItems":[{"id":"ITEM-1","itemData":{"URL":"https://stats.idre.ucla.edu/spss/whatstat/what-statistical-analysis-should-i-usestatistical-analyses-using-spss/","accessed":{"date-parts":[["2021","4","18"]]},"id":"ITEM-1","issued":{"date-parts":[["0"]]},"title":"What statistical analysis should I use? Statistical analyses using SPSS","type":"webpage"},"uris":["http://www.mendeley.com/documents/?uuid=37c30e56-db06-37e6-b741-997e1f81f868"]}],"mendeley":{"formattedCitation":"[60]","plainTextFormattedCitation":"[60]","previouslyFormattedCitation":"[60]"},"properties":{"noteIndex":0},"schema":"https://github.com/citation-style-language/schema/raw/master/csl-citation.json"}</w:instrText>
      </w:r>
      <w:r w:rsidRPr="009D6FDD">
        <w:rPr>
          <w:rFonts w:cs="Times New Roman"/>
        </w:rPr>
        <w:fldChar w:fldCharType="separate"/>
      </w:r>
      <w:r w:rsidR="0054030F" w:rsidRPr="0054030F">
        <w:rPr>
          <w:rFonts w:cs="Times New Roman"/>
          <w:noProof/>
        </w:rPr>
        <w:t>[60]</w:t>
      </w:r>
      <w:r w:rsidRPr="009D6FDD">
        <w:rPr>
          <w:rFonts w:cs="Times New Roman"/>
        </w:rPr>
        <w:fldChar w:fldCharType="end"/>
      </w:r>
      <w:r w:rsidRPr="009D6FDD">
        <w:rPr>
          <w:rFonts w:cs="Times New Roman"/>
        </w:rPr>
        <w:t>.</w:t>
      </w:r>
      <w:r w:rsidR="001C3827" w:rsidRPr="009D6FDD">
        <w:rPr>
          <w:rFonts w:cs="Times New Roman"/>
        </w:rPr>
        <w:t xml:space="preserve"> Example is whether the </w:t>
      </w:r>
      <w:r w:rsidR="000338E7" w:rsidRPr="009D6FDD">
        <w:rPr>
          <w:rFonts w:cs="Times New Roman"/>
        </w:rPr>
        <w:t>boy and girl’s average weight is equal.</w:t>
      </w:r>
    </w:p>
    <w:p w14:paraId="19A3F7C1" w14:textId="0391DB45" w:rsidR="00991D01" w:rsidRPr="009D6FDD" w:rsidRDefault="00991D01" w:rsidP="00991D01">
      <w:pPr>
        <w:pStyle w:val="NormalWeb"/>
        <w:spacing w:before="240" w:after="240" w:line="360" w:lineRule="atLeast"/>
      </w:pPr>
      <w:r w:rsidRPr="009D6FDD">
        <w:t>The null hypothesis for the independent t-test is that the population means from the two unrelated groups are equal</w:t>
      </w:r>
      <w:r w:rsidR="008920E3" w:rsidRPr="009D6FDD">
        <w:fldChar w:fldCharType="begin" w:fldLock="1"/>
      </w:r>
      <w:r w:rsidR="0054030F">
        <w:instrText>ADDIN CSL_CITATION {"citationItems":[{"id":"ITEM-1","itemData":{"URL":"https://statistics.laerd.com/statistical-guides/independent-t-test-statistical-guide.php","accessed":{"date-parts":[["2021","4","18"]]},"id":"ITEM-1","issued":{"date-parts":[["0"]]},"title":"Independent T-Test - An introduction to when to use this test and what are the variables required | Laerd Statistics","type":"webpage"},"uris":["http://www.mendeley.com/documents/?uuid=8929de0f-51fb-30dc-ba47-42bb0c5b495a"]}],"mendeley":{"formattedCitation":"[68]","plainTextFormattedCitation":"[68]","previouslyFormattedCitation":"[68]"},"properties":{"noteIndex":0},"schema":"https://github.com/citation-style-language/schema/raw/master/csl-citation.json"}</w:instrText>
      </w:r>
      <w:r w:rsidR="008920E3" w:rsidRPr="009D6FDD">
        <w:fldChar w:fldCharType="separate"/>
      </w:r>
      <w:r w:rsidR="0054030F" w:rsidRPr="0054030F">
        <w:rPr>
          <w:noProof/>
        </w:rPr>
        <w:t>[68]</w:t>
      </w:r>
      <w:r w:rsidR="008920E3" w:rsidRPr="009D6FDD">
        <w:fldChar w:fldCharType="end"/>
      </w:r>
      <w:r w:rsidRPr="009D6FDD">
        <w:t>:</w:t>
      </w:r>
    </w:p>
    <w:p w14:paraId="426477F6" w14:textId="77777777" w:rsidR="00991D01" w:rsidRPr="009D6FDD" w:rsidRDefault="00991D01" w:rsidP="00991D01">
      <w:pPr>
        <w:pStyle w:val="NormalWeb"/>
        <w:spacing w:before="240" w:after="240" w:line="360" w:lineRule="atLeast"/>
        <w:jc w:val="center"/>
      </w:pPr>
      <w:r w:rsidRPr="009D6FDD">
        <w:t>H0: u1 = u2</w:t>
      </w:r>
    </w:p>
    <w:p w14:paraId="235AF1D5" w14:textId="640B10E1" w:rsidR="00991D01" w:rsidRPr="009D6FDD" w:rsidRDefault="00991D01" w:rsidP="00991D01">
      <w:pPr>
        <w:pStyle w:val="NormalWeb"/>
        <w:spacing w:before="240" w:after="240" w:line="360" w:lineRule="atLeast"/>
      </w:pPr>
      <w:r w:rsidRPr="009D6FDD">
        <w:t>In most cases, we are looking to see if we can show that we can reject the null hypothesis and accept the alternative hypothesis, which is that the population means are not equal</w:t>
      </w:r>
      <w:r w:rsidR="00EE3BA5" w:rsidRPr="009D6FDD">
        <w:fldChar w:fldCharType="begin" w:fldLock="1"/>
      </w:r>
      <w:r w:rsidR="0054030F">
        <w:instrText>ADDIN CSL_CITATION {"citationItems":[{"id":"ITEM-1","itemData":{"URL":"https://statistics.laerd.com/statistical-guides/independent-t-test-statistical-guide.php","accessed":{"date-parts":[["2021","4","18"]]},"id":"ITEM-1","issued":{"date-parts":[["0"]]},"title":"Independent T-Test - An introduction to when to use this test and what are the variables required | Laerd Statistics","type":"webpage"},"uris":["http://www.mendeley.com/documents/?uuid=8929de0f-51fb-30dc-ba47-42bb0c5b495a"]}],"mendeley":{"formattedCitation":"[68]","plainTextFormattedCitation":"[68]","previouslyFormattedCitation":"[68]"},"properties":{"noteIndex":0},"schema":"https://github.com/citation-style-language/schema/raw/master/csl-citation.json"}</w:instrText>
      </w:r>
      <w:r w:rsidR="00EE3BA5" w:rsidRPr="009D6FDD">
        <w:fldChar w:fldCharType="separate"/>
      </w:r>
      <w:r w:rsidR="0054030F" w:rsidRPr="0054030F">
        <w:rPr>
          <w:noProof/>
        </w:rPr>
        <w:t>[68]</w:t>
      </w:r>
      <w:r w:rsidR="00EE3BA5" w:rsidRPr="009D6FDD">
        <w:fldChar w:fldCharType="end"/>
      </w:r>
      <w:r w:rsidRPr="009D6FDD">
        <w:t>:</w:t>
      </w:r>
    </w:p>
    <w:p w14:paraId="72FC4D92" w14:textId="41A4C6B7" w:rsidR="00991D01" w:rsidRPr="009D6FDD" w:rsidRDefault="00991D01" w:rsidP="00991D01">
      <w:pPr>
        <w:pStyle w:val="NormalWeb"/>
        <w:spacing w:before="240" w:after="240" w:line="360" w:lineRule="atLeast"/>
        <w:jc w:val="center"/>
      </w:pPr>
      <w:r w:rsidRPr="009D6FDD">
        <w:t>HA: u1 ≠ u2</w:t>
      </w:r>
    </w:p>
    <w:p w14:paraId="6968366A" w14:textId="0A15749D" w:rsidR="00BC3934" w:rsidRPr="009D6FDD" w:rsidRDefault="00BC3934" w:rsidP="00BC3934">
      <w:pPr>
        <w:pStyle w:val="NormalWeb"/>
        <w:spacing w:before="240" w:after="240" w:line="360" w:lineRule="atLeast"/>
      </w:pPr>
      <w:r w:rsidRPr="009D6FDD">
        <w:t xml:space="preserve">Here, we need to involve the correlation coefficient concept to tell us the significance between variables </w:t>
      </w:r>
      <w:r w:rsidR="00FE1A2A" w:rsidRPr="009D6FDD">
        <w:t xml:space="preserve">that whether or not to accept or reject the alternative hypothesis.  </w:t>
      </w:r>
    </w:p>
    <w:p w14:paraId="1966C970" w14:textId="77777777" w:rsidR="005859CB" w:rsidRPr="009D6FDD" w:rsidRDefault="005859CB" w:rsidP="005859CB">
      <w:pPr>
        <w:pStyle w:val="NormalWeb"/>
        <w:spacing w:before="240" w:after="240" w:line="360" w:lineRule="atLeast"/>
        <w:rPr>
          <w:lang w:eastAsia="zh-CN"/>
        </w:rPr>
      </w:pPr>
      <w:r w:rsidRPr="009D6FDD">
        <w:rPr>
          <w:lang w:eastAsia="zh-CN"/>
        </w:rPr>
        <w:t>Through investigation and research, the author concluded that whether it is a single-sample T-test, independent-sample T-test or paired-sample T-test, there are several basic premises:</w:t>
      </w:r>
    </w:p>
    <w:p w14:paraId="174A7E52" w14:textId="77777777" w:rsidR="005859CB" w:rsidRPr="009D6FDD" w:rsidRDefault="005859CB" w:rsidP="005859CB">
      <w:pPr>
        <w:pStyle w:val="NormalWeb"/>
        <w:spacing w:before="240" w:after="240" w:line="360" w:lineRule="atLeast"/>
        <w:rPr>
          <w:lang w:eastAsia="zh-CN"/>
        </w:rPr>
      </w:pPr>
      <w:r w:rsidRPr="009D6FDD">
        <w:rPr>
          <w:lang w:eastAsia="zh-CN"/>
        </w:rPr>
        <w:t>(1) T test is a parametric test, which is used to test quantitative data (numbers have comparative significance). If the data are all qualitative data, non-parametric test is used.</w:t>
      </w:r>
    </w:p>
    <w:p w14:paraId="1FDCBED9" w14:textId="77777777" w:rsidR="005859CB" w:rsidRPr="009D6FDD" w:rsidRDefault="005859CB" w:rsidP="005859CB">
      <w:pPr>
        <w:pStyle w:val="NormalWeb"/>
        <w:spacing w:before="240" w:after="240" w:line="360" w:lineRule="atLeast"/>
        <w:rPr>
          <w:lang w:eastAsia="zh-CN"/>
        </w:rPr>
      </w:pPr>
      <w:r w:rsidRPr="009D6FDD">
        <w:rPr>
          <w:lang w:eastAsia="zh-CN"/>
        </w:rPr>
        <w:t>(2) The sample data obeys normal or approximately normal distribution. If it does not meet the requirements, non-parametric testing can be considered.</w:t>
      </w:r>
    </w:p>
    <w:p w14:paraId="74275E0F" w14:textId="255B8FBC" w:rsidR="00746495" w:rsidRPr="009D6FDD" w:rsidRDefault="005859CB" w:rsidP="005859CB">
      <w:pPr>
        <w:pStyle w:val="NormalWeb"/>
        <w:spacing w:before="240" w:after="240" w:line="360" w:lineRule="atLeast"/>
        <w:rPr>
          <w:lang w:eastAsia="zh-CN"/>
        </w:rPr>
      </w:pPr>
      <w:r w:rsidRPr="009D6FDD">
        <w:rPr>
          <w:lang w:eastAsia="zh-CN"/>
        </w:rPr>
        <w:t xml:space="preserve">(3) </w:t>
      </w:r>
      <w:r w:rsidR="00C7624C" w:rsidRPr="009D6FDD">
        <w:rPr>
          <w:lang w:eastAsia="zh-CN"/>
        </w:rPr>
        <w:t>Check if the variances are equal</w:t>
      </w:r>
      <w:r w:rsidR="00AC73B2" w:rsidRPr="009D6FDD">
        <w:rPr>
          <w:lang w:eastAsia="zh-CN"/>
        </w:rPr>
        <w:t>. This can be done using the Levene’s test. If the variances of groups are equal, the p-value should be greater than 0.05</w:t>
      </w:r>
      <w:r w:rsidR="00985405" w:rsidRPr="009D6FDD">
        <w:rPr>
          <w:lang w:eastAsia="zh-CN"/>
        </w:rPr>
        <w:fldChar w:fldCharType="begin" w:fldLock="1"/>
      </w:r>
      <w:r w:rsidR="0054030F">
        <w:rPr>
          <w:lang w:eastAsia="zh-CN"/>
        </w:rPr>
        <w:instrText>ADDIN CSL_CITATION {"citationItems":[{"id":"ITEM-1","itemData":{"URL":"https://www.datanovia.com/en/lessons/t-test-assumptions/","accessed":{"date-parts":[["2021","4","21"]]},"id":"ITEM-1","issued":{"date-parts":[["0"]]},"title":"T-Test Assumptions : Excellent Tutorial You Will Love - Datanovia","type":"webpage"},"uris":["http://www.mendeley.com/documents/?uuid=447d5569-0b84-369e-9a95-5d31ae6e2d5d"]}],"mendeley":{"formattedCitation":"[69]","plainTextFormattedCitation":"[69]","previouslyFormattedCitation":"[69]"},"properties":{"noteIndex":0},"schema":"https://github.com/citation-style-language/schema/raw/master/csl-citation.json"}</w:instrText>
      </w:r>
      <w:r w:rsidR="00985405" w:rsidRPr="009D6FDD">
        <w:rPr>
          <w:lang w:eastAsia="zh-CN"/>
        </w:rPr>
        <w:fldChar w:fldCharType="separate"/>
      </w:r>
      <w:r w:rsidR="0054030F" w:rsidRPr="0054030F">
        <w:rPr>
          <w:noProof/>
          <w:lang w:eastAsia="zh-CN"/>
        </w:rPr>
        <w:t>[69]</w:t>
      </w:r>
      <w:r w:rsidR="00985405" w:rsidRPr="009D6FDD">
        <w:rPr>
          <w:lang w:eastAsia="zh-CN"/>
        </w:rPr>
        <w:fldChar w:fldCharType="end"/>
      </w:r>
      <w:r w:rsidR="00985405" w:rsidRPr="009D6FDD">
        <w:rPr>
          <w:lang w:eastAsia="zh-CN"/>
        </w:rPr>
        <w:t>.</w:t>
      </w:r>
    </w:p>
    <w:p w14:paraId="5CFB6799" w14:textId="3581CFD3" w:rsidR="00283651" w:rsidRPr="009D6FDD" w:rsidRDefault="007A1951" w:rsidP="00395849">
      <w:pPr>
        <w:pStyle w:val="NormalWeb"/>
        <w:numPr>
          <w:ilvl w:val="0"/>
          <w:numId w:val="24"/>
        </w:numPr>
        <w:shd w:val="clear" w:color="auto" w:fill="FFFFFF"/>
        <w:spacing w:before="0" w:after="240" w:line="360" w:lineRule="atLeast"/>
        <w:rPr>
          <w:b/>
          <w:bCs/>
          <w:lang w:eastAsia="zh-CN"/>
        </w:rPr>
      </w:pPr>
      <w:r w:rsidRPr="009D6FDD">
        <w:rPr>
          <w:b/>
          <w:bCs/>
          <w:lang w:eastAsia="zh-CN"/>
        </w:rPr>
        <w:t>Welch</w:t>
      </w:r>
      <w:r w:rsidR="00D60445" w:rsidRPr="009D6FDD">
        <w:rPr>
          <w:b/>
          <w:bCs/>
          <w:lang w:eastAsia="zh-CN"/>
        </w:rPr>
        <w:t>’s</w:t>
      </w:r>
      <w:r w:rsidRPr="009D6FDD">
        <w:rPr>
          <w:b/>
          <w:bCs/>
          <w:lang w:eastAsia="zh-CN"/>
        </w:rPr>
        <w:t xml:space="preserve"> Test</w:t>
      </w:r>
    </w:p>
    <w:p w14:paraId="605A7AF6" w14:textId="3CF5867D" w:rsidR="007A1951" w:rsidRPr="009D6FDD" w:rsidRDefault="003C48A0" w:rsidP="00283651">
      <w:pPr>
        <w:pStyle w:val="NormalWeb"/>
        <w:shd w:val="clear" w:color="auto" w:fill="FFFFFF"/>
        <w:spacing w:before="0" w:after="240" w:line="360" w:lineRule="atLeast"/>
        <w:rPr>
          <w:lang w:eastAsia="zh-CN"/>
        </w:rPr>
      </w:pPr>
      <w:r w:rsidRPr="009D6FDD">
        <w:rPr>
          <w:lang w:eastAsia="zh-CN"/>
        </w:rPr>
        <w:t>The independent samples t-test corrected for unequal variances is commonly known as Welch’s test, and is widely considered to be a robust alternative to the independent samples t-test</w:t>
      </w:r>
      <w:r w:rsidR="003B5FCC" w:rsidRPr="009D6FDD">
        <w:rPr>
          <w:lang w:eastAsia="zh-CN"/>
        </w:rPr>
        <w:fldChar w:fldCharType="begin" w:fldLock="1"/>
      </w:r>
      <w:r w:rsidR="0054030F">
        <w:rPr>
          <w:lang w:eastAsia="zh-CN"/>
        </w:rPr>
        <w:instrText>ADDIN CSL_CITATION {"citationItems":[{"id":"ITEM-1","itemData":{"author":[{"dropping-particle":"","family":"Derrick","given":"Ben","non-dropping-particle":"","parse-names":false,"suffix":""},{"dropping-particle":"","family":"Toher","given":"Deirdre","non-dropping-particle":"","parse-names":false,"suffix":""},{"dropping-particle":"","family":"White","given":"Paul","non-dropping-particle":"","parse-names":false,"suffix":""}],"id":"ITEM-1","issue":"1","issued":{"date-parts":[["2016"]]},"page":"30-38","title":"Why Welch test is type I error robust","type":"article-journal","volume":"12"},"uris":["http://www.mendeley.com/documents/?uuid=7637a83b-806b-4aa7-a5e8-fcd1383ea8ea"]}],"mendeley":{"formattedCitation":"[70]","plainTextFormattedCitation":"[70]","previouslyFormattedCitation":"[70]"},"properties":{"noteIndex":0},"schema":"https://github.com/citation-style-language/schema/raw/master/csl-citation.json"}</w:instrText>
      </w:r>
      <w:r w:rsidR="003B5FCC" w:rsidRPr="009D6FDD">
        <w:rPr>
          <w:lang w:eastAsia="zh-CN"/>
        </w:rPr>
        <w:fldChar w:fldCharType="separate"/>
      </w:r>
      <w:r w:rsidR="0054030F" w:rsidRPr="0054030F">
        <w:rPr>
          <w:noProof/>
          <w:lang w:eastAsia="zh-CN"/>
        </w:rPr>
        <w:t>[70]</w:t>
      </w:r>
      <w:r w:rsidR="003B5FCC" w:rsidRPr="009D6FDD">
        <w:rPr>
          <w:lang w:eastAsia="zh-CN"/>
        </w:rPr>
        <w:fldChar w:fldCharType="end"/>
      </w:r>
      <w:r w:rsidRPr="009D6FDD">
        <w:rPr>
          <w:lang w:eastAsia="zh-CN"/>
        </w:rPr>
        <w:t>.</w:t>
      </w:r>
    </w:p>
    <w:p w14:paraId="64F3F54D" w14:textId="4BE416E5" w:rsidR="007F7C66" w:rsidRPr="009D6FDD" w:rsidRDefault="007D237E" w:rsidP="00283651">
      <w:pPr>
        <w:pStyle w:val="NormalWeb"/>
        <w:shd w:val="clear" w:color="auto" w:fill="FFFFFF"/>
        <w:spacing w:before="0" w:after="240" w:line="360" w:lineRule="atLeast"/>
        <w:rPr>
          <w:lang w:eastAsia="zh-CN"/>
        </w:rPr>
      </w:pPr>
      <w:r w:rsidRPr="009D6FDD">
        <w:lastRenderedPageBreak/>
        <w:t>When sample sizes are equal and variances are equal, both the independent samples t-test and Welc</w:t>
      </w:r>
      <w:r w:rsidRPr="009D6FDD">
        <w:rPr>
          <w:lang w:eastAsia="zh-CN"/>
        </w:rPr>
        <w:t>h’s test perform similarly</w:t>
      </w:r>
      <w:r w:rsidR="003B5FCC" w:rsidRPr="009D6FDD">
        <w:rPr>
          <w:lang w:eastAsia="zh-CN"/>
        </w:rPr>
        <w:fldChar w:fldCharType="begin" w:fldLock="1"/>
      </w:r>
      <w:r w:rsidR="0054030F">
        <w:rPr>
          <w:lang w:eastAsia="zh-CN"/>
        </w:rPr>
        <w:instrText>ADDIN CSL_CITATION {"citationItems":[{"id":"ITEM-1","itemData":{"author":[{"dropping-particle":"","family":"Derrick","given":"Ben","non-dropping-particle":"","parse-names":false,"suffix":""},{"dropping-particle":"","family":"Toher","given":"Deirdre","non-dropping-particle":"","parse-names":false,"suffix":""},{"dropping-particle":"","family":"White","given":"Paul","non-dropping-particle":"","parse-names":false,"suffix":""}],"id":"ITEM-1","issue":"1","issued":{"date-parts":[["2016"]]},"page":"30-38","title":"Why Welch test is type I error robust","type":"article-journal","volume":"12"},"uris":["http://www.mendeley.com/documents/?uuid=7637a83b-806b-4aa7-a5e8-fcd1383ea8ea"]}],"mendeley":{"formattedCitation":"[70]","plainTextFormattedCitation":"[70]","previouslyFormattedCitation":"[70]"},"properties":{"noteIndex":0},"schema":"https://github.com/citation-style-language/schema/raw/master/csl-citation.json"}</w:instrText>
      </w:r>
      <w:r w:rsidR="003B5FCC" w:rsidRPr="009D6FDD">
        <w:rPr>
          <w:lang w:eastAsia="zh-CN"/>
        </w:rPr>
        <w:fldChar w:fldCharType="separate"/>
      </w:r>
      <w:r w:rsidR="0054030F" w:rsidRPr="0054030F">
        <w:rPr>
          <w:noProof/>
          <w:lang w:eastAsia="zh-CN"/>
        </w:rPr>
        <w:t>[70]</w:t>
      </w:r>
      <w:r w:rsidR="003B5FCC" w:rsidRPr="009D6FDD">
        <w:rPr>
          <w:lang w:eastAsia="zh-CN"/>
        </w:rPr>
        <w:fldChar w:fldCharType="end"/>
      </w:r>
      <w:r w:rsidRPr="009D6FDD">
        <w:rPr>
          <w:lang w:eastAsia="zh-CN"/>
        </w:rPr>
        <w:t xml:space="preserve">. </w:t>
      </w:r>
      <w:r w:rsidR="00F069A6" w:rsidRPr="009D6FDD">
        <w:rPr>
          <w:lang w:eastAsia="zh-CN"/>
        </w:rPr>
        <w:t>For unequal sample sizes and unequal variances, Welch’s test has superior Type I error robustness (Fagerland &amp; Sandvik, 2009). Ruxton (2006) advocates the routine use of Welch’s test</w:t>
      </w:r>
      <w:r w:rsidR="003B5FCC" w:rsidRPr="009D6FDD">
        <w:rPr>
          <w:lang w:eastAsia="zh-CN"/>
        </w:rPr>
        <w:fldChar w:fldCharType="begin" w:fldLock="1"/>
      </w:r>
      <w:r w:rsidR="0054030F">
        <w:rPr>
          <w:lang w:eastAsia="zh-CN"/>
        </w:rPr>
        <w:instrText>ADDIN CSL_CITATION {"citationItems":[{"id":"ITEM-1","itemData":{"author":[{"dropping-particle":"","family":"Derrick","given":"Ben","non-dropping-particle":"","parse-names":false,"suffix":""},{"dropping-particle":"","family":"Toher","given":"Deirdre","non-dropping-particle":"","parse-names":false,"suffix":""},{"dropping-particle":"","family":"White","given":"Paul","non-dropping-particle":"","parse-names":false,"suffix":""}],"id":"ITEM-1","issue":"1","issued":{"date-parts":[["2016"]]},"page":"30-38","title":"Why Welch test is type I error robust","type":"article-journal","volume":"12"},"uris":["http://www.mendeley.com/documents/?uuid=7637a83b-806b-4aa7-a5e8-fcd1383ea8ea"]}],"mendeley":{"formattedCitation":"[70]","plainTextFormattedCitation":"[70]","previouslyFormattedCitation":"[70]"},"properties":{"noteIndex":0},"schema":"https://github.com/citation-style-language/schema/raw/master/csl-citation.json"}</w:instrText>
      </w:r>
      <w:r w:rsidR="003B5FCC" w:rsidRPr="009D6FDD">
        <w:rPr>
          <w:lang w:eastAsia="zh-CN"/>
        </w:rPr>
        <w:fldChar w:fldCharType="separate"/>
      </w:r>
      <w:r w:rsidR="0054030F" w:rsidRPr="0054030F">
        <w:rPr>
          <w:noProof/>
          <w:lang w:eastAsia="zh-CN"/>
        </w:rPr>
        <w:t>[70]</w:t>
      </w:r>
      <w:r w:rsidR="003B5FCC" w:rsidRPr="009D6FDD">
        <w:rPr>
          <w:lang w:eastAsia="zh-CN"/>
        </w:rPr>
        <w:fldChar w:fldCharType="end"/>
      </w:r>
      <w:r w:rsidR="00F069A6" w:rsidRPr="009D6FDD">
        <w:rPr>
          <w:lang w:eastAsia="zh-CN"/>
        </w:rPr>
        <w:t>.</w:t>
      </w:r>
      <w:r w:rsidR="002031D4" w:rsidRPr="009D6FDD">
        <w:rPr>
          <w:lang w:eastAsia="zh-CN"/>
        </w:rPr>
        <w:t xml:space="preserve"> </w:t>
      </w:r>
    </w:p>
    <w:p w14:paraId="3F1EE82A" w14:textId="630BF623" w:rsidR="00955BFC" w:rsidRPr="009D6FDD" w:rsidRDefault="002031D4" w:rsidP="00955BFC">
      <w:pPr>
        <w:pStyle w:val="NormalWeb"/>
        <w:shd w:val="clear" w:color="auto" w:fill="FFFFFF"/>
        <w:spacing w:before="0" w:after="240" w:line="360" w:lineRule="atLeast"/>
        <w:rPr>
          <w:lang w:eastAsia="zh-CN"/>
        </w:rPr>
      </w:pPr>
      <w:r w:rsidRPr="009D6FDD">
        <w:rPr>
          <w:lang w:eastAsia="zh-CN"/>
        </w:rPr>
        <w:t xml:space="preserve">Here we need to use the </w:t>
      </w:r>
      <w:r w:rsidR="00FE5842" w:rsidRPr="009D6FDD">
        <w:rPr>
          <w:lang w:eastAsia="zh-CN"/>
        </w:rPr>
        <w:t>Levene’s test.</w:t>
      </w:r>
      <w:r w:rsidR="00116092" w:rsidRPr="009D6FDD">
        <w:rPr>
          <w:lang w:eastAsia="zh-CN"/>
        </w:rPr>
        <w:t xml:space="preserve"> </w:t>
      </w:r>
      <w:r w:rsidRPr="009D6FDD">
        <w:rPr>
          <w:lang w:eastAsia="zh-CN"/>
        </w:rPr>
        <w:t>Levene’s test is an equal variance test</w:t>
      </w:r>
      <w:r w:rsidR="00AF70A6" w:rsidRPr="009D6FDD">
        <w:rPr>
          <w:lang w:eastAsia="zh-CN"/>
        </w:rPr>
        <w:t>, i</w:t>
      </w:r>
      <w:r w:rsidRPr="009D6FDD">
        <w:rPr>
          <w:lang w:eastAsia="zh-CN"/>
        </w:rPr>
        <w:t>t can be used to check if our data sets fulfill the homogeneity of variance assumption before we perform the t-test or Analysis of Variance (ANOVA)</w:t>
      </w:r>
      <w:r w:rsidR="00E67462" w:rsidRPr="009D6FDD">
        <w:rPr>
          <w:lang w:eastAsia="zh-CN"/>
        </w:rPr>
        <w:fldChar w:fldCharType="begin" w:fldLock="1"/>
      </w:r>
      <w:r w:rsidR="0054030F">
        <w:rPr>
          <w:lang w:eastAsia="zh-CN"/>
        </w:rPr>
        <w:instrText>ADDIN CSL_CITATION {"citationItems":[{"id":"ITEM-1","itemData":{"URL":"https://medium.com/@kyawsawhtoon/levenes-test-the-assessment-for-equality-of-variances-94503b695a57","accessed":{"date-parts":[["2021","4","25"]]},"id":"ITEM-1","issued":{"date-parts":[["0"]]},"title":"Levene’s Test: The Assessment for Equality of Variances | by Kyaw Saw Htoon | Medium","type":"webpage"},"uris":["http://www.mendeley.com/documents/?uuid=bcdaa9e9-8878-3bbd-b1ff-d566c4d4756b"]}],"mendeley":{"formattedCitation":"[71]","plainTextFormattedCitation":"[71]","previouslyFormattedCitation":"[71]"},"properties":{"noteIndex":0},"schema":"https://github.com/citation-style-language/schema/raw/master/csl-citation.json"}</w:instrText>
      </w:r>
      <w:r w:rsidR="00E67462" w:rsidRPr="009D6FDD">
        <w:rPr>
          <w:lang w:eastAsia="zh-CN"/>
        </w:rPr>
        <w:fldChar w:fldCharType="separate"/>
      </w:r>
      <w:r w:rsidR="0054030F" w:rsidRPr="0054030F">
        <w:rPr>
          <w:noProof/>
          <w:lang w:eastAsia="zh-CN"/>
        </w:rPr>
        <w:t>[71]</w:t>
      </w:r>
      <w:r w:rsidR="00E67462" w:rsidRPr="009D6FDD">
        <w:rPr>
          <w:lang w:eastAsia="zh-CN"/>
        </w:rPr>
        <w:fldChar w:fldCharType="end"/>
      </w:r>
      <w:r w:rsidRPr="009D6FDD">
        <w:rPr>
          <w:lang w:eastAsia="zh-CN"/>
        </w:rPr>
        <w:t>.</w:t>
      </w:r>
    </w:p>
    <w:p w14:paraId="6168804C" w14:textId="3A9FE295" w:rsidR="00AE25A7" w:rsidRPr="009D6FDD" w:rsidRDefault="00AE25A7" w:rsidP="00EB36C1">
      <w:pPr>
        <w:pStyle w:val="NormalWeb"/>
        <w:numPr>
          <w:ilvl w:val="0"/>
          <w:numId w:val="24"/>
        </w:numPr>
        <w:shd w:val="clear" w:color="auto" w:fill="FFFFFF"/>
        <w:spacing w:before="0" w:after="240" w:line="360" w:lineRule="atLeast"/>
        <w:rPr>
          <w:b/>
          <w:bCs/>
          <w:lang w:eastAsia="zh-CN"/>
        </w:rPr>
      </w:pPr>
      <w:r w:rsidRPr="009D6FDD">
        <w:rPr>
          <w:b/>
          <w:bCs/>
          <w:lang w:eastAsia="zh-CN"/>
        </w:rPr>
        <w:t>Z Test</w:t>
      </w:r>
    </w:p>
    <w:p w14:paraId="12589D10" w14:textId="50F202FE" w:rsidR="00AE25A7" w:rsidRPr="009D6FDD" w:rsidRDefault="00AE25A7" w:rsidP="00BA119A">
      <w:pPr>
        <w:pStyle w:val="NormalWeb"/>
        <w:shd w:val="clear" w:color="auto" w:fill="FFFFFF"/>
        <w:spacing w:before="0" w:after="315"/>
        <w:rPr>
          <w:lang w:eastAsia="zh-CN"/>
        </w:rPr>
      </w:pPr>
      <w:r w:rsidRPr="009D6FDD">
        <w:rPr>
          <w:lang w:eastAsia="zh-CN"/>
        </w:rPr>
        <w:t>z  tests are a statistical way of testing a hypothesis when either</w:t>
      </w:r>
      <w:r w:rsidR="00BA119A" w:rsidRPr="009D6FDD">
        <w:rPr>
          <w:lang w:eastAsia="zh-CN"/>
        </w:rPr>
        <w:t xml:space="preserve"> w</w:t>
      </w:r>
      <w:r w:rsidRPr="009D6FDD">
        <w:rPr>
          <w:lang w:eastAsia="zh-CN"/>
        </w:rPr>
        <w:t>e know the population variance, o</w:t>
      </w:r>
      <w:r w:rsidR="00BA119A" w:rsidRPr="009D6FDD">
        <w:rPr>
          <w:lang w:eastAsia="zh-CN"/>
        </w:rPr>
        <w:t>r w</w:t>
      </w:r>
      <w:r w:rsidRPr="009D6FDD">
        <w:rPr>
          <w:lang w:eastAsia="zh-CN"/>
        </w:rPr>
        <w:t>e do not know the population variance but our sample size is large n ≥ 30</w:t>
      </w:r>
      <w:r w:rsidR="0039497E" w:rsidRPr="009D6FDD">
        <w:rPr>
          <w:lang w:eastAsia="zh-CN"/>
        </w:rPr>
        <w:fldChar w:fldCharType="begin" w:fldLock="1"/>
      </w:r>
      <w:r w:rsidR="0054030F">
        <w:rPr>
          <w:lang w:eastAsia="zh-CN"/>
        </w:rPr>
        <w:instrText>ADDIN CSL_CITATION {"citationItems":[{"id":"ITEM-1","itemData":{"URL":"https://www.analyticsvidhya.com/blog/2020/06/statistics-analytics-hypothesis-testing-z-test-t-test/","accessed":{"date-parts":[["2021","4","26"]]},"id":"ITEM-1","issued":{"date-parts":[["0"]]},"title":"Hypothesis Testing | Difference between Z-Test and T-Test","type":"webpage"},"uris":["http://www.mendeley.com/documents/?uuid=c970f466-ed5d-395e-8497-032f1a731d01"]}],"mendeley":{"formattedCitation":"[67]","plainTextFormattedCitation":"[67]","previouslyFormattedCitation":"[67]"},"properties":{"noteIndex":0},"schema":"https://github.com/citation-style-language/schema/raw/master/csl-citation.json"}</w:instrText>
      </w:r>
      <w:r w:rsidR="0039497E" w:rsidRPr="009D6FDD">
        <w:rPr>
          <w:lang w:eastAsia="zh-CN"/>
        </w:rPr>
        <w:fldChar w:fldCharType="separate"/>
      </w:r>
      <w:r w:rsidR="0054030F" w:rsidRPr="0054030F">
        <w:rPr>
          <w:noProof/>
          <w:lang w:eastAsia="zh-CN"/>
        </w:rPr>
        <w:t>[67]</w:t>
      </w:r>
      <w:r w:rsidR="0039497E" w:rsidRPr="009D6FDD">
        <w:rPr>
          <w:lang w:eastAsia="zh-CN"/>
        </w:rPr>
        <w:fldChar w:fldCharType="end"/>
      </w:r>
      <w:r w:rsidR="0039497E" w:rsidRPr="009D6FDD">
        <w:rPr>
          <w:lang w:eastAsia="zh-CN"/>
        </w:rPr>
        <w:t>.</w:t>
      </w:r>
    </w:p>
    <w:p w14:paraId="3B92F544" w14:textId="49094454" w:rsidR="00C60663" w:rsidRPr="009D6FDD" w:rsidRDefault="00AE25A7" w:rsidP="002C2A04">
      <w:pPr>
        <w:pStyle w:val="NormalWeb"/>
        <w:shd w:val="clear" w:color="auto" w:fill="FFFFFF"/>
        <w:spacing w:before="0" w:after="315"/>
        <w:rPr>
          <w:lang w:eastAsia="zh-CN"/>
        </w:rPr>
      </w:pPr>
      <w:r w:rsidRPr="009D6FDD">
        <w:rPr>
          <w:lang w:eastAsia="zh-CN"/>
        </w:rPr>
        <w:t>If we have a sample size of less than 30 and do not know the population variance, then we must use a t-test</w:t>
      </w:r>
      <w:r w:rsidR="005F3EBA" w:rsidRPr="009D6FDD">
        <w:rPr>
          <w:lang w:eastAsia="zh-CN"/>
        </w:rPr>
        <w:fldChar w:fldCharType="begin" w:fldLock="1"/>
      </w:r>
      <w:r w:rsidR="0054030F">
        <w:rPr>
          <w:lang w:eastAsia="zh-CN"/>
        </w:rPr>
        <w:instrText>ADDIN CSL_CITATION {"citationItems":[{"id":"ITEM-1","itemData":{"URL":"https://www.analyticsvidhya.com/blog/2020/06/statistics-analytics-hypothesis-testing-z-test-t-test/","accessed":{"date-parts":[["2021","4","26"]]},"id":"ITEM-1","issued":{"date-parts":[["0"]]},"title":"Hypothesis Testing | Difference between Z-Test and T-Test","type":"webpage"},"uris":["http://www.mendeley.com/documents/?uuid=c970f466-ed5d-395e-8497-032f1a731d01"]}],"mendeley":{"formattedCitation":"[67]","plainTextFormattedCitation":"[67]","previouslyFormattedCitation":"[67]"},"properties":{"noteIndex":0},"schema":"https://github.com/citation-style-language/schema/raw/master/csl-citation.json"}</w:instrText>
      </w:r>
      <w:r w:rsidR="005F3EBA" w:rsidRPr="009D6FDD">
        <w:rPr>
          <w:lang w:eastAsia="zh-CN"/>
        </w:rPr>
        <w:fldChar w:fldCharType="separate"/>
      </w:r>
      <w:r w:rsidR="0054030F" w:rsidRPr="0054030F">
        <w:rPr>
          <w:noProof/>
          <w:lang w:eastAsia="zh-CN"/>
        </w:rPr>
        <w:t>[67]</w:t>
      </w:r>
      <w:r w:rsidR="005F3EBA" w:rsidRPr="009D6FDD">
        <w:rPr>
          <w:lang w:eastAsia="zh-CN"/>
        </w:rPr>
        <w:fldChar w:fldCharType="end"/>
      </w:r>
      <w:r w:rsidRPr="009D6FDD">
        <w:rPr>
          <w:lang w:eastAsia="zh-CN"/>
        </w:rPr>
        <w:t>.</w:t>
      </w:r>
      <w:r w:rsidR="005F3EBA" w:rsidRPr="009D6FDD">
        <w:rPr>
          <w:lang w:eastAsia="zh-CN"/>
        </w:rPr>
        <w:t xml:space="preserve"> </w:t>
      </w:r>
      <w:r w:rsidRPr="009D6FDD">
        <w:rPr>
          <w:lang w:eastAsia="zh-CN"/>
        </w:rPr>
        <w:t>We perform the One-Sample Z test when we want to compare a sample mean with the population mean</w:t>
      </w:r>
      <w:r w:rsidR="005F3EBA" w:rsidRPr="009D6FDD">
        <w:rPr>
          <w:lang w:eastAsia="zh-CN"/>
        </w:rPr>
        <w:fldChar w:fldCharType="begin" w:fldLock="1"/>
      </w:r>
      <w:r w:rsidR="0054030F">
        <w:rPr>
          <w:lang w:eastAsia="zh-CN"/>
        </w:rPr>
        <w:instrText>ADDIN CSL_CITATION {"citationItems":[{"id":"ITEM-1","itemData":{"URL":"https://www.analyticsvidhya.com/blog/2020/06/statistics-analytics-hypothesis-testing-z-test-t-test/","accessed":{"date-parts":[["2021","4","26"]]},"id":"ITEM-1","issued":{"date-parts":[["0"]]},"title":"Hypothesis Testing | Difference between Z-Test and T-Test","type":"webpage"},"uris":["http://www.mendeley.com/documents/?uuid=c970f466-ed5d-395e-8497-032f1a731d01"]}],"mendeley":{"formattedCitation":"[67]","plainTextFormattedCitation":"[67]","previouslyFormattedCitation":"[67]"},"properties":{"noteIndex":0},"schema":"https://github.com/citation-style-language/schema/raw/master/csl-citation.json"}</w:instrText>
      </w:r>
      <w:r w:rsidR="005F3EBA" w:rsidRPr="009D6FDD">
        <w:rPr>
          <w:lang w:eastAsia="zh-CN"/>
        </w:rPr>
        <w:fldChar w:fldCharType="separate"/>
      </w:r>
      <w:r w:rsidR="0054030F" w:rsidRPr="0054030F">
        <w:rPr>
          <w:noProof/>
          <w:lang w:eastAsia="zh-CN"/>
        </w:rPr>
        <w:t>[67]</w:t>
      </w:r>
      <w:r w:rsidR="005F3EBA" w:rsidRPr="009D6FDD">
        <w:rPr>
          <w:lang w:eastAsia="zh-CN"/>
        </w:rPr>
        <w:fldChar w:fldCharType="end"/>
      </w:r>
      <w:r w:rsidRPr="009D6FDD">
        <w:rPr>
          <w:lang w:eastAsia="zh-CN"/>
        </w:rPr>
        <w:t>.</w:t>
      </w:r>
    </w:p>
    <w:p w14:paraId="5A5FCA6C" w14:textId="418B1F0A" w:rsidR="00D24B5F" w:rsidRPr="009D6FDD" w:rsidRDefault="00414A9A" w:rsidP="00EB36C1">
      <w:pPr>
        <w:pStyle w:val="ListParagraph"/>
        <w:numPr>
          <w:ilvl w:val="0"/>
          <w:numId w:val="24"/>
        </w:numPr>
        <w:rPr>
          <w:rFonts w:cs="Times New Roman"/>
          <w:b/>
          <w:bCs/>
        </w:rPr>
      </w:pPr>
      <w:r w:rsidRPr="009D6FDD">
        <w:rPr>
          <w:rFonts w:cs="Times New Roman"/>
          <w:b/>
          <w:bCs/>
        </w:rPr>
        <w:t>Che-</w:t>
      </w:r>
      <w:r w:rsidR="00AF3F9D" w:rsidRPr="009D6FDD">
        <w:rPr>
          <w:rFonts w:cs="Times New Roman"/>
          <w:b/>
          <w:bCs/>
        </w:rPr>
        <w:t xml:space="preserve">square </w:t>
      </w:r>
      <w:r w:rsidRPr="009D6FDD">
        <w:rPr>
          <w:rFonts w:cs="Times New Roman"/>
          <w:b/>
          <w:bCs/>
        </w:rPr>
        <w:t>Test</w:t>
      </w:r>
    </w:p>
    <w:p w14:paraId="17D19B2E" w14:textId="56769C90" w:rsidR="002B3FFE" w:rsidRPr="009D6FDD" w:rsidRDefault="002B3FFE" w:rsidP="002B3FFE">
      <w:pPr>
        <w:pStyle w:val="hp"/>
        <w:shd w:val="clear" w:color="auto" w:fill="FFFFFF"/>
        <w:spacing w:before="206" w:beforeAutospacing="0" w:after="0" w:afterAutospacing="0" w:line="480" w:lineRule="atLeast"/>
        <w:rPr>
          <w:rFonts w:eastAsia="宋体"/>
          <w:lang w:val="en-GB" w:eastAsia="en-US"/>
        </w:rPr>
      </w:pPr>
      <w:r w:rsidRPr="009D6FDD">
        <w:rPr>
          <w:rFonts w:eastAsia="宋体"/>
          <w:lang w:val="en-GB" w:eastAsia="en-US"/>
        </w:rPr>
        <w:t>Chi-Square test is used when we perform hypothesis testing on two categorical</w:t>
      </w:r>
      <w:r w:rsidR="00F53ADF" w:rsidRPr="009D6FDD">
        <w:rPr>
          <w:rFonts w:eastAsia="宋体"/>
          <w:lang w:val="en-GB" w:eastAsia="en-US"/>
        </w:rPr>
        <w:t xml:space="preserve"> </w:t>
      </w:r>
      <w:r w:rsidRPr="009D6FDD">
        <w:rPr>
          <w:rFonts w:eastAsia="宋体"/>
          <w:lang w:val="en-GB" w:eastAsia="en-US"/>
        </w:rPr>
        <w:t>variables from a single population or we can say that to compare categorical variables from a single population</w:t>
      </w:r>
      <w:r w:rsidR="00B44F43" w:rsidRPr="009D6FDD">
        <w:rPr>
          <w:rFonts w:eastAsia="宋体"/>
          <w:lang w:val="en-GB" w:eastAsia="en-US"/>
        </w:rPr>
        <w:fldChar w:fldCharType="begin" w:fldLock="1"/>
      </w:r>
      <w:r w:rsidR="0054030F">
        <w:rPr>
          <w:rFonts w:eastAsia="宋体"/>
          <w:lang w:val="en-GB" w:eastAsia="en-US"/>
        </w:rPr>
        <w:instrText>ADDIN CSL_CITATION {"citationItems":[{"id":"ITEM-1","itemData":{"URL":"https://medium.datadriveninvestor.com/p-value-t-test-chi-square-test-anova-when-to-use-which-strategy-32907734aa0e","accessed":{"date-parts":[["2021","4","18"]]},"id":"ITEM-1","issued":{"date-parts":[["0"]]},"title":"P-Value, T-test, Chi-Square test, ANOVA, When to use Which Strategy? | by Nitin Chauhan | DataDrivenInvestor","type":"webpage"},"uris":["http://www.mendeley.com/documents/?uuid=32e8bac8-57b0-3107-b938-66e6be2bf466"]}],"mendeley":{"formattedCitation":"[72]","plainTextFormattedCitation":"[72]","previouslyFormattedCitation":"[72]"},"properties":{"noteIndex":0},"schema":"https://github.com/citation-style-language/schema/raw/master/csl-citation.json"}</w:instrText>
      </w:r>
      <w:r w:rsidR="00B44F43" w:rsidRPr="009D6FDD">
        <w:rPr>
          <w:rFonts w:eastAsia="宋体"/>
          <w:lang w:val="en-GB" w:eastAsia="en-US"/>
        </w:rPr>
        <w:fldChar w:fldCharType="separate"/>
      </w:r>
      <w:r w:rsidR="0054030F" w:rsidRPr="0054030F">
        <w:rPr>
          <w:rFonts w:eastAsia="宋体"/>
          <w:noProof/>
          <w:lang w:val="en-GB" w:eastAsia="en-US"/>
        </w:rPr>
        <w:t>[72]</w:t>
      </w:r>
      <w:r w:rsidR="00B44F43" w:rsidRPr="009D6FDD">
        <w:rPr>
          <w:rFonts w:eastAsia="宋体"/>
          <w:lang w:val="en-GB" w:eastAsia="en-US"/>
        </w:rPr>
        <w:fldChar w:fldCharType="end"/>
      </w:r>
      <w:r w:rsidRPr="009D6FDD">
        <w:rPr>
          <w:rFonts w:eastAsia="宋体"/>
          <w:lang w:val="en-GB" w:eastAsia="en-US"/>
        </w:rPr>
        <w:t>. By this we find is there any significant association between the two categorical variables</w:t>
      </w:r>
      <w:r w:rsidR="00B44F43" w:rsidRPr="009D6FDD">
        <w:rPr>
          <w:rFonts w:eastAsia="宋体"/>
          <w:lang w:val="en-GB" w:eastAsia="en-US"/>
        </w:rPr>
        <w:fldChar w:fldCharType="begin" w:fldLock="1"/>
      </w:r>
      <w:r w:rsidR="0054030F">
        <w:rPr>
          <w:rFonts w:eastAsia="宋体"/>
          <w:lang w:val="en-GB" w:eastAsia="en-US"/>
        </w:rPr>
        <w:instrText>ADDIN CSL_CITATION {"citationItems":[{"id":"ITEM-1","itemData":{"URL":"https://medium.datadriveninvestor.com/p-value-t-test-chi-square-test-anova-when-to-use-which-strategy-32907734aa0e","accessed":{"date-parts":[["2021","4","18"]]},"id":"ITEM-1","issued":{"date-parts":[["0"]]},"title":"P-Value, T-test, Chi-Square test, ANOVA, When to use Which Strategy? | by Nitin Chauhan | DataDrivenInvestor","type":"webpage"},"uris":["http://www.mendeley.com/documents/?uuid=32e8bac8-57b0-3107-b938-66e6be2bf466"]}],"mendeley":{"formattedCitation":"[72]","plainTextFormattedCitation":"[72]","previouslyFormattedCitation":"[72]"},"properties":{"noteIndex":0},"schema":"https://github.com/citation-style-language/schema/raw/master/csl-citation.json"}</w:instrText>
      </w:r>
      <w:r w:rsidR="00B44F43" w:rsidRPr="009D6FDD">
        <w:rPr>
          <w:rFonts w:eastAsia="宋体"/>
          <w:lang w:val="en-GB" w:eastAsia="en-US"/>
        </w:rPr>
        <w:fldChar w:fldCharType="separate"/>
      </w:r>
      <w:r w:rsidR="0054030F" w:rsidRPr="0054030F">
        <w:rPr>
          <w:rFonts w:eastAsia="宋体"/>
          <w:noProof/>
          <w:lang w:val="en-GB" w:eastAsia="en-US"/>
        </w:rPr>
        <w:t>[72]</w:t>
      </w:r>
      <w:r w:rsidR="00B44F43" w:rsidRPr="009D6FDD">
        <w:rPr>
          <w:rFonts w:eastAsia="宋体"/>
          <w:lang w:val="en-GB" w:eastAsia="en-US"/>
        </w:rPr>
        <w:fldChar w:fldCharType="end"/>
      </w:r>
      <w:r w:rsidRPr="009D6FDD">
        <w:rPr>
          <w:rFonts w:eastAsia="宋体"/>
          <w:lang w:val="en-GB" w:eastAsia="en-US"/>
        </w:rPr>
        <w:t>.</w:t>
      </w:r>
    </w:p>
    <w:p w14:paraId="709FC9AA" w14:textId="2BF88B1B" w:rsidR="00F4079E" w:rsidRPr="009D6FDD" w:rsidRDefault="00556E4A" w:rsidP="00813AA6">
      <w:pPr>
        <w:pStyle w:val="hp"/>
        <w:shd w:val="clear" w:color="auto" w:fill="FFFFFF"/>
        <w:spacing w:before="206" w:beforeAutospacing="0" w:after="0" w:afterAutospacing="0" w:line="480" w:lineRule="atLeast"/>
        <w:rPr>
          <w:rFonts w:eastAsia="微软雅黑"/>
          <w:color w:val="121212"/>
          <w:sz w:val="27"/>
          <w:szCs w:val="27"/>
          <w:shd w:val="clear" w:color="auto" w:fill="FFFFFF"/>
        </w:rPr>
      </w:pPr>
      <w:r w:rsidRPr="009D6FDD">
        <w:rPr>
          <w:rFonts w:eastAsia="宋体"/>
          <w:lang w:val="en-GB"/>
        </w:rPr>
        <w:t xml:space="preserve">An example is that if a researcher wants to understand the differences in users' preferences for electronic products, the researcher can select chi-square analysis and set options (single choice or multiple choice). Since chi-square analysis is used to compare the relationship between the classified data, it can be used to </w:t>
      </w:r>
      <w:r w:rsidR="00813AA6" w:rsidRPr="009D6FDD">
        <w:rPr>
          <w:rFonts w:eastAsia="宋体"/>
          <w:lang w:val="en-GB"/>
        </w:rPr>
        <w:t>analyse</w:t>
      </w:r>
      <w:r w:rsidRPr="009D6FDD">
        <w:rPr>
          <w:rFonts w:eastAsia="宋体"/>
          <w:lang w:val="en-GB"/>
        </w:rPr>
        <w:t xml:space="preserve"> the selection frequency or proportion of the classified data for comparison and difference analysis.</w:t>
      </w:r>
    </w:p>
    <w:p w14:paraId="23A10A48" w14:textId="5E9C3AFD" w:rsidR="005270CA" w:rsidRPr="009D6FDD" w:rsidRDefault="00282AD3" w:rsidP="00B34DC5">
      <w:pPr>
        <w:pStyle w:val="Heading3"/>
        <w:rPr>
          <w:rFonts w:ascii="Times New Roman" w:hAnsi="Times New Roman" w:cs="Times New Roman"/>
        </w:rPr>
      </w:pPr>
      <w:bookmarkStart w:id="121" w:name="_Toc73385396"/>
      <w:r w:rsidRPr="009D6FDD">
        <w:rPr>
          <w:rFonts w:ascii="Times New Roman" w:hAnsi="Times New Roman" w:cs="Times New Roman"/>
        </w:rPr>
        <w:t>2.</w:t>
      </w:r>
      <w:r w:rsidR="00631CA9" w:rsidRPr="009D6FDD">
        <w:rPr>
          <w:rFonts w:ascii="Times New Roman" w:hAnsi="Times New Roman" w:cs="Times New Roman"/>
        </w:rPr>
        <w:t>7</w:t>
      </w:r>
      <w:r w:rsidRPr="009D6FDD">
        <w:rPr>
          <w:rFonts w:ascii="Times New Roman" w:hAnsi="Times New Roman" w:cs="Times New Roman"/>
        </w:rPr>
        <w:t xml:space="preserve">.4 </w:t>
      </w:r>
      <w:r w:rsidR="005270CA" w:rsidRPr="009D6FDD">
        <w:rPr>
          <w:rFonts w:ascii="Times New Roman" w:hAnsi="Times New Roman" w:cs="Times New Roman"/>
        </w:rPr>
        <w:t>Summary</w:t>
      </w:r>
      <w:bookmarkEnd w:id="121"/>
    </w:p>
    <w:p w14:paraId="741443BF" w14:textId="77777777" w:rsidR="005270CA" w:rsidRPr="009D6FDD" w:rsidRDefault="005270CA" w:rsidP="005270CA">
      <w:pPr>
        <w:rPr>
          <w:rFonts w:cs="Times New Roman"/>
          <w:lang w:eastAsia="zh-CN"/>
        </w:rPr>
      </w:pPr>
      <w:r w:rsidRPr="009D6FDD">
        <w:rPr>
          <w:rFonts w:cs="Times New Roman"/>
          <w:lang w:eastAsia="zh-CN"/>
        </w:rPr>
        <w:t xml:space="preserve">Here is the summary from the author: </w:t>
      </w:r>
    </w:p>
    <w:tbl>
      <w:tblPr>
        <w:tblStyle w:val="TableGrid"/>
        <w:tblW w:w="0" w:type="auto"/>
        <w:jc w:val="center"/>
        <w:tblLook w:val="04A0" w:firstRow="1" w:lastRow="0" w:firstColumn="1" w:lastColumn="0" w:noHBand="0" w:noVBand="1"/>
      </w:tblPr>
      <w:tblGrid>
        <w:gridCol w:w="1525"/>
        <w:gridCol w:w="1620"/>
        <w:gridCol w:w="1260"/>
        <w:gridCol w:w="1980"/>
      </w:tblGrid>
      <w:tr w:rsidR="005270CA" w:rsidRPr="009D6FDD" w14:paraId="0DDE2EE4" w14:textId="77777777" w:rsidTr="00FF1B38">
        <w:trPr>
          <w:jc w:val="center"/>
        </w:trPr>
        <w:tc>
          <w:tcPr>
            <w:tcW w:w="1525" w:type="dxa"/>
          </w:tcPr>
          <w:p w14:paraId="4877DD30"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Data Type of X</w:t>
            </w:r>
          </w:p>
        </w:tc>
        <w:tc>
          <w:tcPr>
            <w:tcW w:w="1620" w:type="dxa"/>
          </w:tcPr>
          <w:p w14:paraId="396D5C5F"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Data Type of Y</w:t>
            </w:r>
          </w:p>
        </w:tc>
        <w:tc>
          <w:tcPr>
            <w:tcW w:w="1260" w:type="dxa"/>
          </w:tcPr>
          <w:p w14:paraId="337D6B80"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Groups</w:t>
            </w:r>
          </w:p>
        </w:tc>
        <w:tc>
          <w:tcPr>
            <w:tcW w:w="1980" w:type="dxa"/>
          </w:tcPr>
          <w:p w14:paraId="6D91CFCF"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Statistical Methods</w:t>
            </w:r>
          </w:p>
        </w:tc>
      </w:tr>
      <w:tr w:rsidR="005270CA" w:rsidRPr="009D6FDD" w14:paraId="77C89F3D" w14:textId="77777777" w:rsidTr="00FF1B38">
        <w:trPr>
          <w:jc w:val="center"/>
        </w:trPr>
        <w:tc>
          <w:tcPr>
            <w:tcW w:w="1525" w:type="dxa"/>
          </w:tcPr>
          <w:p w14:paraId="1FB98984"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 xml:space="preserve">Categorical </w:t>
            </w:r>
          </w:p>
        </w:tc>
        <w:tc>
          <w:tcPr>
            <w:tcW w:w="1620" w:type="dxa"/>
          </w:tcPr>
          <w:p w14:paraId="2BDD58A2"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 xml:space="preserve">Numerical </w:t>
            </w:r>
          </w:p>
        </w:tc>
        <w:tc>
          <w:tcPr>
            <w:tcW w:w="1260" w:type="dxa"/>
          </w:tcPr>
          <w:p w14:paraId="659E03DC"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2 or more</w:t>
            </w:r>
          </w:p>
        </w:tc>
        <w:tc>
          <w:tcPr>
            <w:tcW w:w="1980" w:type="dxa"/>
          </w:tcPr>
          <w:p w14:paraId="7A06F3EC"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Variance analysis</w:t>
            </w:r>
          </w:p>
        </w:tc>
      </w:tr>
      <w:tr w:rsidR="005270CA" w:rsidRPr="009D6FDD" w14:paraId="31EE31E0" w14:textId="77777777" w:rsidTr="00FF1B38">
        <w:trPr>
          <w:jc w:val="center"/>
        </w:trPr>
        <w:tc>
          <w:tcPr>
            <w:tcW w:w="1525" w:type="dxa"/>
          </w:tcPr>
          <w:p w14:paraId="6691E6C3"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lastRenderedPageBreak/>
              <w:t>Categorical</w:t>
            </w:r>
          </w:p>
        </w:tc>
        <w:tc>
          <w:tcPr>
            <w:tcW w:w="1620" w:type="dxa"/>
          </w:tcPr>
          <w:p w14:paraId="064EAD92"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Numerical</w:t>
            </w:r>
          </w:p>
        </w:tc>
        <w:tc>
          <w:tcPr>
            <w:tcW w:w="1260" w:type="dxa"/>
          </w:tcPr>
          <w:p w14:paraId="13656EA4"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Only 2</w:t>
            </w:r>
          </w:p>
        </w:tc>
        <w:tc>
          <w:tcPr>
            <w:tcW w:w="1980" w:type="dxa"/>
          </w:tcPr>
          <w:p w14:paraId="355250B0" w14:textId="565CACB2"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T test</w:t>
            </w:r>
            <w:r w:rsidR="00EA4B61" w:rsidRPr="009D6FDD">
              <w:rPr>
                <w:rFonts w:cs="Times New Roman"/>
                <w:sz w:val="22"/>
                <w:szCs w:val="22"/>
                <w:lang w:eastAsia="zh-CN"/>
              </w:rPr>
              <w:t>/</w:t>
            </w:r>
            <w:r w:rsidR="00413FB8" w:rsidRPr="009D6FDD">
              <w:rPr>
                <w:rFonts w:cs="Times New Roman"/>
                <w:sz w:val="22"/>
                <w:szCs w:val="22"/>
                <w:lang w:eastAsia="zh-CN"/>
              </w:rPr>
              <w:t>W</w:t>
            </w:r>
            <w:r w:rsidR="002546E5" w:rsidRPr="009D6FDD">
              <w:rPr>
                <w:rFonts w:cs="Times New Roman"/>
                <w:sz w:val="22"/>
                <w:szCs w:val="22"/>
                <w:lang w:eastAsia="zh-CN"/>
              </w:rPr>
              <w:t>elch’s test</w:t>
            </w:r>
          </w:p>
        </w:tc>
      </w:tr>
      <w:tr w:rsidR="005270CA" w:rsidRPr="009D6FDD" w14:paraId="09FBE6F5" w14:textId="77777777" w:rsidTr="00FF1B38">
        <w:trPr>
          <w:jc w:val="center"/>
        </w:trPr>
        <w:tc>
          <w:tcPr>
            <w:tcW w:w="1525" w:type="dxa"/>
          </w:tcPr>
          <w:p w14:paraId="19FC3239"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Categorical</w:t>
            </w:r>
          </w:p>
        </w:tc>
        <w:tc>
          <w:tcPr>
            <w:tcW w:w="1620" w:type="dxa"/>
          </w:tcPr>
          <w:p w14:paraId="7B1F71FF"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Categorical</w:t>
            </w:r>
          </w:p>
        </w:tc>
        <w:tc>
          <w:tcPr>
            <w:tcW w:w="1260" w:type="dxa"/>
          </w:tcPr>
          <w:p w14:paraId="006533CF"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2 or more</w:t>
            </w:r>
          </w:p>
        </w:tc>
        <w:tc>
          <w:tcPr>
            <w:tcW w:w="1980" w:type="dxa"/>
          </w:tcPr>
          <w:p w14:paraId="45813C87" w14:textId="77777777" w:rsidR="005270CA" w:rsidRPr="009D6FDD" w:rsidRDefault="005270CA" w:rsidP="00DD2EE6">
            <w:pPr>
              <w:spacing w:before="100" w:beforeAutospacing="1" w:after="100" w:afterAutospacing="1"/>
              <w:jc w:val="left"/>
              <w:rPr>
                <w:rFonts w:cs="Times New Roman"/>
                <w:sz w:val="22"/>
                <w:szCs w:val="22"/>
                <w:lang w:eastAsia="zh-CN"/>
              </w:rPr>
            </w:pPr>
            <w:r w:rsidRPr="009D6FDD">
              <w:rPr>
                <w:rFonts w:cs="Times New Roman"/>
                <w:sz w:val="22"/>
                <w:szCs w:val="22"/>
                <w:lang w:eastAsia="zh-CN"/>
              </w:rPr>
              <w:t>Chi-square test</w:t>
            </w:r>
          </w:p>
        </w:tc>
      </w:tr>
    </w:tbl>
    <w:p w14:paraId="6D10BC3C" w14:textId="65F51F9B" w:rsidR="00FF1B38" w:rsidRPr="009D6FDD" w:rsidRDefault="00FF1B38" w:rsidP="00FF1B38">
      <w:pPr>
        <w:jc w:val="center"/>
        <w:rPr>
          <w:rFonts w:cs="Times New Roman"/>
          <w:lang w:eastAsia="zh-CN"/>
        </w:rPr>
      </w:pPr>
      <w:bookmarkStart w:id="122" w:name="Table24"/>
      <w:r w:rsidRPr="009D6FDD">
        <w:rPr>
          <w:rFonts w:cs="Times New Roman"/>
          <w:lang w:eastAsia="zh-CN"/>
        </w:rPr>
        <w:t>Table 2.4</w:t>
      </w:r>
      <w:bookmarkEnd w:id="122"/>
      <w:r w:rsidRPr="009D6FDD">
        <w:rPr>
          <w:rFonts w:cs="Times New Roman"/>
          <w:lang w:eastAsia="zh-CN"/>
        </w:rPr>
        <w:t xml:space="preserve">: </w:t>
      </w:r>
      <w:r w:rsidR="00F23335" w:rsidRPr="009D6FDD">
        <w:rPr>
          <w:rFonts w:cs="Times New Roman"/>
          <w:lang w:eastAsia="zh-CN"/>
        </w:rPr>
        <w:t>Summary of Statistical Approaches</w:t>
      </w:r>
    </w:p>
    <w:p w14:paraId="3AAC60A2" w14:textId="3301F495" w:rsidR="005270CA" w:rsidRPr="009D6FDD" w:rsidRDefault="005270CA" w:rsidP="00716430">
      <w:pPr>
        <w:rPr>
          <w:rFonts w:cs="Times New Roman"/>
          <w:lang w:eastAsia="zh-CN"/>
        </w:rPr>
      </w:pPr>
      <w:r w:rsidRPr="009D6FDD">
        <w:rPr>
          <w:rFonts w:cs="Times New Roman"/>
          <w:lang w:eastAsia="zh-CN"/>
        </w:rPr>
        <w:t>As the table shows, the core difference between the three methods is the type of data is different. If X and Y axis data type are all categorical, then we need to use Chi-square test. If data type of X axis is categorial while Y is numerical, then we can use T test or Variance analysis.</w:t>
      </w:r>
      <w:r w:rsidR="00716430" w:rsidRPr="009D6FDD">
        <w:rPr>
          <w:rFonts w:cs="Times New Roman"/>
          <w:lang w:eastAsia="zh-CN"/>
        </w:rPr>
        <w:t xml:space="preserve"> </w:t>
      </w:r>
      <w:r w:rsidRPr="009D6FDD">
        <w:rPr>
          <w:rFonts w:cs="Times New Roman"/>
          <w:lang w:eastAsia="zh-CN"/>
        </w:rPr>
        <w:t>And the main difference between Variance analysis and T test is, T test can only compare two groups like compare the average weight between boys and girls. If there are more than 2 categories of independent variable: X like bad, good, excellent, then the variance analysis is a good choice.</w:t>
      </w:r>
    </w:p>
    <w:p w14:paraId="66561AE1" w14:textId="17518484" w:rsidR="00D63075" w:rsidRPr="009D6FDD" w:rsidRDefault="00E7312C" w:rsidP="00716430">
      <w:pPr>
        <w:rPr>
          <w:rFonts w:cs="Times New Roman"/>
          <w:lang w:eastAsia="zh-CN"/>
        </w:rPr>
      </w:pPr>
      <w:r w:rsidRPr="009D6FDD">
        <w:rPr>
          <w:rFonts w:cs="Times New Roman"/>
          <w:lang w:eastAsia="zh-CN"/>
        </w:rPr>
        <w:t>According to above summary</w:t>
      </w:r>
      <w:r w:rsidR="00CB384F" w:rsidRPr="009D6FDD">
        <w:rPr>
          <w:rFonts w:cs="Times New Roman"/>
          <w:lang w:eastAsia="zh-CN"/>
        </w:rPr>
        <w:t xml:space="preserve">, the author generated an idea that we can based on the various type and number of groups to suggest the user </w:t>
      </w:r>
      <w:r w:rsidR="00233078" w:rsidRPr="009D6FDD">
        <w:rPr>
          <w:rFonts w:cs="Times New Roman"/>
          <w:lang w:eastAsia="zh-CN"/>
        </w:rPr>
        <w:t>a general</w:t>
      </w:r>
      <w:r w:rsidR="00CB384F" w:rsidRPr="009D6FDD">
        <w:rPr>
          <w:rFonts w:cs="Times New Roman"/>
          <w:lang w:eastAsia="zh-CN"/>
        </w:rPr>
        <w:t xml:space="preserve"> statistical method</w:t>
      </w:r>
      <w:r w:rsidR="00CE1025">
        <w:rPr>
          <w:rFonts w:cs="Times New Roman"/>
          <w:lang w:eastAsia="zh-CN"/>
        </w:rPr>
        <w:t xml:space="preserve"> </w:t>
      </w:r>
      <w:r w:rsidR="00D63B2A" w:rsidRPr="009D6FDD">
        <w:rPr>
          <w:rFonts w:cs="Times New Roman"/>
          <w:lang w:eastAsia="zh-CN"/>
        </w:rPr>
        <w:t>(</w:t>
      </w:r>
      <w:r w:rsidR="003F32B4" w:rsidRPr="009D6FDD">
        <w:rPr>
          <w:rFonts w:cs="Times New Roman"/>
          <w:lang w:eastAsia="zh-CN"/>
        </w:rPr>
        <w:t>A</w:t>
      </w:r>
      <w:r w:rsidR="00D63B2A" w:rsidRPr="009D6FDD">
        <w:rPr>
          <w:rFonts w:cs="Times New Roman"/>
          <w:lang w:eastAsia="zh-CN"/>
        </w:rPr>
        <w:t xml:space="preserve"> logical judgement)</w:t>
      </w:r>
      <w:r w:rsidR="00A10ED9" w:rsidRPr="009D6FDD">
        <w:rPr>
          <w:rFonts w:cs="Times New Roman"/>
          <w:lang w:eastAsia="zh-CN"/>
        </w:rPr>
        <w:t>.</w:t>
      </w:r>
      <w:r w:rsidR="00233078" w:rsidRPr="009D6FDD">
        <w:rPr>
          <w:rFonts w:cs="Times New Roman"/>
          <w:lang w:eastAsia="zh-CN"/>
        </w:rPr>
        <w:t xml:space="preserve"> </w:t>
      </w:r>
      <w:r w:rsidR="00CE1025" w:rsidRPr="009D6FDD">
        <w:rPr>
          <w:rFonts w:cs="Times New Roman"/>
          <w:lang w:eastAsia="zh-CN"/>
        </w:rPr>
        <w:t>As some</w:t>
      </w:r>
      <w:r w:rsidR="0053346F" w:rsidRPr="009D6FDD">
        <w:rPr>
          <w:rFonts w:cs="Times New Roman"/>
          <w:lang w:eastAsia="zh-CN"/>
        </w:rPr>
        <w:t xml:space="preserve"> test may have specific or more conditions, therefore, we probably need a second </w:t>
      </w:r>
      <w:r w:rsidR="00D63B2A" w:rsidRPr="009D6FDD">
        <w:rPr>
          <w:rFonts w:cs="Times New Roman"/>
          <w:lang w:eastAsia="zh-CN"/>
        </w:rPr>
        <w:t xml:space="preserve">time </w:t>
      </w:r>
      <w:r w:rsidR="00E423CA" w:rsidRPr="009D6FDD">
        <w:rPr>
          <w:rFonts w:cs="Times New Roman"/>
          <w:lang w:eastAsia="zh-CN"/>
        </w:rPr>
        <w:t>logical judgement</w:t>
      </w:r>
      <w:r w:rsidR="00777D5C" w:rsidRPr="009D6FDD">
        <w:rPr>
          <w:rFonts w:cs="Times New Roman"/>
          <w:lang w:eastAsia="zh-CN"/>
        </w:rPr>
        <w:t xml:space="preserve"> to give an accurate conclusion.</w:t>
      </w:r>
    </w:p>
    <w:p w14:paraId="64BEE137" w14:textId="33A1FCD2" w:rsidR="00076D55" w:rsidRPr="009D6FDD" w:rsidRDefault="00076D55" w:rsidP="001809F2">
      <w:pPr>
        <w:rPr>
          <w:rFonts w:cs="Times New Roman"/>
        </w:rPr>
      </w:pPr>
      <w:r w:rsidRPr="009D6FDD">
        <w:rPr>
          <w:rFonts w:cs="Times New Roman"/>
          <w:lang w:eastAsia="zh-CN"/>
        </w:rPr>
        <w:t>In a z-test, the sample is assumed to be normally distributed</w:t>
      </w:r>
      <w:r w:rsidR="00E33F01" w:rsidRPr="009D6FDD">
        <w:rPr>
          <w:rFonts w:cs="Times New Roman"/>
          <w:lang w:eastAsia="zh-CN"/>
        </w:rPr>
        <w:fldChar w:fldCharType="begin" w:fldLock="1"/>
      </w:r>
      <w:r w:rsidR="0054030F">
        <w:rPr>
          <w:rFonts w:cs="Times New Roman"/>
          <w:lang w:eastAsia="zh-CN"/>
        </w:rPr>
        <w:instrText>ADDIN CSL_CITATION {"citationItems":[{"id":"ITEM-1","itemData":{"URL":"https://towardsdatascience.com/statistical-tests-when-to-use-which-704557554740","accessed":{"date-parts":[["2021","4","18"]]},"id":"ITEM-1","issued":{"date-parts":[["0"]]},"title":"Statistical Tests — When to use Which ? | by vibhor nigam | Towards Data Science","type":"webpage"},"uris":["http://www.mendeley.com/documents/?uuid=1052efc2-8295-312c-aef3-096d2e0dfa14"]}],"mendeley":{"formattedCitation":"[73]","plainTextFormattedCitation":"[73]","previouslyFormattedCitation":"[73]"},"properties":{"noteIndex":0},"schema":"https://github.com/citation-style-language/schema/raw/master/csl-citation.json"}</w:instrText>
      </w:r>
      <w:r w:rsidR="00E33F01" w:rsidRPr="009D6FDD">
        <w:rPr>
          <w:rFonts w:cs="Times New Roman"/>
          <w:lang w:eastAsia="zh-CN"/>
        </w:rPr>
        <w:fldChar w:fldCharType="separate"/>
      </w:r>
      <w:r w:rsidR="0054030F" w:rsidRPr="0054030F">
        <w:rPr>
          <w:rFonts w:cs="Times New Roman"/>
          <w:noProof/>
          <w:lang w:eastAsia="zh-CN"/>
        </w:rPr>
        <w:t>[73]</w:t>
      </w:r>
      <w:r w:rsidR="00E33F01" w:rsidRPr="009D6FDD">
        <w:rPr>
          <w:rFonts w:cs="Times New Roman"/>
          <w:lang w:eastAsia="zh-CN"/>
        </w:rPr>
        <w:fldChar w:fldCharType="end"/>
      </w:r>
      <w:r w:rsidRPr="009D6FDD">
        <w:rPr>
          <w:rFonts w:cs="Times New Roman"/>
          <w:lang w:eastAsia="zh-CN"/>
        </w:rPr>
        <w:t xml:space="preserve">. A z-score is calculated with </w:t>
      </w:r>
      <w:r w:rsidRPr="009D6FDD">
        <w:rPr>
          <w:rFonts w:cs="Times New Roman"/>
        </w:rPr>
        <w:t>population parameters such as “population mean” and “population standard deviation” and is used to validate a hypothesis that the sample drawn belongs to the same population</w:t>
      </w:r>
      <w:r w:rsidR="00E33F01" w:rsidRPr="009D6FDD">
        <w:rPr>
          <w:rFonts w:cs="Times New Roman"/>
        </w:rPr>
        <w:fldChar w:fldCharType="begin" w:fldLock="1"/>
      </w:r>
      <w:r w:rsidR="0054030F">
        <w:rPr>
          <w:rFonts w:cs="Times New Roman"/>
        </w:rPr>
        <w:instrText>ADDIN CSL_CITATION {"citationItems":[{"id":"ITEM-1","itemData":{"URL":"https://towardsdatascience.com/statistical-tests-when-to-use-which-704557554740","accessed":{"date-parts":[["2021","4","18"]]},"id":"ITEM-1","issued":{"date-parts":[["0"]]},"title":"Statistical Tests — When to use Which ? | by vibhor nigam | Towards Data Science","type":"webpage"},"uris":["http://www.mendeley.com/documents/?uuid=1052efc2-8295-312c-aef3-096d2e0dfa14"]}],"mendeley":{"formattedCitation":"[73]","plainTextFormattedCitation":"[73]","previouslyFormattedCitation":"[73]"},"properties":{"noteIndex":0},"schema":"https://github.com/citation-style-language/schema/raw/master/csl-citation.json"}</w:instrText>
      </w:r>
      <w:r w:rsidR="00E33F01" w:rsidRPr="009D6FDD">
        <w:rPr>
          <w:rFonts w:cs="Times New Roman"/>
        </w:rPr>
        <w:fldChar w:fldCharType="separate"/>
      </w:r>
      <w:r w:rsidR="0054030F" w:rsidRPr="0054030F">
        <w:rPr>
          <w:rFonts w:cs="Times New Roman"/>
          <w:noProof/>
        </w:rPr>
        <w:t>[73]</w:t>
      </w:r>
      <w:r w:rsidR="00E33F01" w:rsidRPr="009D6FDD">
        <w:rPr>
          <w:rFonts w:cs="Times New Roman"/>
        </w:rPr>
        <w:fldChar w:fldCharType="end"/>
      </w:r>
      <w:r w:rsidRPr="009D6FDD">
        <w:rPr>
          <w:rFonts w:cs="Times New Roman"/>
        </w:rPr>
        <w:t>.</w:t>
      </w:r>
    </w:p>
    <w:p w14:paraId="648A8CA0" w14:textId="592705ED" w:rsidR="004369BE" w:rsidRPr="009D6FDD" w:rsidRDefault="004369BE" w:rsidP="004369BE">
      <w:pPr>
        <w:rPr>
          <w:rFonts w:cs="Times New Roman"/>
        </w:rPr>
      </w:pPr>
      <w:r w:rsidRPr="009D6FDD">
        <w:rPr>
          <w:rFonts w:cs="Times New Roman"/>
        </w:rPr>
        <w:t>Like a z-test, a t-test also assumes a normal distribution of the sample</w:t>
      </w:r>
      <w:r w:rsidRPr="009D6FDD">
        <w:rPr>
          <w:rFonts w:cs="Times New Roman"/>
        </w:rPr>
        <w:fldChar w:fldCharType="begin" w:fldLock="1"/>
      </w:r>
      <w:r w:rsidR="0054030F">
        <w:rPr>
          <w:rFonts w:cs="Times New Roman"/>
        </w:rPr>
        <w:instrText>ADDIN CSL_CITATION {"citationItems":[{"id":"ITEM-1","itemData":{"URL":"https://towardsdatascience.com/statistical-tests-when-to-use-which-704557554740","accessed":{"date-parts":[["2021","4","18"]]},"id":"ITEM-1","issued":{"date-parts":[["0"]]},"title":"Statistical Tests — When to use Which ? | by vibhor nigam | Towards Data Science","type":"webpage"},"uris":["http://www.mendeley.com/documents/?uuid=1052efc2-8295-312c-aef3-096d2e0dfa14"]}],"mendeley":{"formattedCitation":"[73]","plainTextFormattedCitation":"[73]","previouslyFormattedCitation":"[73]"},"properties":{"noteIndex":0},"schema":"https://github.com/citation-style-language/schema/raw/master/csl-citation.json"}</w:instrText>
      </w:r>
      <w:r w:rsidRPr="009D6FDD">
        <w:rPr>
          <w:rFonts w:cs="Times New Roman"/>
        </w:rPr>
        <w:fldChar w:fldCharType="separate"/>
      </w:r>
      <w:r w:rsidR="0054030F" w:rsidRPr="0054030F">
        <w:rPr>
          <w:rFonts w:cs="Times New Roman"/>
          <w:noProof/>
        </w:rPr>
        <w:t>[73]</w:t>
      </w:r>
      <w:r w:rsidRPr="009D6FDD">
        <w:rPr>
          <w:rFonts w:cs="Times New Roman"/>
        </w:rPr>
        <w:fldChar w:fldCharType="end"/>
      </w:r>
      <w:r w:rsidRPr="009D6FDD">
        <w:rPr>
          <w:rFonts w:cs="Times New Roman"/>
        </w:rPr>
        <w:t>. A t-test is used when the population parameters (mean and standard deviation) are not known</w:t>
      </w:r>
      <w:r w:rsidR="00E33F01" w:rsidRPr="009D6FDD">
        <w:rPr>
          <w:rFonts w:cs="Times New Roman"/>
        </w:rPr>
        <w:fldChar w:fldCharType="begin" w:fldLock="1"/>
      </w:r>
      <w:r w:rsidR="0054030F">
        <w:rPr>
          <w:rFonts w:cs="Times New Roman"/>
        </w:rPr>
        <w:instrText>ADDIN CSL_CITATION {"citationItems":[{"id":"ITEM-1","itemData":{"URL":"https://towardsdatascience.com/statistical-tests-when-to-use-which-704557554740","accessed":{"date-parts":[["2021","4","18"]]},"id":"ITEM-1","issued":{"date-parts":[["0"]]},"title":"Statistical Tests — When to use Which ? | by vibhor nigam | Towards Data Science","type":"webpage"},"uris":["http://www.mendeley.com/documents/?uuid=1052efc2-8295-312c-aef3-096d2e0dfa14"]}],"mendeley":{"formattedCitation":"[73]","plainTextFormattedCitation":"[73]","previouslyFormattedCitation":"[73]"},"properties":{"noteIndex":0},"schema":"https://github.com/citation-style-language/schema/raw/master/csl-citation.json"}</w:instrText>
      </w:r>
      <w:r w:rsidR="00E33F01" w:rsidRPr="009D6FDD">
        <w:rPr>
          <w:rFonts w:cs="Times New Roman"/>
        </w:rPr>
        <w:fldChar w:fldCharType="separate"/>
      </w:r>
      <w:r w:rsidR="0054030F" w:rsidRPr="0054030F">
        <w:rPr>
          <w:rFonts w:cs="Times New Roman"/>
          <w:noProof/>
        </w:rPr>
        <w:t>[73]</w:t>
      </w:r>
      <w:r w:rsidR="00E33F01" w:rsidRPr="009D6FDD">
        <w:rPr>
          <w:rFonts w:cs="Times New Roman"/>
        </w:rPr>
        <w:fldChar w:fldCharType="end"/>
      </w:r>
      <w:r w:rsidRPr="009D6FDD">
        <w:rPr>
          <w:rFonts w:cs="Times New Roman"/>
        </w:rPr>
        <w:t>.</w:t>
      </w:r>
    </w:p>
    <w:p w14:paraId="753C6A91" w14:textId="5823CBA2" w:rsidR="001809F2" w:rsidRPr="009D6FDD" w:rsidRDefault="00E21DB8" w:rsidP="001809F2">
      <w:pPr>
        <w:rPr>
          <w:rFonts w:cs="Times New Roman"/>
        </w:rPr>
      </w:pPr>
      <w:r w:rsidRPr="009D6FDD">
        <w:rPr>
          <w:rFonts w:cs="Times New Roman"/>
        </w:rPr>
        <w:t>ANOVA, also known as analysis of variance, is used to compare multiple (three or more) samples with a single test</w:t>
      </w:r>
      <w:r w:rsidR="0070633A" w:rsidRPr="009D6FDD">
        <w:rPr>
          <w:rFonts w:cs="Times New Roman"/>
        </w:rPr>
        <w:fldChar w:fldCharType="begin" w:fldLock="1"/>
      </w:r>
      <w:r w:rsidR="0054030F">
        <w:rPr>
          <w:rFonts w:cs="Times New Roman"/>
        </w:rPr>
        <w:instrText>ADDIN CSL_CITATION {"citationItems":[{"id":"ITEM-1","itemData":{"URL":"https://towardsdatascience.com/statistical-tests-when-to-use-which-704557554740","accessed":{"date-parts":[["2021","4","18"]]},"id":"ITEM-1","issued":{"date-parts":[["0"]]},"title":"Statistical Tests — When to use Which ? | by vibhor nigam | Towards Data Science","type":"webpage"},"uris":["http://www.mendeley.com/documents/?uuid=1052efc2-8295-312c-aef3-096d2e0dfa14"]}],"mendeley":{"formattedCitation":"[73]","plainTextFormattedCitation":"[73]","previouslyFormattedCitation":"[73]"},"properties":{"noteIndex":0},"schema":"https://github.com/citation-style-language/schema/raw/master/csl-citation.json"}</w:instrText>
      </w:r>
      <w:r w:rsidR="0070633A" w:rsidRPr="009D6FDD">
        <w:rPr>
          <w:rFonts w:cs="Times New Roman"/>
        </w:rPr>
        <w:fldChar w:fldCharType="separate"/>
      </w:r>
      <w:r w:rsidR="0054030F" w:rsidRPr="0054030F">
        <w:rPr>
          <w:rFonts w:cs="Times New Roman"/>
          <w:noProof/>
        </w:rPr>
        <w:t>[73]</w:t>
      </w:r>
      <w:r w:rsidR="0070633A" w:rsidRPr="009D6FDD">
        <w:rPr>
          <w:rFonts w:cs="Times New Roman"/>
        </w:rPr>
        <w:fldChar w:fldCharType="end"/>
      </w:r>
      <w:r w:rsidRPr="009D6FDD">
        <w:rPr>
          <w:rFonts w:cs="Times New Roman"/>
        </w:rPr>
        <w:t>.</w:t>
      </w:r>
    </w:p>
    <w:p w14:paraId="0609B679" w14:textId="4D1ABED8" w:rsidR="00CC7CF7" w:rsidRPr="009D6FDD" w:rsidRDefault="00CC7CF7" w:rsidP="00E55B73">
      <w:pPr>
        <w:pStyle w:val="Heading1"/>
      </w:pPr>
      <w:bookmarkStart w:id="123" w:name="_Toc73385397"/>
      <w:r w:rsidRPr="009D6FDD">
        <w:t>Chapter 3</w:t>
      </w:r>
      <w:r w:rsidR="008A7D46" w:rsidRPr="009D6FDD">
        <w:t xml:space="preserve">. Research </w:t>
      </w:r>
      <w:r w:rsidR="00937B29" w:rsidRPr="009D6FDD">
        <w:t>Methodology</w:t>
      </w:r>
      <w:bookmarkEnd w:id="123"/>
    </w:p>
    <w:p w14:paraId="5483F847" w14:textId="095B7329" w:rsidR="00CC7CF7" w:rsidRPr="009D6FDD" w:rsidRDefault="006946E6" w:rsidP="00477C93">
      <w:pPr>
        <w:pStyle w:val="Heading2"/>
        <w:rPr>
          <w:rFonts w:ascii="Times New Roman" w:hAnsi="Times New Roman" w:cs="Times New Roman"/>
        </w:rPr>
      </w:pPr>
      <w:bookmarkStart w:id="124" w:name="_Toc73385398"/>
      <w:r w:rsidRPr="009D6FDD">
        <w:rPr>
          <w:rFonts w:ascii="Times New Roman" w:hAnsi="Times New Roman" w:cs="Times New Roman"/>
        </w:rPr>
        <w:t>3.1 Introduction</w:t>
      </w:r>
      <w:bookmarkEnd w:id="124"/>
    </w:p>
    <w:p w14:paraId="652E02E6" w14:textId="29B498D8" w:rsidR="00331809" w:rsidRPr="009D6FDD" w:rsidRDefault="00331809" w:rsidP="00FA23D2">
      <w:pPr>
        <w:rPr>
          <w:rFonts w:cs="Times New Roman"/>
        </w:rPr>
      </w:pPr>
      <w:r w:rsidRPr="009D6FDD">
        <w:rPr>
          <w:rFonts w:cs="Times New Roman"/>
        </w:rPr>
        <w:t>According to the American sociologist Earl Robert Babbie, “research is a systematic inquiry to describe, explain, predict, and control the observed phenomenon</w:t>
      </w:r>
      <w:r w:rsidR="00537B88" w:rsidRPr="009D6FDD">
        <w:rPr>
          <w:rFonts w:cs="Times New Roman"/>
        </w:rPr>
        <w:fldChar w:fldCharType="begin" w:fldLock="1"/>
      </w:r>
      <w:r w:rsidR="0054030F">
        <w:rPr>
          <w:rFonts w:cs="Times New Roman"/>
        </w:rPr>
        <w:instrText>ADDIN CSL_CITATION {"citationItems":[{"id":"ITEM-1","itemData":{"URL":"https://www.questionpro.com/blog/what-is-research/","accessed":{"date-parts":[["2021","5","10"]]},"id":"ITEM-1","issued":{"date-parts":[["0"]]},"title":"What is Research- Definition, Types, Methods &amp; Examples","type":"webpage"},"uris":["http://www.mendeley.com/documents/?uuid=66769397-852d-369b-b649-df5cdad3e2d9"]}],"mendeley":{"formattedCitation":"[74]","plainTextFormattedCitation":"[74]","previouslyFormattedCitation":"[74]"},"properties":{"noteIndex":0},"schema":"https://github.com/citation-style-language/schema/raw/master/csl-citation.json"}</w:instrText>
      </w:r>
      <w:r w:rsidR="00537B88" w:rsidRPr="009D6FDD">
        <w:rPr>
          <w:rFonts w:cs="Times New Roman"/>
        </w:rPr>
        <w:fldChar w:fldCharType="separate"/>
      </w:r>
      <w:r w:rsidR="0054030F" w:rsidRPr="0054030F">
        <w:rPr>
          <w:rFonts w:cs="Times New Roman"/>
          <w:noProof/>
        </w:rPr>
        <w:t>[74]</w:t>
      </w:r>
      <w:r w:rsidR="00537B88" w:rsidRPr="009D6FDD">
        <w:rPr>
          <w:rFonts w:cs="Times New Roman"/>
        </w:rPr>
        <w:fldChar w:fldCharType="end"/>
      </w:r>
      <w:r w:rsidR="008E5E24" w:rsidRPr="009D6FDD">
        <w:rPr>
          <w:rFonts w:cs="Times New Roman"/>
        </w:rPr>
        <w:t>”</w:t>
      </w:r>
      <w:r w:rsidRPr="009D6FDD">
        <w:rPr>
          <w:rFonts w:cs="Times New Roman"/>
        </w:rPr>
        <w:t>.</w:t>
      </w:r>
      <w:r w:rsidR="00DF154A" w:rsidRPr="009D6FDD">
        <w:rPr>
          <w:rFonts w:cs="Times New Roman"/>
        </w:rPr>
        <w:t xml:space="preserve"> A research purpose is met through forming hypotheses, collecting data, analysing results, forming conclusions, implementing findings into real-life applications and forming new research questions</w:t>
      </w:r>
      <w:r w:rsidR="006B3114" w:rsidRPr="009D6FDD">
        <w:rPr>
          <w:rFonts w:cs="Times New Roman"/>
        </w:rPr>
        <w:fldChar w:fldCharType="begin" w:fldLock="1"/>
      </w:r>
      <w:r w:rsidR="0054030F">
        <w:rPr>
          <w:rFonts w:cs="Times New Roman"/>
        </w:rPr>
        <w:instrText>ADDIN CSL_CITATION {"citationItems":[{"id":"ITEM-1","itemData":{"URL":"https://www.discoverphds.com/blog/what-is-research-purpose-of-research","accessed":{"date-parts":[["2021","5","10"]]},"id":"ITEM-1","issued":{"date-parts":[["0"]]},"title":"What is Research? - Purpose of Research","type":"webpage"},"uris":["http://www.mendeley.com/documents/?uuid=e23594d0-8a21-3196-ac40-0be0c52400dd"]}],"mendeley":{"formattedCitation":"[75]","plainTextFormattedCitation":"[75]","previouslyFormattedCitation":"[75]"},"properties":{"noteIndex":0},"schema":"https://github.com/citation-style-language/schema/raw/master/csl-citation.json"}</w:instrText>
      </w:r>
      <w:r w:rsidR="006B3114" w:rsidRPr="009D6FDD">
        <w:rPr>
          <w:rFonts w:cs="Times New Roman"/>
        </w:rPr>
        <w:fldChar w:fldCharType="separate"/>
      </w:r>
      <w:r w:rsidR="0054030F" w:rsidRPr="0054030F">
        <w:rPr>
          <w:rFonts w:cs="Times New Roman"/>
          <w:noProof/>
        </w:rPr>
        <w:t>[75]</w:t>
      </w:r>
      <w:r w:rsidR="006B3114" w:rsidRPr="009D6FDD">
        <w:rPr>
          <w:rFonts w:cs="Times New Roman"/>
        </w:rPr>
        <w:fldChar w:fldCharType="end"/>
      </w:r>
      <w:r w:rsidR="00DF154A" w:rsidRPr="009D6FDD">
        <w:rPr>
          <w:rFonts w:cs="Times New Roman"/>
        </w:rPr>
        <w:t>.</w:t>
      </w:r>
    </w:p>
    <w:p w14:paraId="17AB8938" w14:textId="797E0DC2" w:rsidR="00FA23D2" w:rsidRPr="009D6FDD" w:rsidRDefault="009C66E4" w:rsidP="00FA23D2">
      <w:pPr>
        <w:rPr>
          <w:rFonts w:cs="Times New Roman"/>
        </w:rPr>
      </w:pPr>
      <w:r w:rsidRPr="009D6FDD">
        <w:rPr>
          <w:rFonts w:cs="Times New Roman"/>
        </w:rPr>
        <w:t xml:space="preserve">In this chapter, the author summarizes the main research problems and clearly puts forward the research goals, showing how to choose specific research methods to achieve the purpose of </w:t>
      </w:r>
      <w:r w:rsidRPr="009D6FDD">
        <w:rPr>
          <w:rFonts w:cs="Times New Roman"/>
        </w:rPr>
        <w:lastRenderedPageBreak/>
        <w:t>solving research problems. And introduced the research methods and limitations of this research.</w:t>
      </w:r>
    </w:p>
    <w:p w14:paraId="34D23072" w14:textId="60677217" w:rsidR="007773CE" w:rsidRPr="009D6FDD" w:rsidRDefault="007773CE" w:rsidP="00477C93">
      <w:pPr>
        <w:pStyle w:val="Heading2"/>
        <w:rPr>
          <w:rFonts w:ascii="Times New Roman" w:hAnsi="Times New Roman" w:cs="Times New Roman"/>
        </w:rPr>
      </w:pPr>
      <w:bookmarkStart w:id="125" w:name="_Toc73385399"/>
      <w:r w:rsidRPr="009D6FDD">
        <w:rPr>
          <w:rFonts w:ascii="Times New Roman" w:hAnsi="Times New Roman" w:cs="Times New Roman"/>
        </w:rPr>
        <w:t>3.2 Current Research Gaps</w:t>
      </w:r>
      <w:bookmarkEnd w:id="125"/>
    </w:p>
    <w:p w14:paraId="7B90B657" w14:textId="69DA82A5" w:rsidR="005F6491" w:rsidRPr="009D6FDD" w:rsidRDefault="00ED7F6B" w:rsidP="007E378C">
      <w:pPr>
        <w:pStyle w:val="paragraph-paragraph-2bgue"/>
        <w:spacing w:line="360" w:lineRule="auto"/>
        <w:textAlignment w:val="baseline"/>
        <w:rPr>
          <w:rFonts w:eastAsia="宋体"/>
          <w:lang w:val="en-GB" w:eastAsia="en-US"/>
        </w:rPr>
      </w:pPr>
      <w:r w:rsidRPr="009D6FDD">
        <w:rPr>
          <w:rFonts w:eastAsia="宋体"/>
          <w:b/>
          <w:bCs/>
          <w:lang w:val="en-GB" w:eastAsia="en-US"/>
        </w:rPr>
        <w:t>Communication</w:t>
      </w:r>
      <w:r w:rsidR="00DC1298" w:rsidRPr="009D6FDD">
        <w:rPr>
          <w:rFonts w:eastAsia="宋体"/>
          <w:b/>
          <w:bCs/>
          <w:lang w:val="en-GB" w:eastAsia="en-US"/>
        </w:rPr>
        <w:t xml:space="preserve"> GAP.</w:t>
      </w:r>
      <w:r w:rsidR="00DC1298" w:rsidRPr="009D6FDD">
        <w:rPr>
          <w:rFonts w:eastAsia="宋体"/>
          <w:lang w:val="en-GB" w:eastAsia="en-US"/>
        </w:rPr>
        <w:t xml:space="preserve"> </w:t>
      </w:r>
      <w:r w:rsidR="005F6491" w:rsidRPr="009D6FDD">
        <w:rPr>
          <w:rFonts w:eastAsia="宋体"/>
          <w:lang w:val="en-GB" w:eastAsia="en-US"/>
        </w:rPr>
        <w:t>What doctors think they are telling hospital patients, and what those patients actually hear, may be very different, a small study suggests</w:t>
      </w:r>
      <w:r w:rsidR="00ED12AF" w:rsidRPr="009D6FDD">
        <w:rPr>
          <w:rFonts w:eastAsia="宋体"/>
          <w:lang w:val="en-GB" w:eastAsia="en-US"/>
        </w:rPr>
        <w:fldChar w:fldCharType="begin" w:fldLock="1"/>
      </w:r>
      <w:r w:rsidR="0054030F">
        <w:rPr>
          <w:rFonts w:eastAsia="宋体"/>
          <w:lang w:val="en-GB" w:eastAsia="en-US"/>
        </w:rPr>
        <w:instrText>ADDIN CSL_CITATION {"citationItems":[{"id":"ITEM-1","itemData":{"URL":"https://www.reuters.com/article/us-communication-gap-idUSTRE6793OZ20100810","accessed":{"date-parts":[["2021","4","28"]]},"id":"ITEM-1","issued":{"date-parts":[["0"]]},"title":"Communication gap seen between patients, doctors | Reuters","type":"webpage"},"uris":["http://www.mendeley.com/documents/?uuid=194e9b2f-2080-373f-9a81-4eccb063eb1e"]}],"mendeley":{"formattedCitation":"[76]","plainTextFormattedCitation":"[76]","previouslyFormattedCitation":"[76]"},"properties":{"noteIndex":0},"schema":"https://github.com/citation-style-language/schema/raw/master/csl-citation.json"}</w:instrText>
      </w:r>
      <w:r w:rsidR="00ED12AF" w:rsidRPr="009D6FDD">
        <w:rPr>
          <w:rFonts w:eastAsia="宋体"/>
          <w:lang w:val="en-GB" w:eastAsia="en-US"/>
        </w:rPr>
        <w:fldChar w:fldCharType="separate"/>
      </w:r>
      <w:r w:rsidR="0054030F" w:rsidRPr="0054030F">
        <w:rPr>
          <w:rFonts w:eastAsia="宋体"/>
          <w:noProof/>
          <w:lang w:val="en-GB" w:eastAsia="en-US"/>
        </w:rPr>
        <w:t>[76]</w:t>
      </w:r>
      <w:r w:rsidR="00ED12AF" w:rsidRPr="009D6FDD">
        <w:rPr>
          <w:rFonts w:eastAsia="宋体"/>
          <w:lang w:val="en-GB" w:eastAsia="en-US"/>
        </w:rPr>
        <w:fldChar w:fldCharType="end"/>
      </w:r>
      <w:r w:rsidR="005F6491" w:rsidRPr="009D6FDD">
        <w:rPr>
          <w:rFonts w:eastAsia="宋体"/>
          <w:lang w:val="en-GB" w:eastAsia="en-US"/>
        </w:rPr>
        <w:t>.The findings, from a study of 89 patients at one U.S. hospital, add to research showing that doctors and patients are often not on the same page when discussing diagnoses and treatment</w:t>
      </w:r>
      <w:r w:rsidR="00ED12AF" w:rsidRPr="009D6FDD">
        <w:rPr>
          <w:rFonts w:eastAsia="宋体"/>
          <w:lang w:val="en-GB" w:eastAsia="en-US"/>
        </w:rPr>
        <w:fldChar w:fldCharType="begin" w:fldLock="1"/>
      </w:r>
      <w:r w:rsidR="0054030F">
        <w:rPr>
          <w:rFonts w:eastAsia="宋体"/>
          <w:lang w:val="en-GB" w:eastAsia="en-US"/>
        </w:rPr>
        <w:instrText>ADDIN CSL_CITATION {"citationItems":[{"id":"ITEM-1","itemData":{"URL":"https://www.reuters.com/article/us-communication-gap-idUSTRE6793OZ20100810","accessed":{"date-parts":[["2021","4","28"]]},"id":"ITEM-1","issued":{"date-parts":[["0"]]},"title":"Communication gap seen between patients, doctors | Reuters","type":"webpage"},"uris":["http://www.mendeley.com/documents/?uuid=194e9b2f-2080-373f-9a81-4eccb063eb1e"]}],"mendeley":{"formattedCitation":"[76]","plainTextFormattedCitation":"[76]","previouslyFormattedCitation":"[76]"},"properties":{"noteIndex":0},"schema":"https://github.com/citation-style-language/schema/raw/master/csl-citation.json"}</w:instrText>
      </w:r>
      <w:r w:rsidR="00ED12AF" w:rsidRPr="009D6FDD">
        <w:rPr>
          <w:rFonts w:eastAsia="宋体"/>
          <w:lang w:val="en-GB" w:eastAsia="en-US"/>
        </w:rPr>
        <w:fldChar w:fldCharType="separate"/>
      </w:r>
      <w:r w:rsidR="0054030F" w:rsidRPr="0054030F">
        <w:rPr>
          <w:rFonts w:eastAsia="宋体"/>
          <w:noProof/>
          <w:lang w:val="en-GB" w:eastAsia="en-US"/>
        </w:rPr>
        <w:t>[76]</w:t>
      </w:r>
      <w:r w:rsidR="00ED12AF" w:rsidRPr="009D6FDD">
        <w:rPr>
          <w:rFonts w:eastAsia="宋体"/>
          <w:lang w:val="en-GB" w:eastAsia="en-US"/>
        </w:rPr>
        <w:fldChar w:fldCharType="end"/>
      </w:r>
      <w:r w:rsidR="005F6491" w:rsidRPr="009D6FDD">
        <w:rPr>
          <w:rFonts w:eastAsia="宋体"/>
          <w:lang w:val="en-GB" w:eastAsia="en-US"/>
        </w:rPr>
        <w:t>.</w:t>
      </w:r>
      <w:r w:rsidR="00B17AC9" w:rsidRPr="009D6FDD">
        <w:rPr>
          <w:rFonts w:eastAsia="宋体"/>
          <w:lang w:val="en-GB" w:eastAsia="en-US"/>
        </w:rPr>
        <w:t xml:space="preserve"> </w:t>
      </w:r>
      <w:r w:rsidR="00682349" w:rsidRPr="009D6FDD">
        <w:rPr>
          <w:rFonts w:eastAsia="宋体"/>
          <w:lang w:val="en-GB" w:eastAsia="en-US"/>
        </w:rPr>
        <w:t>T</w:t>
      </w:r>
      <w:r w:rsidR="00B17AC9" w:rsidRPr="009D6FDD">
        <w:rPr>
          <w:rFonts w:eastAsia="宋体"/>
          <w:lang w:val="en-GB" w:eastAsia="en-US"/>
        </w:rPr>
        <w:t>he current study also shows that many doctors mistakenly believe their patients know more than they do</w:t>
      </w:r>
      <w:r w:rsidR="00682349" w:rsidRPr="009D6FDD">
        <w:rPr>
          <w:rFonts w:eastAsia="宋体"/>
          <w:lang w:val="en-GB" w:eastAsia="en-US"/>
        </w:rPr>
        <w:fldChar w:fldCharType="begin" w:fldLock="1"/>
      </w:r>
      <w:r w:rsidR="0054030F">
        <w:rPr>
          <w:rFonts w:eastAsia="宋体"/>
          <w:lang w:val="en-GB" w:eastAsia="en-US"/>
        </w:rPr>
        <w:instrText>ADDIN CSL_CITATION {"citationItems":[{"id":"ITEM-1","itemData":{"URL":"https://www.reuters.com/article/us-communication-gap-idUSTRE6793OZ20100810","accessed":{"date-parts":[["2021","4","28"]]},"id":"ITEM-1","issued":{"date-parts":[["0"]]},"title":"Communication gap seen between patients, doctors | Reuters","type":"webpage"},"uris":["http://www.mendeley.com/documents/?uuid=194e9b2f-2080-373f-9a81-4eccb063eb1e"]}],"mendeley":{"formattedCitation":"[76]","plainTextFormattedCitation":"[76]","previouslyFormattedCitation":"[76]"},"properties":{"noteIndex":0},"schema":"https://github.com/citation-style-language/schema/raw/master/csl-citation.json"}</w:instrText>
      </w:r>
      <w:r w:rsidR="00682349" w:rsidRPr="009D6FDD">
        <w:rPr>
          <w:rFonts w:eastAsia="宋体"/>
          <w:lang w:val="en-GB" w:eastAsia="en-US"/>
        </w:rPr>
        <w:fldChar w:fldCharType="separate"/>
      </w:r>
      <w:r w:rsidR="0054030F" w:rsidRPr="0054030F">
        <w:rPr>
          <w:rFonts w:eastAsia="宋体"/>
          <w:noProof/>
          <w:lang w:val="en-GB" w:eastAsia="en-US"/>
        </w:rPr>
        <w:t>[76]</w:t>
      </w:r>
      <w:r w:rsidR="00682349" w:rsidRPr="009D6FDD">
        <w:rPr>
          <w:rFonts w:eastAsia="宋体"/>
          <w:lang w:val="en-GB" w:eastAsia="en-US"/>
        </w:rPr>
        <w:fldChar w:fldCharType="end"/>
      </w:r>
      <w:r w:rsidR="00B17AC9" w:rsidRPr="009D6FDD">
        <w:rPr>
          <w:rFonts w:eastAsia="宋体"/>
          <w:lang w:val="en-GB" w:eastAsia="en-US"/>
        </w:rPr>
        <w:t>.</w:t>
      </w:r>
    </w:p>
    <w:p w14:paraId="1970637F" w14:textId="7731C429" w:rsidR="00546768" w:rsidRPr="009D6FDD" w:rsidRDefault="00ED7F6B" w:rsidP="007E378C">
      <w:pPr>
        <w:rPr>
          <w:rFonts w:cs="Times New Roman"/>
        </w:rPr>
      </w:pPr>
      <w:r w:rsidRPr="009D6FDD">
        <w:rPr>
          <w:rFonts w:cs="Times New Roman"/>
          <w:b/>
          <w:bCs/>
        </w:rPr>
        <w:t>Recognition GAP</w:t>
      </w:r>
      <w:r w:rsidRPr="009D6FDD">
        <w:rPr>
          <w:rFonts w:cs="Times New Roman"/>
        </w:rPr>
        <w:t xml:space="preserve">. </w:t>
      </w:r>
      <w:r w:rsidR="00546768" w:rsidRPr="009D6FDD">
        <w:rPr>
          <w:rFonts w:cs="Times New Roman"/>
        </w:rPr>
        <w:t xml:space="preserve">The many burdens associated with the gap between patients and </w:t>
      </w:r>
      <w:r w:rsidR="00B76C69" w:rsidRPr="009D6FDD">
        <w:rPr>
          <w:rFonts w:cs="Times New Roman"/>
        </w:rPr>
        <w:t xml:space="preserve">providers </w:t>
      </w:r>
      <w:r w:rsidR="00546768" w:rsidRPr="009D6FDD">
        <w:rPr>
          <w:rFonts w:cs="Times New Roman"/>
        </w:rPr>
        <w:t>consist of the patient's anxiety and fears as well as the doctor's burden and stress of work</w:t>
      </w:r>
      <w:r w:rsidR="00B239B0" w:rsidRPr="009D6FDD">
        <w:rPr>
          <w:rFonts w:cs="Times New Roman"/>
        </w:rPr>
        <w:fldChar w:fldCharType="begin" w:fldLock="1"/>
      </w:r>
      <w:r w:rsidR="0054030F">
        <w:rPr>
          <w:rFonts w:cs="Times New Roman"/>
        </w:rPr>
        <w:instrText>ADDIN CSL_CITATION {"citationItems":[{"id":"ITEM-1","itemData":{"URL":"https://myvetahealth.com/bridging-communication-gaps-patients-providers/","accessed":{"date-parts":[["2021","4","28"]]},"id":"ITEM-1","issued":{"date-parts":[["0"]]},"title":"Bridging the Communication Gaps Between Patients and Providers - Veta Health","type":"webpage"},"uris":["http://www.mendeley.com/documents/?uuid=75c599fc-53ae-362a-a8e5-90d3d13fb49e"]}],"mendeley":{"formattedCitation":"[77]","plainTextFormattedCitation":"[77]","previouslyFormattedCitation":"[77]"},"properties":{"noteIndex":0},"schema":"https://github.com/citation-style-language/schema/raw/master/csl-citation.json"}</w:instrText>
      </w:r>
      <w:r w:rsidR="00B239B0" w:rsidRPr="009D6FDD">
        <w:rPr>
          <w:rFonts w:cs="Times New Roman"/>
        </w:rPr>
        <w:fldChar w:fldCharType="separate"/>
      </w:r>
      <w:r w:rsidR="0054030F" w:rsidRPr="0054030F">
        <w:rPr>
          <w:rFonts w:cs="Times New Roman"/>
          <w:noProof/>
        </w:rPr>
        <w:t>[77]</w:t>
      </w:r>
      <w:r w:rsidR="00B239B0" w:rsidRPr="009D6FDD">
        <w:rPr>
          <w:rFonts w:cs="Times New Roman"/>
        </w:rPr>
        <w:fldChar w:fldCharType="end"/>
      </w:r>
      <w:r w:rsidR="00546768" w:rsidRPr="009D6FDD">
        <w:rPr>
          <w:rFonts w:cs="Times New Roman"/>
        </w:rPr>
        <w:t>. Finding the bridges between these gaps and barriers can be beneficial in improving healthcare overall</w:t>
      </w:r>
      <w:r w:rsidR="00B239B0" w:rsidRPr="009D6FDD">
        <w:rPr>
          <w:rFonts w:cs="Times New Roman"/>
        </w:rPr>
        <w:fldChar w:fldCharType="begin" w:fldLock="1"/>
      </w:r>
      <w:r w:rsidR="0054030F">
        <w:rPr>
          <w:rFonts w:cs="Times New Roman"/>
        </w:rPr>
        <w:instrText>ADDIN CSL_CITATION {"citationItems":[{"id":"ITEM-1","itemData":{"URL":"https://myvetahealth.com/bridging-communication-gaps-patients-providers/","accessed":{"date-parts":[["2021","4","28"]]},"id":"ITEM-1","issued":{"date-parts":[["0"]]},"title":"Bridging the Communication Gaps Between Patients and Providers - Veta Health","type":"webpage"},"uris":["http://www.mendeley.com/documents/?uuid=75c599fc-53ae-362a-a8e5-90d3d13fb49e"]}],"mendeley":{"formattedCitation":"[77]","plainTextFormattedCitation":"[77]","previouslyFormattedCitation":"[77]"},"properties":{"noteIndex":0},"schema":"https://github.com/citation-style-language/schema/raw/master/csl-citation.json"}</w:instrText>
      </w:r>
      <w:r w:rsidR="00B239B0" w:rsidRPr="009D6FDD">
        <w:rPr>
          <w:rFonts w:cs="Times New Roman"/>
        </w:rPr>
        <w:fldChar w:fldCharType="separate"/>
      </w:r>
      <w:r w:rsidR="0054030F" w:rsidRPr="0054030F">
        <w:rPr>
          <w:rFonts w:cs="Times New Roman"/>
          <w:noProof/>
        </w:rPr>
        <w:t>[77]</w:t>
      </w:r>
      <w:r w:rsidR="00B239B0" w:rsidRPr="009D6FDD">
        <w:rPr>
          <w:rFonts w:cs="Times New Roman"/>
        </w:rPr>
        <w:fldChar w:fldCharType="end"/>
      </w:r>
      <w:r w:rsidR="00546768" w:rsidRPr="009D6FDD">
        <w:rPr>
          <w:rFonts w:cs="Times New Roman"/>
        </w:rPr>
        <w:t xml:space="preserve">.Patients who understand their doctors are more likely to engage in healthier </w:t>
      </w:r>
      <w:r w:rsidR="00B032E0" w:rsidRPr="009D6FDD">
        <w:rPr>
          <w:rFonts w:cs="Times New Roman"/>
        </w:rPr>
        <w:t>behaviours</w:t>
      </w:r>
      <w:r w:rsidR="00546768" w:rsidRPr="009D6FDD">
        <w:rPr>
          <w:rFonts w:cs="Times New Roman"/>
        </w:rPr>
        <w:t>, understand their treatment options and follow their medication or check-up schedules</w:t>
      </w:r>
      <w:r w:rsidR="00B239B0" w:rsidRPr="009D6FDD">
        <w:rPr>
          <w:rFonts w:cs="Times New Roman"/>
        </w:rPr>
        <w:fldChar w:fldCharType="begin" w:fldLock="1"/>
      </w:r>
      <w:r w:rsidR="0054030F">
        <w:rPr>
          <w:rFonts w:cs="Times New Roman"/>
        </w:rPr>
        <w:instrText>ADDIN CSL_CITATION {"citationItems":[{"id":"ITEM-1","itemData":{"URL":"https://myvetahealth.com/bridging-communication-gaps-patients-providers/","accessed":{"date-parts":[["2021","4","28"]]},"id":"ITEM-1","issued":{"date-parts":[["0"]]},"title":"Bridging the Communication Gaps Between Patients and Providers - Veta Health","type":"webpage"},"uris":["http://www.mendeley.com/documents/?uuid=75c599fc-53ae-362a-a8e5-90d3d13fb49e"]}],"mendeley":{"formattedCitation":"[77]","plainTextFormattedCitation":"[77]","previouslyFormattedCitation":"[77]"},"properties":{"noteIndex":0},"schema":"https://github.com/citation-style-language/schema/raw/master/csl-citation.json"}</w:instrText>
      </w:r>
      <w:r w:rsidR="00B239B0" w:rsidRPr="009D6FDD">
        <w:rPr>
          <w:rFonts w:cs="Times New Roman"/>
        </w:rPr>
        <w:fldChar w:fldCharType="separate"/>
      </w:r>
      <w:r w:rsidR="0054030F" w:rsidRPr="0054030F">
        <w:rPr>
          <w:rFonts w:cs="Times New Roman"/>
          <w:noProof/>
        </w:rPr>
        <w:t>[77]</w:t>
      </w:r>
      <w:r w:rsidR="00B239B0" w:rsidRPr="009D6FDD">
        <w:rPr>
          <w:rFonts w:cs="Times New Roman"/>
        </w:rPr>
        <w:fldChar w:fldCharType="end"/>
      </w:r>
      <w:r w:rsidR="00546768" w:rsidRPr="009D6FDD">
        <w:rPr>
          <w:rFonts w:cs="Times New Roman"/>
        </w:rPr>
        <w:t>. In fact, research has proven that effective patient-provider communication can improve a patient's health as much as many drugs can</w:t>
      </w:r>
      <w:r w:rsidR="00B239B0" w:rsidRPr="009D6FDD">
        <w:rPr>
          <w:rFonts w:cs="Times New Roman"/>
        </w:rPr>
        <w:fldChar w:fldCharType="begin" w:fldLock="1"/>
      </w:r>
      <w:r w:rsidR="0054030F">
        <w:rPr>
          <w:rFonts w:cs="Times New Roman"/>
        </w:rPr>
        <w:instrText>ADDIN CSL_CITATION {"citationItems":[{"id":"ITEM-1","itemData":{"URL":"https://myvetahealth.com/bridging-communication-gaps-patients-providers/","accessed":{"date-parts":[["2021","4","28"]]},"id":"ITEM-1","issued":{"date-parts":[["0"]]},"title":"Bridging the Communication Gaps Between Patients and Providers - Veta Health","type":"webpage"},"uris":["http://www.mendeley.com/documents/?uuid=75c599fc-53ae-362a-a8e5-90d3d13fb49e"]}],"mendeley":{"formattedCitation":"[77]","plainTextFormattedCitation":"[77]","previouslyFormattedCitation":"[77]"},"properties":{"noteIndex":0},"schema":"https://github.com/citation-style-language/schema/raw/master/csl-citation.json"}</w:instrText>
      </w:r>
      <w:r w:rsidR="00B239B0" w:rsidRPr="009D6FDD">
        <w:rPr>
          <w:rFonts w:cs="Times New Roman"/>
        </w:rPr>
        <w:fldChar w:fldCharType="separate"/>
      </w:r>
      <w:r w:rsidR="0054030F" w:rsidRPr="0054030F">
        <w:rPr>
          <w:rFonts w:cs="Times New Roman"/>
          <w:noProof/>
        </w:rPr>
        <w:t>[77]</w:t>
      </w:r>
      <w:r w:rsidR="00B239B0" w:rsidRPr="009D6FDD">
        <w:rPr>
          <w:rFonts w:cs="Times New Roman"/>
        </w:rPr>
        <w:fldChar w:fldCharType="end"/>
      </w:r>
      <w:r w:rsidR="00546768" w:rsidRPr="009D6FDD">
        <w:rPr>
          <w:rFonts w:cs="Times New Roman"/>
        </w:rPr>
        <w:t>. Communication techniques are centralized in delivering any form of medical advice including medications</w:t>
      </w:r>
      <w:r w:rsidR="00B239B0" w:rsidRPr="009D6FDD">
        <w:rPr>
          <w:rFonts w:cs="Times New Roman"/>
        </w:rPr>
        <w:fldChar w:fldCharType="begin" w:fldLock="1"/>
      </w:r>
      <w:r w:rsidR="0054030F">
        <w:rPr>
          <w:rFonts w:cs="Times New Roman"/>
        </w:rPr>
        <w:instrText>ADDIN CSL_CITATION {"citationItems":[{"id":"ITEM-1","itemData":{"URL":"https://myvetahealth.com/bridging-communication-gaps-patients-providers/","accessed":{"date-parts":[["2021","4","28"]]},"id":"ITEM-1","issued":{"date-parts":[["0"]]},"title":"Bridging the Communication Gaps Between Patients and Providers - Veta Health","type":"webpage"},"uris":["http://www.mendeley.com/documents/?uuid=75c599fc-53ae-362a-a8e5-90d3d13fb49e"]}],"mendeley":{"formattedCitation":"[77]","plainTextFormattedCitation":"[77]","previouslyFormattedCitation":"[77]"},"properties":{"noteIndex":0},"schema":"https://github.com/citation-style-language/schema/raw/master/csl-citation.json"}</w:instrText>
      </w:r>
      <w:r w:rsidR="00B239B0" w:rsidRPr="009D6FDD">
        <w:rPr>
          <w:rFonts w:cs="Times New Roman"/>
        </w:rPr>
        <w:fldChar w:fldCharType="separate"/>
      </w:r>
      <w:r w:rsidR="0054030F" w:rsidRPr="0054030F">
        <w:rPr>
          <w:rFonts w:cs="Times New Roman"/>
          <w:noProof/>
        </w:rPr>
        <w:t>[77]</w:t>
      </w:r>
      <w:r w:rsidR="00B239B0" w:rsidRPr="009D6FDD">
        <w:rPr>
          <w:rFonts w:cs="Times New Roman"/>
        </w:rPr>
        <w:fldChar w:fldCharType="end"/>
      </w:r>
      <w:r w:rsidR="00546768" w:rsidRPr="009D6FDD">
        <w:rPr>
          <w:rFonts w:cs="Times New Roman"/>
        </w:rPr>
        <w:t>.</w:t>
      </w:r>
    </w:p>
    <w:p w14:paraId="2D0B850E" w14:textId="76F3640D" w:rsidR="007172FF" w:rsidRPr="009D6FDD" w:rsidRDefault="00102DF5" w:rsidP="00A01568">
      <w:pPr>
        <w:rPr>
          <w:rFonts w:cs="Times New Roman"/>
        </w:rPr>
      </w:pPr>
      <w:r w:rsidRPr="009D6FDD">
        <w:rPr>
          <w:rFonts w:cs="Times New Roman"/>
          <w:b/>
          <w:bCs/>
        </w:rPr>
        <w:t>High</w:t>
      </w:r>
      <w:r w:rsidR="00C80E32" w:rsidRPr="009D6FDD">
        <w:rPr>
          <w:rFonts w:cs="Times New Roman"/>
          <w:b/>
          <w:bCs/>
        </w:rPr>
        <w:t xml:space="preserve"> Workload</w:t>
      </w:r>
      <w:r w:rsidR="00C80E32" w:rsidRPr="009D6FDD">
        <w:rPr>
          <w:rFonts w:cs="Times New Roman"/>
        </w:rPr>
        <w:t xml:space="preserve">. </w:t>
      </w:r>
      <w:r w:rsidR="00105B48" w:rsidRPr="009D6FDD">
        <w:rPr>
          <w:rFonts w:cs="Times New Roman"/>
        </w:rPr>
        <w:t>Quickly digesting a great deal of information about a patient, determining a diagnosis, and creating a treatment plan is a critical part of the training physicians’ complete medical school</w:t>
      </w:r>
      <w:r w:rsidR="00B95F2F" w:rsidRPr="009D6FDD">
        <w:rPr>
          <w:rFonts w:cs="Times New Roman"/>
        </w:rPr>
        <w:fldChar w:fldCharType="begin" w:fldLock="1"/>
      </w:r>
      <w:r w:rsidR="0054030F">
        <w:rPr>
          <w:rFonts w:cs="Times New Roman"/>
        </w:rPr>
        <w:instrText>ADDIN CSL_CITATION {"citationItems":[{"id":"ITEM-1","itemData":{"URL":"https://www.healthcatalyst.com/healthcare-outcomes-improvement-begins-with-good-data","accessed":{"date-parts":[["2021","4","28"]]},"id":"ITEM-1","issued":{"date-parts":[["0"]]},"title":"Analytics in Medical Practice: Get Physicians on Board","type":"webpage"},"uris":["http://www.mendeley.com/documents/?uuid=2d0561b1-98cf-366e-a580-1735149fce94"]}],"mendeley":{"formattedCitation":"[78]","plainTextFormattedCitation":"[78]","previouslyFormattedCitation":"[78]"},"properties":{"noteIndex":0},"schema":"https://github.com/citation-style-language/schema/raw/master/csl-citation.json"}</w:instrText>
      </w:r>
      <w:r w:rsidR="00B95F2F" w:rsidRPr="009D6FDD">
        <w:rPr>
          <w:rFonts w:cs="Times New Roman"/>
        </w:rPr>
        <w:fldChar w:fldCharType="separate"/>
      </w:r>
      <w:r w:rsidR="0054030F" w:rsidRPr="0054030F">
        <w:rPr>
          <w:rFonts w:cs="Times New Roman"/>
          <w:noProof/>
        </w:rPr>
        <w:t>[78]</w:t>
      </w:r>
      <w:r w:rsidR="00B95F2F" w:rsidRPr="009D6FDD">
        <w:rPr>
          <w:rFonts w:cs="Times New Roman"/>
        </w:rPr>
        <w:fldChar w:fldCharType="end"/>
      </w:r>
      <w:r w:rsidR="00105B48" w:rsidRPr="009D6FDD">
        <w:rPr>
          <w:rFonts w:cs="Times New Roman"/>
        </w:rPr>
        <w:t>.</w:t>
      </w:r>
      <w:r w:rsidR="00A01568" w:rsidRPr="009D6FDD">
        <w:rPr>
          <w:rFonts w:cs="Times New Roman"/>
        </w:rPr>
        <w:t xml:space="preserve"> </w:t>
      </w:r>
      <w:r w:rsidR="000E3911" w:rsidRPr="009D6FDD">
        <w:rPr>
          <w:rFonts w:cs="Times New Roman"/>
        </w:rPr>
        <w:t>However</w:t>
      </w:r>
      <w:r w:rsidR="007172FF" w:rsidRPr="009D6FDD">
        <w:rPr>
          <w:rFonts w:cs="Times New Roman"/>
        </w:rPr>
        <w:t>, medical knowledge has exploded and the array of diagnostic tests and treatments has increased significantly</w:t>
      </w:r>
      <w:r w:rsidR="003606E9" w:rsidRPr="009D6FDD">
        <w:rPr>
          <w:rFonts w:cs="Times New Roman"/>
        </w:rPr>
        <w:fldChar w:fldCharType="begin" w:fldLock="1"/>
      </w:r>
      <w:r w:rsidR="0054030F">
        <w:rPr>
          <w:rFonts w:cs="Times New Roman"/>
        </w:rPr>
        <w:instrText>ADDIN CSL_CITATION {"citationItems":[{"id":"ITEM-1","itemData":{"URL":"https://www.healthcatalyst.com/healthcare-outcomes-improvement-begins-with-good-data","accessed":{"date-parts":[["2021","4","28"]]},"id":"ITEM-1","issued":{"date-parts":[["0"]]},"title":"Analytics in Medical Practice: Get Physicians on Board","type":"webpage"},"uris":["http://www.mendeley.com/documents/?uuid=2d0561b1-98cf-366e-a580-1735149fce94"]}],"mendeley":{"formattedCitation":"[78]","plainTextFormattedCitation":"[78]","previouslyFormattedCitation":"[78]"},"properties":{"noteIndex":0},"schema":"https://github.com/citation-style-language/schema/raw/master/csl-citation.json"}</w:instrText>
      </w:r>
      <w:r w:rsidR="003606E9" w:rsidRPr="009D6FDD">
        <w:rPr>
          <w:rFonts w:cs="Times New Roman"/>
        </w:rPr>
        <w:fldChar w:fldCharType="separate"/>
      </w:r>
      <w:r w:rsidR="0054030F" w:rsidRPr="0054030F">
        <w:rPr>
          <w:rFonts w:cs="Times New Roman"/>
          <w:noProof/>
        </w:rPr>
        <w:t>[78]</w:t>
      </w:r>
      <w:r w:rsidR="003606E9" w:rsidRPr="009D6FDD">
        <w:rPr>
          <w:rFonts w:cs="Times New Roman"/>
        </w:rPr>
        <w:fldChar w:fldCharType="end"/>
      </w:r>
      <w:r w:rsidR="007172FF" w:rsidRPr="009D6FDD">
        <w:rPr>
          <w:rFonts w:cs="Times New Roman"/>
        </w:rPr>
        <w:t>. It has become more challenging for physicians to decide on an optimal diagnosis and treatment plan. Interpreting new medical information can be difficult, especially when studies are sometimes contradictory</w:t>
      </w:r>
      <w:r w:rsidR="003606E9" w:rsidRPr="009D6FDD">
        <w:rPr>
          <w:rFonts w:cs="Times New Roman"/>
        </w:rPr>
        <w:fldChar w:fldCharType="begin" w:fldLock="1"/>
      </w:r>
      <w:r w:rsidR="0054030F">
        <w:rPr>
          <w:rFonts w:cs="Times New Roman"/>
        </w:rPr>
        <w:instrText>ADDIN CSL_CITATION {"citationItems":[{"id":"ITEM-1","itemData":{"URL":"https://www.healthcatalyst.com/healthcare-outcomes-improvement-begins-with-good-data","accessed":{"date-parts":[["2021","4","28"]]},"id":"ITEM-1","issued":{"date-parts":[["0"]]},"title":"Analytics in Medical Practice: Get Physicians on Board","type":"webpage"},"uris":["http://www.mendeley.com/documents/?uuid=2d0561b1-98cf-366e-a580-1735149fce94"]}],"mendeley":{"formattedCitation":"[78]","plainTextFormattedCitation":"[78]","previouslyFormattedCitation":"[78]"},"properties":{"noteIndex":0},"schema":"https://github.com/citation-style-language/schema/raw/master/csl-citation.json"}</w:instrText>
      </w:r>
      <w:r w:rsidR="003606E9" w:rsidRPr="009D6FDD">
        <w:rPr>
          <w:rFonts w:cs="Times New Roman"/>
        </w:rPr>
        <w:fldChar w:fldCharType="separate"/>
      </w:r>
      <w:r w:rsidR="0054030F" w:rsidRPr="0054030F">
        <w:rPr>
          <w:rFonts w:cs="Times New Roman"/>
          <w:noProof/>
        </w:rPr>
        <w:t>[78]</w:t>
      </w:r>
      <w:r w:rsidR="003606E9" w:rsidRPr="009D6FDD">
        <w:rPr>
          <w:rFonts w:cs="Times New Roman"/>
        </w:rPr>
        <w:fldChar w:fldCharType="end"/>
      </w:r>
      <w:r w:rsidR="007172FF" w:rsidRPr="009D6FDD">
        <w:rPr>
          <w:rFonts w:cs="Times New Roman"/>
        </w:rPr>
        <w:t>.</w:t>
      </w:r>
      <w:r w:rsidR="00851C1F" w:rsidRPr="009D6FDD">
        <w:rPr>
          <w:rFonts w:cs="Times New Roman"/>
        </w:rPr>
        <w:t xml:space="preserve"> Even a</w:t>
      </w:r>
      <w:r w:rsidR="007172FF" w:rsidRPr="009D6FDD">
        <w:rPr>
          <w:rFonts w:cs="Times New Roman"/>
        </w:rPr>
        <w:t xml:space="preserve"> well-trained, intelligent physician simply cannot keep pace with all the latest research or have all of the knowledge available to them for every medical event</w:t>
      </w:r>
      <w:r w:rsidR="003606E9" w:rsidRPr="009D6FDD">
        <w:rPr>
          <w:rFonts w:cs="Times New Roman"/>
        </w:rPr>
        <w:fldChar w:fldCharType="begin" w:fldLock="1"/>
      </w:r>
      <w:r w:rsidR="0054030F">
        <w:rPr>
          <w:rFonts w:cs="Times New Roman"/>
        </w:rPr>
        <w:instrText>ADDIN CSL_CITATION {"citationItems":[{"id":"ITEM-1","itemData":{"URL":"https://www.healthcatalyst.com/healthcare-outcomes-improvement-begins-with-good-data","accessed":{"date-parts":[["2021","4","28"]]},"id":"ITEM-1","issued":{"date-parts":[["0"]]},"title":"Analytics in Medical Practice: Get Physicians on Board","type":"webpage"},"uris":["http://www.mendeley.com/documents/?uuid=2d0561b1-98cf-366e-a580-1735149fce94"]}],"mendeley":{"formattedCitation":"[78]","plainTextFormattedCitation":"[78]","previouslyFormattedCitation":"[78]"},"properties":{"noteIndex":0},"schema":"https://github.com/citation-style-language/schema/raw/master/csl-citation.json"}</w:instrText>
      </w:r>
      <w:r w:rsidR="003606E9" w:rsidRPr="009D6FDD">
        <w:rPr>
          <w:rFonts w:cs="Times New Roman"/>
        </w:rPr>
        <w:fldChar w:fldCharType="separate"/>
      </w:r>
      <w:r w:rsidR="0054030F" w:rsidRPr="0054030F">
        <w:rPr>
          <w:rFonts w:cs="Times New Roman"/>
          <w:noProof/>
        </w:rPr>
        <w:t>[78]</w:t>
      </w:r>
      <w:r w:rsidR="003606E9" w:rsidRPr="009D6FDD">
        <w:rPr>
          <w:rFonts w:cs="Times New Roman"/>
        </w:rPr>
        <w:fldChar w:fldCharType="end"/>
      </w:r>
      <w:r w:rsidR="007172FF" w:rsidRPr="009D6FDD">
        <w:rPr>
          <w:rFonts w:cs="Times New Roman"/>
        </w:rPr>
        <w:t>.</w:t>
      </w:r>
    </w:p>
    <w:p w14:paraId="19D71513" w14:textId="16C8720F" w:rsidR="0095536B" w:rsidRPr="009D6FDD" w:rsidRDefault="00A8358A" w:rsidP="00114CB3">
      <w:pPr>
        <w:rPr>
          <w:rFonts w:cs="Times New Roman"/>
        </w:rPr>
      </w:pPr>
      <w:r w:rsidRPr="009D6FDD">
        <w:rPr>
          <w:rFonts w:cs="Times New Roman"/>
          <w:b/>
          <w:bCs/>
        </w:rPr>
        <w:t>Lack of Personalized dashboard for the public.</w:t>
      </w:r>
      <w:r w:rsidR="009F007F" w:rsidRPr="009D6FDD">
        <w:rPr>
          <w:rFonts w:cs="Times New Roman"/>
        </w:rPr>
        <w:t xml:space="preserve"> </w:t>
      </w:r>
      <w:r w:rsidR="003B042F" w:rsidRPr="009D6FDD">
        <w:rPr>
          <w:rFonts w:cs="Times New Roman"/>
        </w:rPr>
        <w: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w:t>
      </w:r>
      <w:r w:rsidR="00C75971"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00C75971" w:rsidRPr="009D6FDD">
        <w:rPr>
          <w:rFonts w:cs="Times New Roman"/>
        </w:rPr>
        <w:fldChar w:fldCharType="separate"/>
      </w:r>
      <w:r w:rsidR="0054030F" w:rsidRPr="0054030F">
        <w:rPr>
          <w:rFonts w:cs="Times New Roman"/>
          <w:noProof/>
        </w:rPr>
        <w:t>[2]</w:t>
      </w:r>
      <w:r w:rsidR="00C75971" w:rsidRPr="009D6FDD">
        <w:rPr>
          <w:rFonts w:cs="Times New Roman"/>
        </w:rPr>
        <w:fldChar w:fldCharType="end"/>
      </w:r>
      <w:r w:rsidR="003B042F" w:rsidRPr="009D6FDD">
        <w:rPr>
          <w:rFonts w:cs="Times New Roman"/>
        </w:rPr>
        <w:t xml:space="preserve">. However, findings from different domains are rarely shared across domains though there may be domain-general principles underlying visualizations and their </w:t>
      </w:r>
      <w:r w:rsidR="003B042F" w:rsidRPr="009D6FDD">
        <w:rPr>
          <w:rFonts w:cs="Times New Roman"/>
        </w:rPr>
        <w:lastRenderedPageBreak/>
        <w:t>use</w:t>
      </w:r>
      <w:r w:rsidR="00C75971"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00C75971" w:rsidRPr="009D6FDD">
        <w:rPr>
          <w:rFonts w:cs="Times New Roman"/>
        </w:rPr>
        <w:fldChar w:fldCharType="separate"/>
      </w:r>
      <w:r w:rsidR="0054030F" w:rsidRPr="0054030F">
        <w:rPr>
          <w:rFonts w:cs="Times New Roman"/>
          <w:noProof/>
        </w:rPr>
        <w:t>[2]</w:t>
      </w:r>
      <w:r w:rsidR="00C75971" w:rsidRPr="009D6FDD">
        <w:rPr>
          <w:rFonts w:cs="Times New Roman"/>
        </w:rPr>
        <w:fldChar w:fldCharType="end"/>
      </w:r>
      <w:r w:rsidR="003B042F" w:rsidRPr="009D6FDD">
        <w:rPr>
          <w:rFonts w:cs="Times New Roman"/>
        </w:rPr>
        <w:t>. The limited cross-domain communication may be due to a lack of a unifying cognitive framework</w:t>
      </w:r>
      <w:r w:rsidR="00C75971" w:rsidRPr="009D6FDD">
        <w:rPr>
          <w:rFonts w:cs="Times New Roman"/>
        </w:rPr>
        <w:fldChar w:fldCharType="begin" w:fldLock="1"/>
      </w:r>
      <w:r w:rsidR="0054030F">
        <w:rPr>
          <w:rFonts w:cs="Times New Roman"/>
        </w:rPr>
        <w:instrText>ADDIN CSL_CITATION {"citationItems":[{"id":"ITEM-1","itemData":{"DOI":"10.1186/s41235-018-0120-9","ISSN":"23657464","PMID":"30238055","abstract":"Visualizations—visual representations of information, depicted in graphics—are studied by researchers in numerous ways, ranging from the study of the basic principles of creating visualizations, to the cognitive processes underlying their use, as well as how visualizations communicate complex information (such as in medical risk or spatial patterns). However, findings from different domains are rarely shared across domains though there may be domain-general principles underlying visualizations and their use. The limited cross-domain communication may be due to a lack of a unifying cognitive framework. This review aims to address this gap by proposing an integrative model that is grounded in models of visualization comprehension and a dual-process account of decision making. We review empirical studies of decision making with static two-dimensional visualizations motivated by a wide range of research goals and find significant direct and indirect support for a dual-process account of decision making with visualizations. Consistent with a dual-process model, the first type of visualization decision mechanism produces fast, easy, and computationally light decisions with visualizations. The second facilitates slower, more contemplative, and effortful decisions with visualizations. We illustrate the utility of a dual-process account of decision making with visualizations using four cross-domain findings that may constitute universal visualization principles. Further, we offer guidance for future research, including novel areas of exploration and practical recommendations for visualization designers based on cognitive theory and empirical findings.","author":[{"dropping-particle":"","family":"Padilla","given":"Lace M.","non-dropping-particle":"","parse-names":false,"suffix":""},{"dropping-particle":"","family":"Creem-Regehr","given":"Sarah H.","non-dropping-particle":"","parse-names":false,"suffix":""},{"dropping-particle":"","family":"Hegarty","given":"Mary","non-dropping-particle":"","parse-names":false,"suffix":""},{"dropping-particle":"","family":"Stefanucci","given":"Jeanine K.","non-dropping-particle":"","parse-names":false,"suffix":""}],"container-title":"Cognitive Research: Principles and Implications","id":"ITEM-1","issue":"1","issued":{"date-parts":[["2018"]]},"title":"Decision making with visualizations: a cognitive framework across disciplines","type":"article","volume":"3"},"uris":["http://www.mendeley.com/documents/?uuid=b524a040-11cc-4399-8649-9a954669a5a9"]}],"mendeley":{"formattedCitation":"[2]","plainTextFormattedCitation":"[2]","previouslyFormattedCitation":"[2]"},"properties":{"noteIndex":0},"schema":"https://github.com/citation-style-language/schema/raw/master/csl-citation.json"}</w:instrText>
      </w:r>
      <w:r w:rsidR="00C75971" w:rsidRPr="009D6FDD">
        <w:rPr>
          <w:rFonts w:cs="Times New Roman"/>
        </w:rPr>
        <w:fldChar w:fldCharType="separate"/>
      </w:r>
      <w:r w:rsidR="0054030F" w:rsidRPr="0054030F">
        <w:rPr>
          <w:rFonts w:cs="Times New Roman"/>
          <w:noProof/>
        </w:rPr>
        <w:t>[2]</w:t>
      </w:r>
      <w:r w:rsidR="00C75971" w:rsidRPr="009D6FDD">
        <w:rPr>
          <w:rFonts w:cs="Times New Roman"/>
        </w:rPr>
        <w:fldChar w:fldCharType="end"/>
      </w:r>
      <w:r w:rsidR="003B042F" w:rsidRPr="009D6FDD">
        <w:rPr>
          <w:rFonts w:cs="Times New Roman"/>
        </w:rPr>
        <w:t xml:space="preserve">. </w:t>
      </w:r>
      <w:r w:rsidR="003C5033" w:rsidRPr="009D6FDD">
        <w:rPr>
          <w:rFonts w:cs="Times New Roman"/>
          <w:color w:val="000000"/>
          <w:shd w:val="clear" w:color="auto" w:fill="FFFFFF"/>
        </w:rPr>
        <w:t>For example</w:t>
      </w:r>
      <w:r w:rsidR="0095536B" w:rsidRPr="009D6FDD">
        <w:rPr>
          <w:rFonts w:cs="Times New Roman"/>
          <w:color w:val="000000"/>
          <w:shd w:val="clear" w:color="auto" w:fill="FFFFFF"/>
        </w:rPr>
        <w:t xml:space="preserve">, </w:t>
      </w:r>
      <w:r w:rsidR="003C5033" w:rsidRPr="009D6FDD">
        <w:rPr>
          <w:rFonts w:cs="Times New Roman"/>
          <w:color w:val="000000"/>
          <w:shd w:val="clear" w:color="auto" w:fill="FFFFFF"/>
        </w:rPr>
        <w:t xml:space="preserve">there are </w:t>
      </w:r>
      <w:r w:rsidR="0095536B" w:rsidRPr="009D6FDD">
        <w:rPr>
          <w:rFonts w:cs="Times New Roman"/>
          <w:color w:val="000000"/>
          <w:shd w:val="clear" w:color="auto" w:fill="FFFFFF"/>
        </w:rPr>
        <w:t xml:space="preserve">many statistical software </w:t>
      </w:r>
      <w:r w:rsidR="003C5033" w:rsidRPr="009D6FDD">
        <w:rPr>
          <w:rFonts w:cs="Times New Roman"/>
          <w:color w:val="000000"/>
          <w:shd w:val="clear" w:color="auto" w:fill="FFFFFF"/>
        </w:rPr>
        <w:t xml:space="preserve">nowadays </w:t>
      </w:r>
      <w:r w:rsidR="0095536B" w:rsidRPr="009D6FDD">
        <w:rPr>
          <w:rFonts w:cs="Times New Roman"/>
          <w:color w:val="000000"/>
          <w:shd w:val="clear" w:color="auto" w:fill="FFFFFF"/>
        </w:rPr>
        <w:t xml:space="preserve">like SPSS, R, Stata, and SAS are available and using these software, </w:t>
      </w:r>
      <w:r w:rsidR="005F6677" w:rsidRPr="009D6FDD">
        <w:rPr>
          <w:rFonts w:cs="Times New Roman"/>
          <w:color w:val="000000"/>
          <w:shd w:val="clear" w:color="auto" w:fill="FFFFFF"/>
        </w:rPr>
        <w:t>we</w:t>
      </w:r>
      <w:r w:rsidR="0095536B" w:rsidRPr="009D6FDD">
        <w:rPr>
          <w:rFonts w:cs="Times New Roman"/>
          <w:color w:val="000000"/>
          <w:shd w:val="clear" w:color="auto" w:fill="FFFFFF"/>
        </w:rPr>
        <w:t xml:space="preserve"> can easily perform the statistical analysis but selection of appropriate statistical test is still a difficult task for the biomedical researchers especially those with nonstatistical background</w:t>
      </w:r>
      <w:r w:rsidR="0095536B" w:rsidRPr="009D6FDD">
        <w:rPr>
          <w:rFonts w:cs="Times New Roman"/>
          <w:color w:val="000000"/>
          <w:shd w:val="clear" w:color="auto" w:fill="FFFFFF"/>
        </w:rPr>
        <w:fldChar w:fldCharType="begin" w:fldLock="1"/>
      </w:r>
      <w:r w:rsidR="0054030F">
        <w:rPr>
          <w:rFonts w:cs="Times New Roman"/>
          <w:color w:val="000000"/>
          <w:shd w:val="clear" w:color="auto" w:fill="FFFFFF"/>
        </w:rPr>
        <w:instrText>ADDIN CSL_CITATION {"citationItems":[{"id":"ITEM-1","itemData":{"DOI":"10.4103/aca.ACA_248_18","ISSN":"09745181","PMID":"31274493","abstract":"In biostatistics, for each of the specific situation, statistical methods are available for analysis and interpretation of the data. To select the appropriate statistical method, one need to know the assumption and conditions of the statistical methods, so that proper statistical method can be selected for data analysis. Two main statistical methods are used in data analysis: descriptive statistics, which summarizes data using indexes such as mean and median and another is inferential statistics, which draw conclusions from data using statistical tests such as student's t-test. Selection of appropriate statistical method depends on the following three things: Aim and objective of the study, Type and distribution of the data used, and Nature of the observations (pairedunpaired). All type of statistical methods that are used to compare the means are called parametric while statistical methods used to compare other than means (ex-medianmean ranksproportions) are called nonparametric methods. In the present article, we have discussed the parametric and non-parametric methods, their assumptions, and how to select appropriate statistical methods for analysis and interpretation of the biomedical data.","author":[{"dropping-particle":"","family":"Mishra","given":"Prabhaker","non-dropping-particle":"","parse-names":false,"suffix":""},{"dropping-particle":"","family":"Pandey","given":"Chandra","non-dropping-particle":"","parse-names":false,"suffix":""},{"dropping-particle":"","family":"Singh","given":"Uttam","non-dropping-particle":"","parse-names":false,"suffix":""},{"dropping-particle":"","family":"Keshri","given":"Amit","non-dropping-particle":"","parse-names":false,"suffix":""},{"dropping-particle":"","family":"Sabaretnam","given":"Mayilvaganan","non-dropping-particle":"","parse-names":false,"suffix":""}],"container-title":"Annals of Cardiac Anaesthesia","id":"ITEM-1","issue":"3","issued":{"date-parts":[["2019","7","1"]]},"page":"297-301","publisher":"Wolters Kluwer Medknow Publications","title":"Selection of appropriate statistical methods for data analysis","type":"article-journal","volume":"22"},"uris":["http://www.mendeley.com/documents/?uuid=383880e2-9157-3b72-830f-a3d2ab06005a"]}],"mendeley":{"formattedCitation":"[58]","plainTextFormattedCitation":"[58]","previouslyFormattedCitation":"[58]"},"properties":{"noteIndex":0},"schema":"https://github.com/citation-style-language/schema/raw/master/csl-citation.json"}</w:instrText>
      </w:r>
      <w:r w:rsidR="0095536B" w:rsidRPr="009D6FDD">
        <w:rPr>
          <w:rFonts w:cs="Times New Roman"/>
          <w:color w:val="000000"/>
          <w:shd w:val="clear" w:color="auto" w:fill="FFFFFF"/>
        </w:rPr>
        <w:fldChar w:fldCharType="separate"/>
      </w:r>
      <w:r w:rsidR="0054030F" w:rsidRPr="0054030F">
        <w:rPr>
          <w:rFonts w:cs="Times New Roman"/>
          <w:noProof/>
          <w:color w:val="000000"/>
          <w:shd w:val="clear" w:color="auto" w:fill="FFFFFF"/>
        </w:rPr>
        <w:t>[58]</w:t>
      </w:r>
      <w:r w:rsidR="0095536B" w:rsidRPr="009D6FDD">
        <w:rPr>
          <w:rFonts w:cs="Times New Roman"/>
          <w:color w:val="000000"/>
          <w:shd w:val="clear" w:color="auto" w:fill="FFFFFF"/>
        </w:rPr>
        <w:fldChar w:fldCharType="end"/>
      </w:r>
      <w:r w:rsidR="0095536B" w:rsidRPr="009D6FDD">
        <w:rPr>
          <w:rFonts w:cs="Times New Roman"/>
          <w:color w:val="000000"/>
          <w:shd w:val="clear" w:color="auto" w:fill="FFFFFF"/>
        </w:rPr>
        <w:t>.</w:t>
      </w:r>
    </w:p>
    <w:p w14:paraId="5C7DB712" w14:textId="2246F3DD" w:rsidR="007773CE" w:rsidRPr="009D6FDD" w:rsidRDefault="006F79A7" w:rsidP="00114CB3">
      <w:pPr>
        <w:rPr>
          <w:rFonts w:cs="Times New Roman"/>
        </w:rPr>
      </w:pPr>
      <w:r w:rsidRPr="009D6FDD">
        <w:rPr>
          <w:rFonts w:cs="Times New Roman"/>
        </w:rPr>
        <w:t>In summary,</w:t>
      </w:r>
      <w:r w:rsidR="007773CE" w:rsidRPr="009D6FDD">
        <w:rPr>
          <w:rFonts w:cs="Times New Roman"/>
        </w:rPr>
        <w:t xml:space="preserve"> most dashboards on the market are aimed at professionals which are difficult to understand and operate, and most of them are static. Therefore, the author considers designing a </w:t>
      </w:r>
      <w:r w:rsidR="00276E67" w:rsidRPr="009D6FDD">
        <w:rPr>
          <w:rFonts w:cs="Times New Roman"/>
          <w:lang w:eastAsia="zh-CN"/>
        </w:rPr>
        <w:t>personalized</w:t>
      </w:r>
      <w:r w:rsidR="007773CE" w:rsidRPr="009D6FDD">
        <w:rPr>
          <w:rFonts w:cs="Times New Roman"/>
        </w:rPr>
        <w:t xml:space="preserve">, interactive dashboard that can lead the users to dig out the relations of the disease data, try best to interpret the data in a more understandable way. This investigation could be enhanced further to below findings include: </w:t>
      </w:r>
    </w:p>
    <w:p w14:paraId="1FEDFF51" w14:textId="727D0909" w:rsidR="005F2CA4" w:rsidRPr="009D6FDD" w:rsidRDefault="005F2CA4" w:rsidP="005F2CA4">
      <w:pPr>
        <w:numPr>
          <w:ilvl w:val="0"/>
          <w:numId w:val="23"/>
        </w:numPr>
        <w:spacing w:before="100" w:beforeAutospacing="1" w:after="100" w:afterAutospacing="1"/>
        <w:jc w:val="left"/>
        <w:rPr>
          <w:rFonts w:cs="Times New Roman"/>
        </w:rPr>
      </w:pPr>
      <w:r w:rsidRPr="009D6FDD">
        <w:rPr>
          <w:rFonts w:cs="Times New Roman"/>
        </w:rPr>
        <w:t>Help them show the patient how they compare to the average.</w:t>
      </w:r>
    </w:p>
    <w:p w14:paraId="67A51843" w14:textId="78F3115C" w:rsidR="00472054" w:rsidRPr="009D6FDD" w:rsidRDefault="00472054" w:rsidP="007F7F82">
      <w:pPr>
        <w:numPr>
          <w:ilvl w:val="0"/>
          <w:numId w:val="23"/>
        </w:numPr>
        <w:spacing w:before="100" w:beforeAutospacing="1" w:after="100" w:afterAutospacing="1"/>
        <w:jc w:val="left"/>
        <w:rPr>
          <w:rFonts w:cs="Times New Roman"/>
        </w:rPr>
      </w:pPr>
      <w:r w:rsidRPr="009D6FDD">
        <w:rPr>
          <w:rFonts w:cs="Times New Roman"/>
        </w:rPr>
        <w:t xml:space="preserve">Help the clinicians decide what </w:t>
      </w:r>
      <w:r w:rsidR="008E62D2" w:rsidRPr="009D6FDD">
        <w:rPr>
          <w:rFonts w:cs="Times New Roman"/>
        </w:rPr>
        <w:t>model</w:t>
      </w:r>
      <w:r w:rsidRPr="009D6FDD">
        <w:rPr>
          <w:rFonts w:cs="Times New Roman"/>
        </w:rPr>
        <w:t xml:space="preserve"> to use</w:t>
      </w:r>
      <w:r w:rsidR="008E62D2" w:rsidRPr="009D6FDD">
        <w:rPr>
          <w:rFonts w:cs="Times New Roman"/>
        </w:rPr>
        <w:t xml:space="preserve"> in machine learning</w:t>
      </w:r>
      <w:r w:rsidR="001D0277" w:rsidRPr="009D6FDD">
        <w:rPr>
          <w:rFonts w:cs="Times New Roman"/>
          <w:lang w:eastAsia="zh-CN"/>
        </w:rPr>
        <w:t>.</w:t>
      </w:r>
    </w:p>
    <w:p w14:paraId="1C509C47" w14:textId="5B0390CE" w:rsidR="008E62D2" w:rsidRPr="009D6FDD" w:rsidRDefault="008E62D2" w:rsidP="008E62D2">
      <w:pPr>
        <w:numPr>
          <w:ilvl w:val="0"/>
          <w:numId w:val="23"/>
        </w:numPr>
        <w:spacing w:before="100" w:beforeAutospacing="1" w:after="100" w:afterAutospacing="1"/>
        <w:jc w:val="left"/>
        <w:rPr>
          <w:rFonts w:cs="Times New Roman"/>
        </w:rPr>
      </w:pPr>
      <w:r w:rsidRPr="009D6FDD">
        <w:rPr>
          <w:rFonts w:cs="Times New Roman"/>
        </w:rPr>
        <w:t xml:space="preserve">Help the clinicians decide what </w:t>
      </w:r>
      <w:r w:rsidR="00CF2C4A" w:rsidRPr="009D6FDD">
        <w:rPr>
          <w:rFonts w:cs="Times New Roman"/>
        </w:rPr>
        <w:t>approach</w:t>
      </w:r>
      <w:r w:rsidRPr="009D6FDD">
        <w:rPr>
          <w:rFonts w:cs="Times New Roman"/>
        </w:rPr>
        <w:t xml:space="preserve"> to use in </w:t>
      </w:r>
      <w:r w:rsidR="00CF2C4A" w:rsidRPr="009D6FDD">
        <w:rPr>
          <w:rFonts w:cs="Times New Roman"/>
        </w:rPr>
        <w:t>statistical</w:t>
      </w:r>
      <w:r w:rsidRPr="009D6FDD">
        <w:rPr>
          <w:rFonts w:cs="Times New Roman"/>
          <w:lang w:eastAsia="zh-CN"/>
        </w:rPr>
        <w:t>.</w:t>
      </w:r>
    </w:p>
    <w:p w14:paraId="43A0B4C1" w14:textId="5C03D701" w:rsidR="00472054" w:rsidRPr="009D6FDD" w:rsidRDefault="00472054" w:rsidP="007F7F82">
      <w:pPr>
        <w:numPr>
          <w:ilvl w:val="0"/>
          <w:numId w:val="23"/>
        </w:numPr>
        <w:spacing w:before="100" w:beforeAutospacing="1" w:after="100" w:afterAutospacing="1"/>
        <w:jc w:val="left"/>
        <w:rPr>
          <w:rFonts w:cs="Times New Roman"/>
        </w:rPr>
      </w:pPr>
      <w:r w:rsidRPr="009D6FDD">
        <w:rPr>
          <w:rFonts w:cs="Times New Roman"/>
        </w:rPr>
        <w:t>Help them interpret the results</w:t>
      </w:r>
      <w:r w:rsidR="00B47D9A" w:rsidRPr="009D6FDD">
        <w:rPr>
          <w:rFonts w:cs="Times New Roman"/>
        </w:rPr>
        <w:t>.</w:t>
      </w:r>
    </w:p>
    <w:p w14:paraId="6B9F061E" w14:textId="77777777" w:rsidR="007773CE" w:rsidRPr="009D6FDD" w:rsidRDefault="007773CE" w:rsidP="00477C93">
      <w:pPr>
        <w:pStyle w:val="Heading2"/>
        <w:rPr>
          <w:rFonts w:ascii="Times New Roman" w:hAnsi="Times New Roman" w:cs="Times New Roman"/>
        </w:rPr>
      </w:pPr>
      <w:bookmarkStart w:id="126" w:name="_Toc73385400"/>
      <w:r w:rsidRPr="009D6FDD">
        <w:rPr>
          <w:rFonts w:ascii="Times New Roman" w:hAnsi="Times New Roman" w:cs="Times New Roman"/>
        </w:rPr>
        <w:t>3.3 Research Questions and Objectives</w:t>
      </w:r>
      <w:bookmarkEnd w:id="126"/>
    </w:p>
    <w:p w14:paraId="69BDC518" w14:textId="26E96AE9" w:rsidR="007773CE" w:rsidRPr="009D6FDD" w:rsidRDefault="007773CE" w:rsidP="005429B1">
      <w:pPr>
        <w:rPr>
          <w:rFonts w:cs="Times New Roman"/>
        </w:rPr>
      </w:pPr>
      <w:r w:rsidRPr="009D6FDD">
        <w:rPr>
          <w:rFonts w:cs="Times New Roman"/>
        </w:rPr>
        <w:t>The primary research question of this thesis is “How to create an autonomous analysis health dashboard to the users in different stage?” This question has led to further research</w:t>
      </w:r>
      <w:r w:rsidR="009E2205" w:rsidRPr="009D6FDD">
        <w:rPr>
          <w:rFonts w:cs="Times New Roman"/>
        </w:rPr>
        <w:t xml:space="preserve"> </w:t>
      </w:r>
      <w:r w:rsidRPr="009D6FDD">
        <w:rPr>
          <w:rFonts w:cs="Times New Roman"/>
        </w:rPr>
        <w:t>questions as follows:</w:t>
      </w:r>
    </w:p>
    <w:p w14:paraId="3AABEC37" w14:textId="013B3F65" w:rsidR="007773CE" w:rsidRPr="009D6FDD" w:rsidRDefault="007773CE" w:rsidP="005429B1">
      <w:pPr>
        <w:rPr>
          <w:rFonts w:cs="Times New Roman"/>
        </w:rPr>
      </w:pPr>
      <w:r w:rsidRPr="009D6FDD">
        <w:rPr>
          <w:rFonts w:cs="Times New Roman"/>
          <w:b/>
          <w:bCs/>
        </w:rPr>
        <w:t xml:space="preserve">Research Question </w:t>
      </w:r>
      <w:r w:rsidR="00AE1C5B" w:rsidRPr="009D6FDD">
        <w:rPr>
          <w:rFonts w:cs="Times New Roman"/>
          <w:b/>
          <w:bCs/>
        </w:rPr>
        <w:t>1</w:t>
      </w:r>
      <w:r w:rsidRPr="009D6FDD">
        <w:rPr>
          <w:rFonts w:cs="Times New Roman"/>
          <w:b/>
          <w:bCs/>
        </w:rPr>
        <w:t>:</w:t>
      </w:r>
      <w:r w:rsidRPr="009D6FDD">
        <w:rPr>
          <w:rFonts w:cs="Times New Roman"/>
        </w:rPr>
        <w:t xml:space="preserve"> How to show a patient how they sit compared to the average. </w:t>
      </w:r>
    </w:p>
    <w:p w14:paraId="1146867F" w14:textId="14F12C75" w:rsidR="006B6385" w:rsidRPr="009D6FDD" w:rsidRDefault="00986D4C" w:rsidP="001E1B1F">
      <w:pPr>
        <w:rPr>
          <w:rFonts w:cs="Times New Roman"/>
        </w:rPr>
      </w:pPr>
      <w:r w:rsidRPr="009D6FDD">
        <w:rPr>
          <w:rFonts w:cs="Times New Roman"/>
          <w:b/>
          <w:bCs/>
        </w:rPr>
        <w:t>Objective</w:t>
      </w:r>
      <w:r w:rsidR="00B81C55" w:rsidRPr="009D6FDD">
        <w:rPr>
          <w:rFonts w:cs="Times New Roman"/>
          <w:b/>
          <w:bCs/>
          <w:lang w:eastAsia="zh-CN"/>
        </w:rPr>
        <w:t>:</w:t>
      </w:r>
      <w:r w:rsidRPr="009D6FDD">
        <w:rPr>
          <w:rFonts w:cs="Times New Roman"/>
        </w:rPr>
        <w:t xml:space="preserve"> </w:t>
      </w:r>
      <w:r w:rsidR="007D3AA0" w:rsidRPr="009D6FDD">
        <w:rPr>
          <w:rFonts w:cs="Times New Roman"/>
        </w:rPr>
        <w:t>Through extensive investigation and research, the author found that both doctors and patients like to compare with the average level as a criterion for judging their own health level, which seems to be a psychological effect.</w:t>
      </w:r>
      <w:r w:rsidR="001E1B1F" w:rsidRPr="009D6FDD">
        <w:rPr>
          <w:rFonts w:cs="Times New Roman"/>
        </w:rPr>
        <w:t xml:space="preserve"> </w:t>
      </w:r>
      <w:r w:rsidR="006B6385" w:rsidRPr="009D6FDD">
        <w:rPr>
          <w:rFonts w:cs="Times New Roman"/>
        </w:rPr>
        <w:t>The most common example is that an adult man can quickly know whether he is overweight or underweight by comparing his weight with other people of the same age.</w:t>
      </w:r>
      <w:r w:rsidR="0071720C" w:rsidRPr="009D6FDD">
        <w:rPr>
          <w:rFonts w:cs="Times New Roman"/>
        </w:rPr>
        <w:t xml:space="preserve"> </w:t>
      </w:r>
      <w:r w:rsidR="00E23E0E" w:rsidRPr="009D6FDD">
        <w:rPr>
          <w:rFonts w:cs="Times New Roman"/>
        </w:rPr>
        <w:t xml:space="preserve">In this article, the author will try to figure out how to </w:t>
      </w:r>
      <w:r w:rsidR="00660A9D" w:rsidRPr="009D6FDD">
        <w:rPr>
          <w:rFonts w:cs="Times New Roman"/>
        </w:rPr>
        <w:t>show a patient can compare to the average</w:t>
      </w:r>
      <w:r w:rsidR="00C76A55" w:rsidRPr="009D6FDD">
        <w:rPr>
          <w:rFonts w:cs="Times New Roman"/>
        </w:rPr>
        <w:t>.</w:t>
      </w:r>
    </w:p>
    <w:p w14:paraId="390168B7" w14:textId="7F124B22" w:rsidR="00EE3A7B" w:rsidRPr="009D6FDD" w:rsidRDefault="007773CE" w:rsidP="005429B1">
      <w:pPr>
        <w:shd w:val="clear" w:color="auto" w:fill="FFFFFF"/>
        <w:spacing w:after="0"/>
        <w:rPr>
          <w:rFonts w:cs="Times New Roman"/>
        </w:rPr>
      </w:pPr>
      <w:r w:rsidRPr="009D6FDD">
        <w:rPr>
          <w:rFonts w:cs="Times New Roman"/>
          <w:b/>
          <w:bCs/>
        </w:rPr>
        <w:t xml:space="preserve">Research Question </w:t>
      </w:r>
      <w:r w:rsidR="00E47F1A" w:rsidRPr="009D6FDD">
        <w:rPr>
          <w:rFonts w:cs="Times New Roman"/>
          <w:b/>
          <w:bCs/>
        </w:rPr>
        <w:t>2</w:t>
      </w:r>
      <w:r w:rsidRPr="009D6FDD">
        <w:rPr>
          <w:rFonts w:cs="Times New Roman"/>
          <w:b/>
          <w:bCs/>
        </w:rPr>
        <w:t>:</w:t>
      </w:r>
      <w:r w:rsidRPr="009D6FDD">
        <w:rPr>
          <w:rFonts w:cs="Times New Roman"/>
        </w:rPr>
        <w:t xml:space="preserve"> How to support doctors in selecting the ‘best’ statistical approaches</w:t>
      </w:r>
      <w:r w:rsidR="00F45695" w:rsidRPr="009D6FDD">
        <w:rPr>
          <w:rFonts w:cs="Times New Roman"/>
        </w:rPr>
        <w:t>?</w:t>
      </w:r>
    </w:p>
    <w:p w14:paraId="1C48DC46" w14:textId="37B61790" w:rsidR="003E4AB7" w:rsidRPr="009D6FDD" w:rsidRDefault="00A20C09" w:rsidP="003E4AB7">
      <w:pPr>
        <w:rPr>
          <w:rFonts w:cs="Times New Roman"/>
        </w:rPr>
      </w:pPr>
      <w:r w:rsidRPr="009D6FDD">
        <w:rPr>
          <w:rFonts w:cs="Times New Roman"/>
          <w:b/>
          <w:bCs/>
          <w:color w:val="000000"/>
          <w:shd w:val="clear" w:color="auto" w:fill="FFFFFF"/>
        </w:rPr>
        <w:t xml:space="preserve">Objective: </w:t>
      </w:r>
      <w:r w:rsidR="003E4AB7" w:rsidRPr="009D6FDD">
        <w:rPr>
          <w:rFonts w:cs="Times New Roman"/>
          <w:color w:val="000000"/>
          <w:shd w:val="clear" w:color="auto" w:fill="FFFFFF"/>
        </w:rPr>
        <w:t>Selection of appropriate statistical method is very important step in analysis of biomedical data</w:t>
      </w:r>
      <w:r w:rsidR="00126978" w:rsidRPr="009D6FDD">
        <w:rPr>
          <w:rFonts w:cs="Times New Roman"/>
          <w:color w:val="000000"/>
          <w:shd w:val="clear" w:color="auto" w:fill="FFFFFF"/>
        </w:rPr>
        <w:fldChar w:fldCharType="begin" w:fldLock="1"/>
      </w:r>
      <w:r w:rsidR="0054030F">
        <w:rPr>
          <w:rFonts w:cs="Times New Roman"/>
          <w:color w:val="000000"/>
          <w:shd w:val="clear" w:color="auto" w:fill="FFFFFF"/>
        </w:rPr>
        <w:instrText>ADDIN CSL_CITATION {"citationItems":[{"id":"ITEM-1","itemData":{"DOI":"10.4103/aca.ACA_248_18","ISSN":"09745181","PMID":"31274493","abstract":"In biostatistics, for each of the specific situation, statistical methods are available for analysis and interpretation of the data. To select the appropriate statistical method, one need to know the assumption and conditions of the statistical methods, so that proper statistical method can be selected for data analysis. Two main statistical methods are used in data analysis: descriptive statistics, which summarizes data using indexes such as mean and median and another is inferential statistics, which draw conclusions from data using statistical tests such as student's t-test. Selection of appropriate statistical method depends on the following three things: Aim and objective of the study, Type and distribution of the data used, and Nature of the observations (pairedunpaired). All type of statistical methods that are used to compare the means are called parametric while statistical methods used to compare other than means (ex-medianmean ranksproportions) are called nonparametric methods. In the present article, we have discussed the parametric and non-parametric methods, their assumptions, and how to select appropriate statistical methods for analysis and interpretation of the biomedical data.","author":[{"dropping-particle":"","family":"Mishra","given":"Prabhaker","non-dropping-particle":"","parse-names":false,"suffix":""},{"dropping-particle":"","family":"Pandey","given":"Chandra","non-dropping-particle":"","parse-names":false,"suffix":""},{"dropping-particle":"","family":"Singh","given":"Uttam","non-dropping-particle":"","parse-names":false,"suffix":""},{"dropping-particle":"","family":"Keshri","given":"Amit","non-dropping-particle":"","parse-names":false,"suffix":""},{"dropping-particle":"","family":"Sabaretnam","given":"Mayilvaganan","non-dropping-particle":"","parse-names":false,"suffix":""}],"container-title":"Annals of Cardiac Anaesthesia","id":"ITEM-1","issue":"3","issued":{"date-parts":[["2019","7","1"]]},"page":"297-301","publisher":"Wolters Kluwer Medknow Publications","title":"Selection of appropriate statistical methods for data analysis","type":"article-journal","volume":"22"},"uris":["http://www.mendeley.com/documents/?uuid=383880e2-9157-3b72-830f-a3d2ab06005a"]}],"mendeley":{"formattedCitation":"[58]","plainTextFormattedCitation":"[58]","previouslyFormattedCitation":"[58]"},"properties":{"noteIndex":0},"schema":"https://github.com/citation-style-language/schema/raw/master/csl-citation.json"}</w:instrText>
      </w:r>
      <w:r w:rsidR="00126978" w:rsidRPr="009D6FDD">
        <w:rPr>
          <w:rFonts w:cs="Times New Roman"/>
          <w:color w:val="000000"/>
          <w:shd w:val="clear" w:color="auto" w:fill="FFFFFF"/>
        </w:rPr>
        <w:fldChar w:fldCharType="separate"/>
      </w:r>
      <w:r w:rsidR="0054030F" w:rsidRPr="0054030F">
        <w:rPr>
          <w:rFonts w:cs="Times New Roman"/>
          <w:noProof/>
          <w:color w:val="000000"/>
          <w:shd w:val="clear" w:color="auto" w:fill="FFFFFF"/>
        </w:rPr>
        <w:t>[58]</w:t>
      </w:r>
      <w:r w:rsidR="00126978" w:rsidRPr="009D6FDD">
        <w:rPr>
          <w:rFonts w:cs="Times New Roman"/>
          <w:color w:val="000000"/>
          <w:shd w:val="clear" w:color="auto" w:fill="FFFFFF"/>
        </w:rPr>
        <w:fldChar w:fldCharType="end"/>
      </w:r>
      <w:r w:rsidR="003E4AB7" w:rsidRPr="009D6FDD">
        <w:rPr>
          <w:rFonts w:cs="Times New Roman"/>
          <w:color w:val="000000"/>
          <w:shd w:val="clear" w:color="auto" w:fill="FFFFFF"/>
        </w:rPr>
        <w:t xml:space="preserve">. A wrong selection of the statistical method not only creates some serious problem during the interpretation of the findings but also affects the conclusion of the </w:t>
      </w:r>
      <w:r w:rsidR="003E4AB7" w:rsidRPr="009D6FDD">
        <w:rPr>
          <w:rFonts w:cs="Times New Roman"/>
          <w:color w:val="000000"/>
          <w:shd w:val="clear" w:color="auto" w:fill="FFFFFF"/>
        </w:rPr>
        <w:lastRenderedPageBreak/>
        <w:t>study</w:t>
      </w:r>
      <w:r w:rsidR="00100A8C" w:rsidRPr="009D6FDD">
        <w:rPr>
          <w:rFonts w:cs="Times New Roman"/>
          <w:color w:val="000000"/>
          <w:shd w:val="clear" w:color="auto" w:fill="FFFFFF"/>
        </w:rPr>
        <w:fldChar w:fldCharType="begin" w:fldLock="1"/>
      </w:r>
      <w:r w:rsidR="0054030F">
        <w:rPr>
          <w:rFonts w:cs="Times New Roman"/>
          <w:color w:val="000000"/>
          <w:shd w:val="clear" w:color="auto" w:fill="FFFFFF"/>
        </w:rPr>
        <w:instrText>ADDIN CSL_CITATION {"citationItems":[{"id":"ITEM-1","itemData":{"DOI":"10.4103/aca.ACA_248_18","ISSN":"09745181","PMID":"31274493","abstract":"In biostatistics, for each of the specific situation, statistical methods are available for analysis and interpretation of the data. To select the appropriate statistical method, one need to know the assumption and conditions of the statistical methods, so that proper statistical method can be selected for data analysis. Two main statistical methods are used in data analysis: descriptive statistics, which summarizes data using indexes such as mean and median and another is inferential statistics, which draw conclusions from data using statistical tests such as student's t-test. Selection of appropriate statistical method depends on the following three things: Aim and objective of the study, Type and distribution of the data used, and Nature of the observations (pairedunpaired). All type of statistical methods that are used to compare the means are called parametric while statistical methods used to compare other than means (ex-medianmean ranksproportions) are called nonparametric methods. In the present article, we have discussed the parametric and non-parametric methods, their assumptions, and how to select appropriate statistical methods for analysis and interpretation of the biomedical data.","author":[{"dropping-particle":"","family":"Mishra","given":"Prabhaker","non-dropping-particle":"","parse-names":false,"suffix":""},{"dropping-particle":"","family":"Pandey","given":"Chandra","non-dropping-particle":"","parse-names":false,"suffix":""},{"dropping-particle":"","family":"Singh","given":"Uttam","non-dropping-particle":"","parse-names":false,"suffix":""},{"dropping-particle":"","family":"Keshri","given":"Amit","non-dropping-particle":"","parse-names":false,"suffix":""},{"dropping-particle":"","family":"Sabaretnam","given":"Mayilvaganan","non-dropping-particle":"","parse-names":false,"suffix":""}],"container-title":"Annals of Cardiac Anaesthesia","id":"ITEM-1","issue":"3","issued":{"date-parts":[["2019","7","1"]]},"page":"297-301","publisher":"Wolters Kluwer Medknow Publications","title":"Selection of appropriate statistical methods for data analysis","type":"article-journal","volume":"22"},"uris":["http://www.mendeley.com/documents/?uuid=383880e2-9157-3b72-830f-a3d2ab06005a"]}],"mendeley":{"formattedCitation":"[58]","plainTextFormattedCitation":"[58]","previouslyFormattedCitation":"[58]"},"properties":{"noteIndex":0},"schema":"https://github.com/citation-style-language/schema/raw/master/csl-citation.json"}</w:instrText>
      </w:r>
      <w:r w:rsidR="00100A8C" w:rsidRPr="009D6FDD">
        <w:rPr>
          <w:rFonts w:cs="Times New Roman"/>
          <w:color w:val="000000"/>
          <w:shd w:val="clear" w:color="auto" w:fill="FFFFFF"/>
        </w:rPr>
        <w:fldChar w:fldCharType="separate"/>
      </w:r>
      <w:r w:rsidR="0054030F" w:rsidRPr="0054030F">
        <w:rPr>
          <w:rFonts w:cs="Times New Roman"/>
          <w:noProof/>
          <w:color w:val="000000"/>
          <w:shd w:val="clear" w:color="auto" w:fill="FFFFFF"/>
        </w:rPr>
        <w:t>[58]</w:t>
      </w:r>
      <w:r w:rsidR="00100A8C" w:rsidRPr="009D6FDD">
        <w:rPr>
          <w:rFonts w:cs="Times New Roman"/>
          <w:color w:val="000000"/>
          <w:shd w:val="clear" w:color="auto" w:fill="FFFFFF"/>
        </w:rPr>
        <w:fldChar w:fldCharType="end"/>
      </w:r>
      <w:r w:rsidR="003E4AB7" w:rsidRPr="009D6FDD">
        <w:rPr>
          <w:rFonts w:cs="Times New Roman"/>
          <w:color w:val="000000"/>
          <w:shd w:val="clear" w:color="auto" w:fill="FFFFFF"/>
        </w:rPr>
        <w:t>.</w:t>
      </w:r>
      <w:r w:rsidR="00A26E39" w:rsidRPr="009D6FDD">
        <w:rPr>
          <w:rFonts w:cs="Times New Roman"/>
          <w:color w:val="000000"/>
          <w:shd w:val="clear" w:color="auto" w:fill="FFFFFF"/>
        </w:rPr>
        <w:t xml:space="preserve"> Therefore, the author will </w:t>
      </w:r>
      <w:r w:rsidR="009633BF" w:rsidRPr="009D6FDD">
        <w:rPr>
          <w:rFonts w:cs="Times New Roman"/>
          <w:color w:val="000000"/>
          <w:shd w:val="clear" w:color="auto" w:fill="FFFFFF"/>
        </w:rPr>
        <w:t xml:space="preserve">try to design a logic that can help the doctor automatically find the best statistical approach. </w:t>
      </w:r>
    </w:p>
    <w:p w14:paraId="4F81E229" w14:textId="0807F803" w:rsidR="007773CE" w:rsidRPr="009D6FDD" w:rsidRDefault="007773CE" w:rsidP="005429B1">
      <w:pPr>
        <w:shd w:val="clear" w:color="auto" w:fill="FFFFFF"/>
        <w:spacing w:after="0"/>
        <w:rPr>
          <w:rFonts w:cs="Times New Roman"/>
        </w:rPr>
      </w:pPr>
      <w:r w:rsidRPr="009D6FDD">
        <w:rPr>
          <w:rFonts w:cs="Times New Roman"/>
          <w:b/>
          <w:bCs/>
        </w:rPr>
        <w:t xml:space="preserve">Research Question </w:t>
      </w:r>
      <w:r w:rsidR="00CE15D9" w:rsidRPr="009D6FDD">
        <w:rPr>
          <w:rFonts w:cs="Times New Roman"/>
          <w:b/>
          <w:bCs/>
        </w:rPr>
        <w:t>3</w:t>
      </w:r>
      <w:r w:rsidRPr="009D6FDD">
        <w:rPr>
          <w:rFonts w:cs="Times New Roman"/>
          <w:b/>
          <w:bCs/>
        </w:rPr>
        <w:t>:</w:t>
      </w:r>
      <w:r w:rsidRPr="009D6FDD">
        <w:rPr>
          <w:rFonts w:cs="Times New Roman"/>
        </w:rPr>
        <w:t xml:space="preserve"> How to help doctors in selecting the ‘best’ ML approaches?  </w:t>
      </w:r>
    </w:p>
    <w:p w14:paraId="571E1DCC" w14:textId="09C1894F" w:rsidR="007773CE" w:rsidRPr="009D6FDD" w:rsidRDefault="00441935" w:rsidP="005429B1">
      <w:pPr>
        <w:shd w:val="clear" w:color="auto" w:fill="FFFFFF"/>
        <w:spacing w:after="0"/>
        <w:rPr>
          <w:rFonts w:cs="Times New Roman"/>
        </w:rPr>
      </w:pPr>
      <w:r w:rsidRPr="009D6FDD">
        <w:rPr>
          <w:rFonts w:cs="Times New Roman"/>
          <w:b/>
          <w:bCs/>
        </w:rPr>
        <w:t>Objective</w:t>
      </w:r>
      <w:r w:rsidR="00CA5F3B" w:rsidRPr="009D6FDD">
        <w:rPr>
          <w:rFonts w:cs="Times New Roman"/>
          <w:b/>
          <w:bCs/>
        </w:rPr>
        <w:t>:</w:t>
      </w:r>
      <w:r w:rsidR="00CA5F3B" w:rsidRPr="009D6FDD">
        <w:rPr>
          <w:rFonts w:cs="Times New Roman"/>
        </w:rPr>
        <w:t xml:space="preserve"> </w:t>
      </w:r>
      <w:r w:rsidR="009547A2" w:rsidRPr="009D6FDD">
        <w:rPr>
          <w:rFonts w:cs="Times New Roman"/>
        </w:rPr>
        <w:t xml:space="preserve">As the doctors are quite busy in their daily work, they have no time and no such professional knowledge of how to select best ML approaches. </w:t>
      </w:r>
      <w:r w:rsidR="003A5CF2" w:rsidRPr="009D6FDD">
        <w:rPr>
          <w:rFonts w:cs="Times New Roman"/>
        </w:rPr>
        <w:t xml:space="preserve">For example, when to use Logic Regression, Clustering </w:t>
      </w:r>
      <w:r w:rsidR="00C76A55" w:rsidRPr="009D6FDD">
        <w:rPr>
          <w:rFonts w:cs="Times New Roman"/>
        </w:rPr>
        <w:t>Analysis</w:t>
      </w:r>
      <w:r w:rsidR="003A5CF2" w:rsidRPr="009D6FDD">
        <w:rPr>
          <w:rFonts w:cs="Times New Roman"/>
        </w:rPr>
        <w:t xml:space="preserve"> or variance analysis? What</w:t>
      </w:r>
      <w:r w:rsidR="004847DA" w:rsidRPr="009D6FDD">
        <w:rPr>
          <w:rFonts w:cs="Times New Roman"/>
        </w:rPr>
        <w:t xml:space="preserve"> </w:t>
      </w:r>
      <w:r w:rsidR="004847DA" w:rsidRPr="009D6FDD">
        <w:rPr>
          <w:rFonts w:cs="Times New Roman"/>
          <w:lang w:eastAsia="zh-CN"/>
        </w:rPr>
        <w:t>is</w:t>
      </w:r>
      <w:r w:rsidR="003A5CF2" w:rsidRPr="009D6FDD">
        <w:rPr>
          <w:rFonts w:cs="Times New Roman"/>
        </w:rPr>
        <w:t xml:space="preserve"> the strength and limitations of them?</w:t>
      </w:r>
      <w:r w:rsidR="00A23089" w:rsidRPr="009D6FDD">
        <w:rPr>
          <w:rFonts w:cs="Times New Roman"/>
        </w:rPr>
        <w:t xml:space="preserve"> </w:t>
      </w:r>
      <w:r w:rsidR="007773CE" w:rsidRPr="009D6FDD">
        <w:rPr>
          <w:rFonts w:cs="Times New Roman"/>
        </w:rPr>
        <w:t>Wh</w:t>
      </w:r>
      <w:r w:rsidR="00DF2E64" w:rsidRPr="009D6FDD">
        <w:rPr>
          <w:rFonts w:cs="Times New Roman"/>
        </w:rPr>
        <w:t>ich</w:t>
      </w:r>
      <w:r w:rsidR="00B820E3" w:rsidRPr="009D6FDD">
        <w:rPr>
          <w:rFonts w:cs="Times New Roman"/>
        </w:rPr>
        <w:t xml:space="preserve"> model</w:t>
      </w:r>
      <w:r w:rsidR="007773CE" w:rsidRPr="009D6FDD">
        <w:rPr>
          <w:rFonts w:cs="Times New Roman"/>
        </w:rPr>
        <w:t xml:space="preserve"> should </w:t>
      </w:r>
      <w:r w:rsidR="005562CA" w:rsidRPr="009D6FDD">
        <w:rPr>
          <w:rFonts w:cs="Times New Roman"/>
        </w:rPr>
        <w:t xml:space="preserve">the doctor use if they want to check the data relationship or predict the patient’s health status after taking the </w:t>
      </w:r>
      <w:r w:rsidR="009F506B" w:rsidRPr="009D6FDD">
        <w:rPr>
          <w:rFonts w:cs="Times New Roman"/>
        </w:rPr>
        <w:t>medicine?</w:t>
      </w:r>
      <w:r w:rsidR="00C76A55" w:rsidRPr="009D6FDD">
        <w:rPr>
          <w:rFonts w:cs="Times New Roman"/>
        </w:rPr>
        <w:t xml:space="preserve"> </w:t>
      </w:r>
      <w:r w:rsidR="00171C68" w:rsidRPr="009D6FDD">
        <w:rPr>
          <w:rFonts w:cs="Times New Roman"/>
        </w:rPr>
        <w:t>In addition</w:t>
      </w:r>
      <w:r w:rsidR="00856D3F" w:rsidRPr="009D6FDD">
        <w:rPr>
          <w:rFonts w:cs="Times New Roman"/>
        </w:rPr>
        <w:t xml:space="preserve">, to the doctors it may be easier to understand those medical terminologies. While the ordinary users like patients they probably will find it difficult to understand what </w:t>
      </w:r>
      <w:r w:rsidR="004C22D6" w:rsidRPr="009D6FDD">
        <w:rPr>
          <w:rFonts w:cs="Times New Roman"/>
        </w:rPr>
        <w:t>AUC is</w:t>
      </w:r>
      <w:r w:rsidR="00856D3F" w:rsidRPr="009D6FDD">
        <w:rPr>
          <w:rFonts w:cs="Times New Roman"/>
        </w:rPr>
        <w:t>, specificity etc.</w:t>
      </w:r>
      <w:r w:rsidR="006505A7" w:rsidRPr="009D6FDD">
        <w:rPr>
          <w:rFonts w:cs="Times New Roman"/>
        </w:rPr>
        <w:t xml:space="preserve"> </w:t>
      </w:r>
      <w:r w:rsidR="0038479B" w:rsidRPr="009D6FDD">
        <w:rPr>
          <w:rFonts w:cs="Times New Roman"/>
        </w:rPr>
        <w:t>Thus,</w:t>
      </w:r>
      <w:r w:rsidR="006505A7" w:rsidRPr="009D6FDD">
        <w:rPr>
          <w:rFonts w:cs="Times New Roman"/>
        </w:rPr>
        <w:t xml:space="preserve"> the author will try to </w:t>
      </w:r>
      <w:r w:rsidR="005B33D8" w:rsidRPr="009D6FDD">
        <w:rPr>
          <w:rFonts w:cs="Times New Roman"/>
        </w:rPr>
        <w:t>make a conclusion to suggest the</w:t>
      </w:r>
      <w:r w:rsidR="006505A7" w:rsidRPr="009D6FDD">
        <w:rPr>
          <w:rFonts w:cs="Times New Roman"/>
        </w:rPr>
        <w:t xml:space="preserve"> </w:t>
      </w:r>
      <w:r w:rsidR="005B33D8" w:rsidRPr="009D6FDD">
        <w:rPr>
          <w:rFonts w:cs="Times New Roman"/>
        </w:rPr>
        <w:t>‘</w:t>
      </w:r>
      <w:r w:rsidR="006505A7" w:rsidRPr="009D6FDD">
        <w:rPr>
          <w:rFonts w:cs="Times New Roman"/>
        </w:rPr>
        <w:t>best</w:t>
      </w:r>
      <w:r w:rsidR="005B33D8" w:rsidRPr="009D6FDD">
        <w:rPr>
          <w:rFonts w:cs="Times New Roman"/>
        </w:rPr>
        <w:t>’</w:t>
      </w:r>
      <w:r w:rsidR="006505A7" w:rsidRPr="009D6FDD">
        <w:rPr>
          <w:rFonts w:cs="Times New Roman"/>
        </w:rPr>
        <w:t xml:space="preserve"> ML model by comparing the AUC, sensitivity etc.  </w:t>
      </w:r>
    </w:p>
    <w:p w14:paraId="32065305" w14:textId="07277326" w:rsidR="007773CE" w:rsidRPr="009D6FDD" w:rsidRDefault="007773CE" w:rsidP="00FE5E26">
      <w:pPr>
        <w:shd w:val="clear" w:color="auto" w:fill="FFFFFF"/>
        <w:spacing w:after="0"/>
        <w:rPr>
          <w:rFonts w:cs="Times New Roman"/>
        </w:rPr>
      </w:pPr>
      <w:r w:rsidRPr="009D6FDD">
        <w:rPr>
          <w:rFonts w:cs="Times New Roman"/>
          <w:b/>
          <w:bCs/>
        </w:rPr>
        <w:t xml:space="preserve">Research Question </w:t>
      </w:r>
      <w:r w:rsidR="00C112DB" w:rsidRPr="009D6FDD">
        <w:rPr>
          <w:rFonts w:cs="Times New Roman"/>
          <w:b/>
          <w:bCs/>
        </w:rPr>
        <w:t>4</w:t>
      </w:r>
      <w:r w:rsidRPr="009D6FDD">
        <w:rPr>
          <w:rFonts w:cs="Times New Roman"/>
          <w:b/>
          <w:bCs/>
        </w:rPr>
        <w:t>:</w:t>
      </w:r>
      <w:r w:rsidRPr="009D6FDD">
        <w:rPr>
          <w:rFonts w:cs="Times New Roman"/>
        </w:rPr>
        <w:t xml:space="preserve"> How to use best practise in data visualisation to support users in the interpretation of the results from the ML/statistical approaches</w:t>
      </w:r>
      <w:r w:rsidR="0049609F" w:rsidRPr="009D6FDD">
        <w:rPr>
          <w:rFonts w:cs="Times New Roman"/>
        </w:rPr>
        <w:t>.</w:t>
      </w:r>
    </w:p>
    <w:p w14:paraId="6DF780BA" w14:textId="214E8330" w:rsidR="005D04F4" w:rsidRPr="009D6FDD" w:rsidRDefault="00B6316D" w:rsidP="005429B1">
      <w:pPr>
        <w:rPr>
          <w:rFonts w:cs="Times New Roman"/>
        </w:rPr>
      </w:pPr>
      <w:r w:rsidRPr="009D6FDD">
        <w:rPr>
          <w:rFonts w:cs="Times New Roman"/>
          <w:b/>
          <w:bCs/>
        </w:rPr>
        <w:t>Objective:</w:t>
      </w:r>
      <w:r w:rsidR="006F1E2E" w:rsidRPr="009D6FDD">
        <w:rPr>
          <w:rFonts w:cs="Times New Roman"/>
          <w:b/>
          <w:bCs/>
        </w:rPr>
        <w:t xml:space="preserve"> </w:t>
      </w:r>
      <w:r w:rsidR="0090028E" w:rsidRPr="009D6FDD">
        <w:rPr>
          <w:rFonts w:cs="Times New Roman"/>
        </w:rPr>
        <w:t xml:space="preserve">Although we have learned to collect and store large amounts of data, the data is so large that it is difficult for us to understand them on our own </w:t>
      </w:r>
      <w:r w:rsidR="0090028E" w:rsidRPr="009D6FDD">
        <w:rPr>
          <w:rFonts w:cs="Times New Roman"/>
        </w:rPr>
        <w:fldChar w:fldCharType="begin" w:fldLock="1"/>
      </w:r>
      <w:r w:rsidR="0054030F">
        <w:rPr>
          <w:rFonts w:cs="Times New Roman"/>
        </w:rPr>
        <w:instrText>ADDIN CSL_CITATION {"citationItems":[{"id":"ITEM-1","itemData":{"URL":"https://boostlabs.com/blog/artificial-intelligence-and-data-visualization/","accessed":{"date-parts":[["2021","4","1"]]},"id":"ITEM-1","issued":{"date-parts":[["0"]]},"title":"Artificial Intelligence and Data Visualization | Boost Labs","type":"webpage"},"uris":["http://www.mendeley.com/documents/?uuid=0c8880c6-b4eb-391c-9db6-f0d67ad6dc95"]},{"id":"ITEM-2","itemData":{"URL":"https://www.forbes.com/sites/marcoannunziata/2019/02/09/ai-and-data-visualization-how-ai-helps-companies-see-through-the-fog-of-data/?sh=1f4303c57cf3","accessed":{"date-parts":[["2021","4","1"]]},"id":"ITEM-2","issued":{"date-parts":[["0"]]},"title":"AI And Data Visualization: How AI Helps Companies See Through The Fog Of Data","type":"webpage"},"uris":["http://www.mendeley.com/documents/?uuid=ac67ab2f-e1b0-38b9-94dc-29108b67d3c5"]}],"mendeley":{"formattedCitation":"[79], [80]","plainTextFormattedCitation":"[79], [80]","previouslyFormattedCitation":"[79], [80]"},"properties":{"noteIndex":0},"schema":"https://github.com/citation-style-language/schema/raw/master/csl-citation.json"}</w:instrText>
      </w:r>
      <w:r w:rsidR="0090028E" w:rsidRPr="009D6FDD">
        <w:rPr>
          <w:rFonts w:cs="Times New Roman"/>
        </w:rPr>
        <w:fldChar w:fldCharType="separate"/>
      </w:r>
      <w:r w:rsidR="0054030F" w:rsidRPr="0054030F">
        <w:rPr>
          <w:rFonts w:cs="Times New Roman"/>
          <w:noProof/>
        </w:rPr>
        <w:t>[79], [80]</w:t>
      </w:r>
      <w:r w:rsidR="0090028E" w:rsidRPr="009D6FDD">
        <w:rPr>
          <w:rFonts w:cs="Times New Roman"/>
        </w:rPr>
        <w:fldChar w:fldCharType="end"/>
      </w:r>
      <w:r w:rsidR="0090028E" w:rsidRPr="009D6FDD">
        <w:rPr>
          <w:rFonts w:cs="Times New Roman"/>
        </w:rPr>
        <w:t xml:space="preserve">.Artificial intelligence software can help humans create better computer vision models, and can obtain huge data sets, and show us various patterns and correlations, so as to help our intelligence play the best role </w:t>
      </w:r>
      <w:r w:rsidR="0090028E" w:rsidRPr="009D6FDD">
        <w:rPr>
          <w:rFonts w:cs="Times New Roman"/>
        </w:rPr>
        <w:fldChar w:fldCharType="begin" w:fldLock="1"/>
      </w:r>
      <w:r w:rsidR="0054030F">
        <w:rPr>
          <w:rFonts w:cs="Times New Roman"/>
        </w:rPr>
        <w:instrText>ADDIN CSL_CITATION {"citationItems":[{"id":"ITEM-1","itemData":{"URL":"https://www.forbes.com/sites/marcoannunziata/2019/02/09/ai-and-data-visualization-how-ai-helps-companies-see-through-the-fog-of-data/?sh=1f4303c57cf3","accessed":{"date-parts":[["2021","4","1"]]},"id":"ITEM-1","issued":{"date-parts":[["0"]]},"title":"AI And Data Visualization: How AI Helps Companies See Through The Fog Of Data","type":"webpage"},"uris":["http://www.mendeley.com/documents/?uuid=ac67ab2f-e1b0-38b9-94dc-29108b67d3c5"]},{"id":"ITEM-2","itemData":{"URL":"https://medium.com/plotly/data-visualization-for-artificial-intelligence-and-vice-versa-a38869065d88","accessed":{"date-parts":[["2021","4","1"]]},"id":"ITEM-2","issued":{"date-parts":[["0"]]},"title":"Data Visualization for Artificial Intelligence, and Vice Versa | by plotly | Plotly | Medium","type":"webpage"},"uris":["http://www.mendeley.com/documents/?uuid=4b247727-4509-30db-b712-5202e04fe2d8"]}],"mendeley":{"formattedCitation":"[80], [81]","plainTextFormattedCitation":"[80], [81]","previouslyFormattedCitation":"[80], [81]"},"properties":{"noteIndex":0},"schema":"https://github.com/citation-style-language/schema/raw/master/csl-citation.json"}</w:instrText>
      </w:r>
      <w:r w:rsidR="0090028E" w:rsidRPr="009D6FDD">
        <w:rPr>
          <w:rFonts w:cs="Times New Roman"/>
        </w:rPr>
        <w:fldChar w:fldCharType="separate"/>
      </w:r>
      <w:r w:rsidR="0054030F" w:rsidRPr="0054030F">
        <w:rPr>
          <w:rFonts w:cs="Times New Roman"/>
          <w:noProof/>
        </w:rPr>
        <w:t>[80], [81]</w:t>
      </w:r>
      <w:r w:rsidR="0090028E" w:rsidRPr="009D6FDD">
        <w:rPr>
          <w:rFonts w:cs="Times New Roman"/>
        </w:rPr>
        <w:fldChar w:fldCharType="end"/>
      </w:r>
      <w:r w:rsidR="0090028E" w:rsidRPr="009D6FDD">
        <w:rPr>
          <w:rFonts w:cs="Times New Roman"/>
        </w:rPr>
        <w:t>. However, the output of the artificial intelligence development process is usually called the "black box" because it is not created by humans, so it is not easy to be interpreted or explained by humans</w:t>
      </w:r>
      <w:r w:rsidR="0090028E" w:rsidRPr="009D6FDD">
        <w:rPr>
          <w:rFonts w:cs="Times New Roman"/>
        </w:rPr>
        <w:fldChar w:fldCharType="begin" w:fldLock="1"/>
      </w:r>
      <w:r w:rsidR="0054030F">
        <w:rPr>
          <w:rFonts w:cs="Times New Roman"/>
        </w:rPr>
        <w:instrText>ADDIN CSL_CITATION {"citationItems":[{"id":"ITEM-1","itemData":{"URL":"https://medium.com/plotly/data-visualization-for-artificial-intelligence-and-vice-versa-a38869065d88","accessed":{"date-parts":[["2020","12","2"]]},"id":"ITEM-1","issued":{"date-parts":[["0"]]},"title":"Data Visualization for Artificial Intelligence, and Vice Versa | by plotly | Plotly | Medium","type":"webpage"},"uris":["http://www.mendeley.com/documents/?uuid=d9d16c43-0da3-3329-869b-388bba8b9b4e"]}],"mendeley":{"formattedCitation":"[82]","plainTextFormattedCitation":"[82]","previouslyFormattedCitation":"[82]"},"properties":{"noteIndex":0},"schema":"https://github.com/citation-style-language/schema/raw/master/csl-citation.json"}</w:instrText>
      </w:r>
      <w:r w:rsidR="0090028E" w:rsidRPr="009D6FDD">
        <w:rPr>
          <w:rFonts w:cs="Times New Roman"/>
        </w:rPr>
        <w:fldChar w:fldCharType="separate"/>
      </w:r>
      <w:r w:rsidR="0054030F" w:rsidRPr="0054030F">
        <w:rPr>
          <w:rFonts w:cs="Times New Roman"/>
          <w:noProof/>
        </w:rPr>
        <w:t>[82]</w:t>
      </w:r>
      <w:r w:rsidR="0090028E" w:rsidRPr="009D6FDD">
        <w:rPr>
          <w:rFonts w:cs="Times New Roman"/>
        </w:rPr>
        <w:fldChar w:fldCharType="end"/>
      </w:r>
      <w:r w:rsidR="0090028E" w:rsidRPr="009D6FDD">
        <w:rPr>
          <w:rFonts w:cs="Times New Roman"/>
        </w:rPr>
        <w:t>.</w:t>
      </w:r>
      <w:r w:rsidR="00981799" w:rsidRPr="009D6FDD">
        <w:rPr>
          <w:rFonts w:cs="Times New Roman"/>
        </w:rPr>
        <w:t xml:space="preserve"> </w:t>
      </w:r>
      <w:r w:rsidR="002F1025" w:rsidRPr="009D6FDD">
        <w:rPr>
          <w:rFonts w:cs="Times New Roman"/>
        </w:rPr>
        <w:t xml:space="preserve">As discussed in Chapter 2.4, </w:t>
      </w:r>
      <w:r w:rsidR="00F9688B" w:rsidRPr="009D6FDD">
        <w:rPr>
          <w:rFonts w:cs="Times New Roman"/>
          <w:lang w:eastAsia="zh-CN"/>
        </w:rPr>
        <w:t>data visualization enhances the interpretability of artificial intelligence</w:t>
      </w:r>
      <w:r w:rsidR="00BF29CD" w:rsidRPr="009D6FDD">
        <w:rPr>
          <w:rFonts w:cs="Times New Roman"/>
        </w:rPr>
        <w:t xml:space="preserve">. Therefore, the author tried to </w:t>
      </w:r>
      <w:r w:rsidR="00555CBB" w:rsidRPr="009D6FDD">
        <w:rPr>
          <w:rFonts w:cs="Times New Roman"/>
        </w:rPr>
        <w:t xml:space="preserve">discuss how to interpret the results </w:t>
      </w:r>
      <w:r w:rsidR="00E60645" w:rsidRPr="009D6FDD">
        <w:rPr>
          <w:rFonts w:cs="Times New Roman"/>
        </w:rPr>
        <w:t xml:space="preserve">through a serious of graphs. </w:t>
      </w:r>
    </w:p>
    <w:p w14:paraId="0526DFED" w14:textId="5C20B29C" w:rsidR="00AF14D4" w:rsidRPr="009D6FDD" w:rsidRDefault="00670083" w:rsidP="00477C93">
      <w:pPr>
        <w:pStyle w:val="Heading2"/>
        <w:rPr>
          <w:rFonts w:ascii="Times New Roman" w:hAnsi="Times New Roman" w:cs="Times New Roman"/>
        </w:rPr>
      </w:pPr>
      <w:bookmarkStart w:id="127" w:name="_Toc73385401"/>
      <w:r w:rsidRPr="009D6FDD">
        <w:rPr>
          <w:rFonts w:ascii="Times New Roman" w:hAnsi="Times New Roman" w:cs="Times New Roman"/>
        </w:rPr>
        <w:t>3.4 Sample Selection</w:t>
      </w:r>
      <w:bookmarkEnd w:id="127"/>
    </w:p>
    <w:p w14:paraId="18D12278" w14:textId="33A7CEB1" w:rsidR="00FB43D4" w:rsidRPr="009D6FDD" w:rsidRDefault="00AF14D4" w:rsidP="00AF14D4">
      <w:pPr>
        <w:rPr>
          <w:rFonts w:cs="Times New Roman"/>
        </w:rPr>
      </w:pPr>
      <w:r w:rsidRPr="009D6FDD">
        <w:rPr>
          <w:rFonts w:cs="Times New Roman"/>
        </w:rPr>
        <w:t>Sampling is a technique of selecting individual members or a subset of the population to make statistical inferences from them and estimate characteristics of the whole population</w:t>
      </w:r>
      <w:r w:rsidRPr="009D6FDD">
        <w:rPr>
          <w:rFonts w:cs="Times New Roman"/>
        </w:rPr>
        <w:fldChar w:fldCharType="begin" w:fldLock="1"/>
      </w:r>
      <w:r w:rsidR="0054030F">
        <w:rPr>
          <w:rFonts w:cs="Times New Roman"/>
        </w:rPr>
        <w:instrText>ADDIN CSL_CITATION {"citationItems":[{"id":"ITEM-1","itemData":{"URL":"https://www.questionpro.com/blog/types-of-sampling-for-social-research/","accessed":{"date-parts":[["2021","5","10"]]},"id":"ITEM-1","issued":{"date-parts":[["0"]]},"title":"Types of Sampling: Sampling Methods with Examples | QuestionPro","type":"webpage"},"uris":["http://www.mendeley.com/documents/?uuid=ec59781e-f55f-3563-8b39-2b2f1536cfce"]}],"mendeley":{"formattedCitation":"[83]","plainTextFormattedCitation":"[83]","previouslyFormattedCitation":"[83]"},"properties":{"noteIndex":0},"schema":"https://github.com/citation-style-language/schema/raw/master/csl-citation.json"}</w:instrText>
      </w:r>
      <w:r w:rsidRPr="009D6FDD">
        <w:rPr>
          <w:rFonts w:cs="Times New Roman"/>
        </w:rPr>
        <w:fldChar w:fldCharType="separate"/>
      </w:r>
      <w:r w:rsidR="0054030F" w:rsidRPr="0054030F">
        <w:rPr>
          <w:rFonts w:cs="Times New Roman"/>
          <w:noProof/>
        </w:rPr>
        <w:t>[83]</w:t>
      </w:r>
      <w:r w:rsidRPr="009D6FDD">
        <w:rPr>
          <w:rFonts w:cs="Times New Roman"/>
        </w:rPr>
        <w:fldChar w:fldCharType="end"/>
      </w:r>
      <w:r w:rsidRPr="009D6FDD">
        <w:rPr>
          <w:rFonts w:cs="Times New Roman"/>
        </w:rPr>
        <w:t>. </w:t>
      </w:r>
    </w:p>
    <w:p w14:paraId="0061A002" w14:textId="0AF86A8E" w:rsidR="00367DF1" w:rsidRPr="009D6FDD" w:rsidRDefault="00FB43D4" w:rsidP="00367DF1">
      <w:pPr>
        <w:rPr>
          <w:rFonts w:cs="Times New Roman"/>
        </w:rPr>
      </w:pPr>
      <w:r w:rsidRPr="009D6FDD">
        <w:rPr>
          <w:rFonts w:cs="Times New Roman"/>
        </w:rPr>
        <w:t>Probability Sampling--this Sampling technique uses randomization to make sure that every element of the population gets an equal chance to be part of the selected sample</w:t>
      </w:r>
      <w:r w:rsidR="006278AE" w:rsidRPr="009D6FDD">
        <w:rPr>
          <w:rFonts w:cs="Times New Roman"/>
        </w:rPr>
        <w:fldChar w:fldCharType="begin" w:fldLock="1"/>
      </w:r>
      <w:r w:rsidR="0054030F">
        <w:rPr>
          <w:rFonts w:cs="Times New Roman"/>
        </w:rPr>
        <w:instrText>ADDIN CSL_CITATION {"citationItems":[{"id":"ITEM-1","itemData":{"URL":"https://towardsdatascience.com/sampling-techniques-a4e34111d808","accessed":{"date-parts":[["2021","5","10"]]},"id":"ITEM-1","issued":{"date-parts":[["0"]]},"title":"Sampling Techniques. Sampling helps a lot in research. It is… | by Seema Singh | Towards Data Science","type":"webpage"},"uris":["http://www.mendeley.com/documents/?uuid=40a796c6-b120-3db0-aa0d-b78deaf9bf53"]}],"mendeley":{"formattedCitation":"[84]","plainTextFormattedCitation":"[84]","previouslyFormattedCitation":"[84]"},"properties":{"noteIndex":0},"schema":"https://github.com/citation-style-language/schema/raw/master/csl-citation.json"}</w:instrText>
      </w:r>
      <w:r w:rsidR="006278AE" w:rsidRPr="009D6FDD">
        <w:rPr>
          <w:rFonts w:cs="Times New Roman"/>
        </w:rPr>
        <w:fldChar w:fldCharType="separate"/>
      </w:r>
      <w:r w:rsidR="0054030F" w:rsidRPr="0054030F">
        <w:rPr>
          <w:rFonts w:cs="Times New Roman"/>
          <w:noProof/>
        </w:rPr>
        <w:t>[84]</w:t>
      </w:r>
      <w:r w:rsidR="006278AE" w:rsidRPr="009D6FDD">
        <w:rPr>
          <w:rFonts w:cs="Times New Roman"/>
        </w:rPr>
        <w:fldChar w:fldCharType="end"/>
      </w:r>
      <w:r w:rsidRPr="009D6FDD">
        <w:rPr>
          <w:rFonts w:cs="Times New Roman"/>
        </w:rPr>
        <w:t>. It’s alternatively known as random sampling</w:t>
      </w:r>
      <w:r w:rsidR="006278AE" w:rsidRPr="009D6FDD">
        <w:rPr>
          <w:rFonts w:cs="Times New Roman"/>
        </w:rPr>
        <w:t xml:space="preserve"> and mainly used in quantitative research</w:t>
      </w:r>
      <w:r w:rsidR="007C035A" w:rsidRPr="009D6FDD">
        <w:rPr>
          <w:rFonts w:cs="Times New Roman"/>
        </w:rPr>
        <w:fldChar w:fldCharType="begin" w:fldLock="1"/>
      </w:r>
      <w:r w:rsidR="0054030F">
        <w:rPr>
          <w:rFonts w:cs="Times New Roman"/>
        </w:rPr>
        <w:instrText>ADDIN CSL_CITATION {"citationItems":[{"id":"ITEM-1","itemData":{"URL":"https://towardsdatascience.com/sampling-techniques-a4e34111d808","accessed":{"date-parts":[["2021","5","10"]]},"id":"ITEM-1","issued":{"date-parts":[["0"]]},"title":"Sampling Techniques. Sampling helps a lot in research. It is… | by Seema Singh | Towards Data Science","type":"webpage"},"uris":["http://www.mendeley.com/documents/?uuid=40a796c6-b120-3db0-aa0d-b78deaf9bf53"]},{"id":"ITEM-2","itemData":{"URL":"https://www.scribbr.com/methodology/sampling-methods/","accessed":{"date-parts":[["2021","5","10"]]},"id":"ITEM-2","issued":{"date-parts":[["0"]]},"title":"Sampling Methods | Types and Techniques Explained","type":"webpage"},"uris":["http://www.mendeley.com/documents/?uuid=6047cfb0-fccd-336b-b553-a7891e9848a1"]}],"mendeley":{"formattedCitation":"[84], [85]","plainTextFormattedCitation":"[84], [85]","previouslyFormattedCitation":"[84], [85]"},"properties":{"noteIndex":0},"schema":"https://github.com/citation-style-language/schema/raw/master/csl-citation.json"}</w:instrText>
      </w:r>
      <w:r w:rsidR="007C035A" w:rsidRPr="009D6FDD">
        <w:rPr>
          <w:rFonts w:cs="Times New Roman"/>
        </w:rPr>
        <w:fldChar w:fldCharType="separate"/>
      </w:r>
      <w:r w:rsidR="0054030F" w:rsidRPr="0054030F">
        <w:rPr>
          <w:rFonts w:cs="Times New Roman"/>
          <w:noProof/>
        </w:rPr>
        <w:t>[84], [85]</w:t>
      </w:r>
      <w:r w:rsidR="007C035A" w:rsidRPr="009D6FDD">
        <w:rPr>
          <w:rFonts w:cs="Times New Roman"/>
        </w:rPr>
        <w:fldChar w:fldCharType="end"/>
      </w:r>
      <w:r w:rsidR="006278AE" w:rsidRPr="009D6FDD">
        <w:rPr>
          <w:rFonts w:cs="Times New Roman"/>
        </w:rPr>
        <w:t>.</w:t>
      </w:r>
      <w:r w:rsidR="00AD5E85" w:rsidRPr="009D6FDD">
        <w:rPr>
          <w:rFonts w:cs="Times New Roman"/>
        </w:rPr>
        <w:t xml:space="preserve"> </w:t>
      </w:r>
      <w:r w:rsidR="00AB762B" w:rsidRPr="009D6FDD">
        <w:rPr>
          <w:rFonts w:cs="Times New Roman"/>
        </w:rPr>
        <w:t>While i</w:t>
      </w:r>
      <w:r w:rsidR="00AD5E85" w:rsidRPr="009D6FDD">
        <w:rPr>
          <w:rFonts w:cs="Times New Roman"/>
        </w:rPr>
        <w:t>n non-probability sampling, the researcher chooses members for research at random</w:t>
      </w:r>
      <w:r w:rsidR="00A83561" w:rsidRPr="009D6FDD">
        <w:rPr>
          <w:rFonts w:cs="Times New Roman"/>
        </w:rPr>
        <w:fldChar w:fldCharType="begin" w:fldLock="1"/>
      </w:r>
      <w:r w:rsidR="0054030F">
        <w:rPr>
          <w:rFonts w:cs="Times New Roman"/>
        </w:rPr>
        <w:instrText>ADDIN CSL_CITATION {"citationItems":[{"id":"ITEM-1","itemData":{"URL":"https://www.questionpro.com/blog/types-of-sampling-for-social-research/","accessed":{"date-parts":[["2021","5","10"]]},"id":"ITEM-1","issued":{"date-parts":[["0"]]},"title":"Types of Sampling: Sampling Methods with Examples | QuestionPro","type":"webpage"},"uris":["http://www.mendeley.com/documents/?uuid=ec59781e-f55f-3563-8b39-2b2f1536cfce"]}],"mendeley":{"formattedCitation":"[83]","plainTextFormattedCitation":"[83]","previouslyFormattedCitation":"[83]"},"properties":{"noteIndex":0},"schema":"https://github.com/citation-style-language/schema/raw/master/csl-citation.json"}</w:instrText>
      </w:r>
      <w:r w:rsidR="00A83561" w:rsidRPr="009D6FDD">
        <w:rPr>
          <w:rFonts w:cs="Times New Roman"/>
        </w:rPr>
        <w:fldChar w:fldCharType="separate"/>
      </w:r>
      <w:r w:rsidR="0054030F" w:rsidRPr="0054030F">
        <w:rPr>
          <w:rFonts w:cs="Times New Roman"/>
          <w:noProof/>
        </w:rPr>
        <w:t>[83]</w:t>
      </w:r>
      <w:r w:rsidR="00A83561" w:rsidRPr="009D6FDD">
        <w:rPr>
          <w:rFonts w:cs="Times New Roman"/>
        </w:rPr>
        <w:fldChar w:fldCharType="end"/>
      </w:r>
      <w:r w:rsidR="00AD5E85" w:rsidRPr="009D6FDD">
        <w:rPr>
          <w:rFonts w:cs="Times New Roman"/>
        </w:rPr>
        <w:t>.</w:t>
      </w:r>
      <w:r w:rsidR="00367DF1" w:rsidRPr="009D6FDD">
        <w:rPr>
          <w:rFonts w:cs="Times New Roman"/>
        </w:rPr>
        <w:t xml:space="preserve"> Sample selection is a key factor in research design and can determine whether research questions will be answered before the study has even begun</w:t>
      </w:r>
      <w:r w:rsidR="00367DF1" w:rsidRPr="009D6FDD">
        <w:rPr>
          <w:rFonts w:cs="Times New Roman"/>
        </w:rPr>
        <w:fldChar w:fldCharType="begin" w:fldLock="1"/>
      </w:r>
      <w:r w:rsidR="0054030F">
        <w:rPr>
          <w:rFonts w:cs="Times New Roman"/>
        </w:rPr>
        <w:instrText>ADDIN CSL_CITATION {"citationItems":[{"id":"ITEM-1","itemData":{"DOI":"10.1136/eb-2014-101747","ISSN":"14689618","PMID":"24561511","abstract":"Sample selection is a key factor in research design and can determine whether research questions will be answered before the study has even begun. Good sample selection and appropriate sample size strengthen a study, protecting valuable time, money and resources. In the context of healthcare research, poor design could lead to use of harmful practices, delays in new treatment and lost opportunities for high quality care. Not every study can achieve design perfection and researchers often seek a balance between the ideal sample and one that is feasible or convenient, acknowledging the limitations of their design decisions. Sample selection is far from simple but here are some of the techniques to think about as you read research and make the most out of your research endeavours.\n\nIt is critical to take the time to clearly identify the population of interest for the specific research question. Nursing researchers are usually interested in answering questions about very specific patient populations which can span an incredible array of possibilities applying to international, national, local and organisational contexts. Research populations closely reflect nursing specialties, some of which are gender (eg, pregnant women) and age specific (eg, adolescent diabetes). It is rarely feasible to conduct a study that reaches every patient in the population of interest, therefore a subset or sample of that population is selected for study.\n\nDifferent sampling methods are used depending on the aim of the study and whether the research question seeks a confident answer about the population of interest. If it does then the sample/s should represent the population for inferences to be made. Not all research questions depend on making inferences and there are many examples in qualitative research where the aim is theory development or exploration of patient experiences and inferences are not the focus.\n\nProbability (representative) sampling …","author":[{"dropping-particle":"","family":"Shorten","given":"Allison","non-dropping-particle":"","parse-names":false,"suffix":""},{"dropping-particle":"","family":"Moorley","given":"Calvin","non-dropping-particle":"","parse-names":false,"suffix":""}],"container-title":"Evidence-Based Nursing","id":"ITEM-1","issue":"2","issued":{"date-parts":[["2014","4","1"]]},"page":"32-33","publisher":"BMJ Publishing Group","title":"Selecting the sample","type":"article","volume":"17"},"uris":["http://www.mendeley.com/documents/?uuid=53c85513-8e14-35f3-ad26-3ad33c03629c"]}],"mendeley":{"formattedCitation":"[86]","plainTextFormattedCitation":"[86]","previouslyFormattedCitation":"[86]"},"properties":{"noteIndex":0},"schema":"https://github.com/citation-style-language/schema/raw/master/csl-citation.json"}</w:instrText>
      </w:r>
      <w:r w:rsidR="00367DF1" w:rsidRPr="009D6FDD">
        <w:rPr>
          <w:rFonts w:cs="Times New Roman"/>
        </w:rPr>
        <w:fldChar w:fldCharType="separate"/>
      </w:r>
      <w:r w:rsidR="0054030F" w:rsidRPr="0054030F">
        <w:rPr>
          <w:rFonts w:cs="Times New Roman"/>
          <w:noProof/>
        </w:rPr>
        <w:t>[86]</w:t>
      </w:r>
      <w:r w:rsidR="00367DF1" w:rsidRPr="009D6FDD">
        <w:rPr>
          <w:rFonts w:cs="Times New Roman"/>
        </w:rPr>
        <w:fldChar w:fldCharType="end"/>
      </w:r>
      <w:r w:rsidR="00367DF1" w:rsidRPr="009D6FDD">
        <w:rPr>
          <w:rFonts w:cs="Times New Roman"/>
        </w:rPr>
        <w:t>.</w:t>
      </w:r>
    </w:p>
    <w:p w14:paraId="728C63AD" w14:textId="209D47D3" w:rsidR="0046756C" w:rsidRPr="009D6FDD" w:rsidRDefault="0046756C" w:rsidP="005429B1">
      <w:pPr>
        <w:rPr>
          <w:rFonts w:cs="Times New Roman"/>
        </w:rPr>
      </w:pPr>
      <w:r w:rsidRPr="009D6FDD">
        <w:rPr>
          <w:rFonts w:cs="Times New Roman"/>
        </w:rPr>
        <w:lastRenderedPageBreak/>
        <w:t>In our article, the author chose a non-probability sampling method because we need to randomly select the sample and be able to represent the public. Random sampling can ensure that the experimental results are objective and fair. Regardless of the educational or professional background of the participants, objective and fair random sampling can better test whether the public can benefit from the personalized dashboard.</w:t>
      </w:r>
    </w:p>
    <w:p w14:paraId="4CD93208" w14:textId="4F5235A8" w:rsidR="00905856" w:rsidRPr="009D6FDD" w:rsidRDefault="00905856" w:rsidP="005429B1">
      <w:pPr>
        <w:rPr>
          <w:rFonts w:cs="Times New Roman"/>
        </w:rPr>
      </w:pPr>
      <w:r w:rsidRPr="009D6FDD">
        <w:rPr>
          <w:rFonts w:cs="Times New Roman"/>
        </w:rPr>
        <w:t>Twelve people were invited to participate, and ten of them completed the interview. Before analysis, record and record the interview. Participants will be rewarded with a small cake. The author customized a guide based on the interview results, stipulating and explaining the design requirements of the analytical dashboard. A human-centered design team meets twice a week to evaluate and improve solutions to design deficiencies through discussions. The development front-end prototype used in the first three rounds of interviews was followed by feedback from people with medical backgrounds and dashboards in the fourth round of interviews, and the design was iteratively improved in the process.</w:t>
      </w:r>
    </w:p>
    <w:p w14:paraId="4EB5309F" w14:textId="6AC2AA7E" w:rsidR="007773CE" w:rsidRPr="009D6FDD" w:rsidRDefault="007773CE" w:rsidP="00477C93">
      <w:pPr>
        <w:pStyle w:val="Heading2"/>
        <w:rPr>
          <w:rFonts w:ascii="Times New Roman" w:hAnsi="Times New Roman" w:cs="Times New Roman"/>
        </w:rPr>
      </w:pPr>
      <w:bookmarkStart w:id="128" w:name="_Toc73385402"/>
      <w:r w:rsidRPr="009D6FDD">
        <w:rPr>
          <w:rFonts w:ascii="Times New Roman" w:hAnsi="Times New Roman" w:cs="Times New Roman"/>
        </w:rPr>
        <w:t>3.</w:t>
      </w:r>
      <w:r w:rsidR="00670083" w:rsidRPr="009D6FDD">
        <w:rPr>
          <w:rFonts w:ascii="Times New Roman" w:hAnsi="Times New Roman" w:cs="Times New Roman"/>
        </w:rPr>
        <w:t>5</w:t>
      </w:r>
      <w:r w:rsidRPr="009D6FDD">
        <w:rPr>
          <w:rFonts w:ascii="Times New Roman" w:hAnsi="Times New Roman" w:cs="Times New Roman"/>
        </w:rPr>
        <w:t xml:space="preserve"> Research Methodology</w:t>
      </w:r>
      <w:bookmarkEnd w:id="128"/>
    </w:p>
    <w:p w14:paraId="596B0FE8" w14:textId="24CE9D53" w:rsidR="00C35A55" w:rsidRPr="009D6FDD" w:rsidRDefault="00636B69" w:rsidP="00B44C74">
      <w:pPr>
        <w:rPr>
          <w:rFonts w:cs="Times New Roman"/>
        </w:rPr>
      </w:pPr>
      <w:r w:rsidRPr="009D6FDD">
        <w:rPr>
          <w:rFonts w:cs="Times New Roman"/>
        </w:rPr>
        <w:t>Now according to our research question, we need to choose the type of our research.</w:t>
      </w:r>
      <w:r w:rsidR="00CD3711" w:rsidRPr="009D6FDD">
        <w:rPr>
          <w:rFonts w:cs="Times New Roman"/>
        </w:rPr>
        <w:t xml:space="preserve"> </w:t>
      </w:r>
      <w:r w:rsidR="00BB3418" w:rsidRPr="009D6FDD">
        <w:rPr>
          <w:rFonts w:cs="Times New Roman"/>
        </w:rPr>
        <w:t xml:space="preserve">If </w:t>
      </w:r>
      <w:r w:rsidR="00725401" w:rsidRPr="009D6FDD">
        <w:rPr>
          <w:rFonts w:cs="Times New Roman"/>
        </w:rPr>
        <w:t>the</w:t>
      </w:r>
      <w:r w:rsidR="00BB3418" w:rsidRPr="009D6FDD">
        <w:rPr>
          <w:rFonts w:cs="Times New Roman"/>
        </w:rPr>
        <w:t xml:space="preserve"> objectives involve describing subjective experiences, interpreting meanings, and understanding concepts, </w:t>
      </w:r>
      <w:r w:rsidR="00850A38" w:rsidRPr="009D6FDD">
        <w:rPr>
          <w:rFonts w:cs="Times New Roman"/>
        </w:rPr>
        <w:t>we</w:t>
      </w:r>
      <w:r w:rsidR="00BB3418" w:rsidRPr="009D6FDD">
        <w:rPr>
          <w:rFonts w:cs="Times New Roman"/>
        </w:rPr>
        <w:t xml:space="preserve"> will need to do qualitative research</w:t>
      </w:r>
      <w:r w:rsidR="00151FBD" w:rsidRPr="009D6FDD">
        <w:rPr>
          <w:rFonts w:cs="Times New Roman"/>
        </w:rPr>
        <w:fldChar w:fldCharType="begin" w:fldLock="1"/>
      </w:r>
      <w:r w:rsidR="0054030F">
        <w:rPr>
          <w:rFonts w:cs="Times New Roman"/>
        </w:rPr>
        <w:instrText>ADDIN CSL_CITATION {"citationItems":[{"id":"ITEM-1","itemData":{"URL":"https://www.scribbr.com/research-process/research-design/","accessed":{"date-parts":[["2021","5","9"]]},"id":"ITEM-1","issued":{"date-parts":[["0"]]},"title":"Research Design | Types, Methods, and Examples","type":"webpage"},"uris":["http://www.mendeley.com/documents/?uuid=e90f6487-0c12-360a-a331-9b013693a60b"]}],"mendeley":{"formattedCitation":"[65]","plainTextFormattedCitation":"[65]","previouslyFormattedCitation":"[65]"},"properties":{"noteIndex":0},"schema":"https://github.com/citation-style-language/schema/raw/master/csl-citation.json"}</w:instrText>
      </w:r>
      <w:r w:rsidR="00151FBD" w:rsidRPr="009D6FDD">
        <w:rPr>
          <w:rFonts w:cs="Times New Roman"/>
        </w:rPr>
        <w:fldChar w:fldCharType="separate"/>
      </w:r>
      <w:r w:rsidR="0054030F" w:rsidRPr="0054030F">
        <w:rPr>
          <w:rFonts w:cs="Times New Roman"/>
          <w:noProof/>
        </w:rPr>
        <w:t>[65]</w:t>
      </w:r>
      <w:r w:rsidR="00151FBD" w:rsidRPr="009D6FDD">
        <w:rPr>
          <w:rFonts w:cs="Times New Roman"/>
        </w:rPr>
        <w:fldChar w:fldCharType="end"/>
      </w:r>
      <w:r w:rsidR="00BB3418" w:rsidRPr="009D6FDD">
        <w:rPr>
          <w:rFonts w:cs="Times New Roman"/>
        </w:rPr>
        <w:t>.</w:t>
      </w:r>
      <w:r w:rsidR="00910502" w:rsidRPr="009D6FDD">
        <w:rPr>
          <w:rFonts w:cs="Times New Roman"/>
        </w:rPr>
        <w:t xml:space="preserve"> If </w:t>
      </w:r>
      <w:r w:rsidR="00E21411" w:rsidRPr="009D6FDD">
        <w:rPr>
          <w:rFonts w:cs="Times New Roman"/>
        </w:rPr>
        <w:t xml:space="preserve">the </w:t>
      </w:r>
      <w:r w:rsidR="00910502" w:rsidRPr="009D6FDD">
        <w:rPr>
          <w:rFonts w:cs="Times New Roman"/>
        </w:rPr>
        <w:t xml:space="preserve">objectives involve measuring variables, finding frequencies or correlations, and testing hypotheses, </w:t>
      </w:r>
      <w:r w:rsidR="00850A38" w:rsidRPr="009D6FDD">
        <w:rPr>
          <w:rFonts w:cs="Times New Roman"/>
        </w:rPr>
        <w:t>we</w:t>
      </w:r>
      <w:r w:rsidR="00910502" w:rsidRPr="009D6FDD">
        <w:rPr>
          <w:rFonts w:cs="Times New Roman"/>
        </w:rPr>
        <w:t xml:space="preserve"> will need to do quantitative research</w:t>
      </w:r>
      <w:r w:rsidR="00151FBD" w:rsidRPr="009D6FDD">
        <w:rPr>
          <w:rFonts w:cs="Times New Roman"/>
        </w:rPr>
        <w:fldChar w:fldCharType="begin" w:fldLock="1"/>
      </w:r>
      <w:r w:rsidR="0054030F">
        <w:rPr>
          <w:rFonts w:cs="Times New Roman"/>
        </w:rPr>
        <w:instrText>ADDIN CSL_CITATION {"citationItems":[{"id":"ITEM-1","itemData":{"URL":"https://www.scribbr.com/research-process/research-design/","accessed":{"date-parts":[["2021","5","9"]]},"id":"ITEM-1","issued":{"date-parts":[["0"]]},"title":"Research Design | Types, Methods, and Examples","type":"webpage"},"uris":["http://www.mendeley.com/documents/?uuid=e90f6487-0c12-360a-a331-9b013693a60b"]}],"mendeley":{"formattedCitation":"[65]","plainTextFormattedCitation":"[65]","previouslyFormattedCitation":"[65]"},"properties":{"noteIndex":0},"schema":"https://github.com/citation-style-language/schema/raw/master/csl-citation.json"}</w:instrText>
      </w:r>
      <w:r w:rsidR="00151FBD" w:rsidRPr="009D6FDD">
        <w:rPr>
          <w:rFonts w:cs="Times New Roman"/>
        </w:rPr>
        <w:fldChar w:fldCharType="separate"/>
      </w:r>
      <w:r w:rsidR="0054030F" w:rsidRPr="0054030F">
        <w:rPr>
          <w:rFonts w:cs="Times New Roman"/>
          <w:noProof/>
        </w:rPr>
        <w:t>[65]</w:t>
      </w:r>
      <w:r w:rsidR="00151FBD" w:rsidRPr="009D6FDD">
        <w:rPr>
          <w:rFonts w:cs="Times New Roman"/>
        </w:rPr>
        <w:fldChar w:fldCharType="end"/>
      </w:r>
      <w:r w:rsidR="00910502" w:rsidRPr="009D6FDD">
        <w:rPr>
          <w:rFonts w:cs="Times New Roman"/>
        </w:rPr>
        <w:t>.</w:t>
      </w:r>
      <w:r w:rsidR="00B44C74" w:rsidRPr="009D6FDD">
        <w:rPr>
          <w:rFonts w:cs="Times New Roman"/>
        </w:rPr>
        <w:t xml:space="preserve"> Quantitative research is expressed in numbers and graphs. It is used to test or confirm theories and assumptions</w:t>
      </w:r>
      <w:r w:rsidR="00C00084" w:rsidRPr="009D6FDD">
        <w:rPr>
          <w:rFonts w:cs="Times New Roman"/>
        </w:rPr>
        <w:fldChar w:fldCharType="begin" w:fldLock="1"/>
      </w:r>
      <w:r w:rsidR="0054030F">
        <w:rPr>
          <w:rFonts w:cs="Times New Roman"/>
        </w:rPr>
        <w:instrText>ADDIN CSL_CITATION {"citationItems":[{"id":"ITEM-1","itemData":{"URL":"https://www.scribbr.com/methodology/qualitative-quantitative-research/","accessed":{"date-parts":[["2021","5","9"]]},"id":"ITEM-1","issued":{"date-parts":[["0"]]},"title":"Qualitative vs. Quantitative Research | Differences &amp; Methods","type":"webpage"},"uris":["http://www.mendeley.com/documents/?uuid=443fdaec-195b-3eba-979b-3e8fea620d12"]}],"mendeley":{"formattedCitation":"[87]","plainTextFormattedCitation":"[87]","previouslyFormattedCitation":"[87]"},"properties":{"noteIndex":0},"schema":"https://github.com/citation-style-language/schema/raw/master/csl-citation.json"}</w:instrText>
      </w:r>
      <w:r w:rsidR="00C00084" w:rsidRPr="009D6FDD">
        <w:rPr>
          <w:rFonts w:cs="Times New Roman"/>
        </w:rPr>
        <w:fldChar w:fldCharType="separate"/>
      </w:r>
      <w:r w:rsidR="0054030F" w:rsidRPr="0054030F">
        <w:rPr>
          <w:rFonts w:cs="Times New Roman"/>
          <w:noProof/>
        </w:rPr>
        <w:t>[87]</w:t>
      </w:r>
      <w:r w:rsidR="00C00084" w:rsidRPr="009D6FDD">
        <w:rPr>
          <w:rFonts w:cs="Times New Roman"/>
        </w:rPr>
        <w:fldChar w:fldCharType="end"/>
      </w:r>
      <w:r w:rsidR="00B44C74" w:rsidRPr="009D6FDD">
        <w:rPr>
          <w:rFonts w:cs="Times New Roman"/>
        </w:rPr>
        <w:t xml:space="preserve">. </w:t>
      </w:r>
      <w:r w:rsidR="004B0790" w:rsidRPr="009D6FDD">
        <w:rPr>
          <w:rFonts w:cs="Times New Roman"/>
        </w:rPr>
        <w:t xml:space="preserve">Common quantitative methods </w:t>
      </w:r>
      <w:r w:rsidR="00A362DD" w:rsidRPr="009D6FDD">
        <w:rPr>
          <w:rFonts w:cs="Times New Roman"/>
        </w:rPr>
        <w:t>is more data-driven research that uses surveys or questionnaires to derive numerical-based statistics or percentages</w:t>
      </w:r>
      <w:r w:rsidR="00A362DD" w:rsidRPr="009D6FDD">
        <w:rPr>
          <w:rFonts w:cs="Times New Roman"/>
        </w:rPr>
        <w:fldChar w:fldCharType="begin" w:fldLock="1"/>
      </w:r>
      <w:r w:rsidR="0054030F">
        <w:rPr>
          <w:rFonts w:cs="Times New Roman"/>
        </w:rPr>
        <w:instrText>ADDIN CSL_CITATION {"citationItems":[{"id":"ITEM-1","itemData":{"URL":"https://smallbusiness.chron.com/focus-group-research-method-17464.html","accessed":{"date-parts":[["2021","5","10"]]},"id":"ITEM-1","issued":{"date-parts":[["0"]]},"title":"The Focus Group Research Method","type":"webpage"},"uris":["http://www.mendeley.com/documents/?uuid=189fc3c7-5736-3e3f-8e3c-7a8d657c9452"]}],"mendeley":{"formattedCitation":"[88]","plainTextFormattedCitation":"[88]","previouslyFormattedCitation":"[88]"},"properties":{"noteIndex":0},"schema":"https://github.com/citation-style-language/schema/raw/master/csl-citation.json"}</w:instrText>
      </w:r>
      <w:r w:rsidR="00A362DD" w:rsidRPr="009D6FDD">
        <w:rPr>
          <w:rFonts w:cs="Times New Roman"/>
        </w:rPr>
        <w:fldChar w:fldCharType="separate"/>
      </w:r>
      <w:r w:rsidR="0054030F" w:rsidRPr="0054030F">
        <w:rPr>
          <w:rFonts w:cs="Times New Roman"/>
          <w:noProof/>
        </w:rPr>
        <w:t>[88]</w:t>
      </w:r>
      <w:r w:rsidR="00A362DD" w:rsidRPr="009D6FDD">
        <w:rPr>
          <w:rFonts w:cs="Times New Roman"/>
        </w:rPr>
        <w:fldChar w:fldCharType="end"/>
      </w:r>
      <w:r w:rsidR="00A362DD" w:rsidRPr="009D6FDD">
        <w:rPr>
          <w:rFonts w:cs="Times New Roman"/>
        </w:rPr>
        <w:t>.</w:t>
      </w:r>
    </w:p>
    <w:p w14:paraId="553E91E8" w14:textId="5C70544C" w:rsidR="00F866F1" w:rsidRPr="009D6FDD" w:rsidRDefault="00F866F1" w:rsidP="00B44C74">
      <w:pPr>
        <w:rPr>
          <w:rFonts w:cs="Times New Roman"/>
        </w:rPr>
      </w:pPr>
    </w:p>
    <w:p w14:paraId="5EB5751E" w14:textId="3E7F59B7" w:rsidR="00704615" w:rsidRPr="009D6FDD" w:rsidRDefault="00F866F1" w:rsidP="00B44C74">
      <w:pPr>
        <w:rPr>
          <w:rFonts w:cs="Times New Roman"/>
        </w:rPr>
      </w:pPr>
      <w:r w:rsidRPr="009D6FDD">
        <w:rPr>
          <w:rFonts w:cs="Times New Roman"/>
        </w:rPr>
        <w:t xml:space="preserve">In our article, the author has used </w:t>
      </w:r>
      <w:r w:rsidR="00AA7C99" w:rsidRPr="009D6FDD">
        <w:rPr>
          <w:rFonts w:cs="Times New Roman"/>
        </w:rPr>
        <w:t>hybrid</w:t>
      </w:r>
      <w:r w:rsidR="00A04DE7" w:rsidRPr="009D6FDD">
        <w:rPr>
          <w:rFonts w:cs="Times New Roman"/>
        </w:rPr>
        <w:t xml:space="preserve"> the</w:t>
      </w:r>
      <w:r w:rsidRPr="009D6FDD">
        <w:rPr>
          <w:rFonts w:cs="Times New Roman"/>
        </w:rPr>
        <w:t xml:space="preserve"> qualitative and quantitative methods</w:t>
      </w:r>
      <w:r w:rsidR="00BB1184" w:rsidRPr="009D6FDD">
        <w:rPr>
          <w:rFonts w:cs="Times New Roman"/>
        </w:rPr>
        <w:t xml:space="preserve"> in order to improve the practical use of the app. </w:t>
      </w:r>
      <w:r w:rsidR="001619F0" w:rsidRPr="009D6FDD">
        <w:rPr>
          <w:rFonts w:cs="Times New Roman"/>
        </w:rPr>
        <w:t xml:space="preserve">The methods </w:t>
      </w:r>
      <w:r w:rsidR="00D47A4A" w:rsidRPr="009D6FDD">
        <w:rPr>
          <w:rFonts w:cs="Times New Roman"/>
        </w:rPr>
        <w:t>include the</w:t>
      </w:r>
      <w:r w:rsidR="001619F0" w:rsidRPr="009D6FDD">
        <w:rPr>
          <w:rFonts w:cs="Times New Roman"/>
        </w:rPr>
        <w:t xml:space="preserve"> focus group, observations, interview, case stud</w:t>
      </w:r>
      <w:r w:rsidR="00356F27" w:rsidRPr="009D6FDD">
        <w:rPr>
          <w:rFonts w:cs="Times New Roman"/>
        </w:rPr>
        <w:t>y</w:t>
      </w:r>
      <w:r w:rsidR="001619F0" w:rsidRPr="009D6FDD">
        <w:rPr>
          <w:rFonts w:cs="Times New Roman"/>
        </w:rPr>
        <w:t xml:space="preserve"> and a questionnaire.</w:t>
      </w:r>
      <w:r w:rsidR="00FD1815" w:rsidRPr="009D6FDD">
        <w:rPr>
          <w:rFonts w:cs="Times New Roman"/>
        </w:rPr>
        <w:t xml:space="preserve"> </w:t>
      </w:r>
    </w:p>
    <w:p w14:paraId="176D0FED" w14:textId="36A195A0" w:rsidR="00213F48" w:rsidRPr="009D6FDD" w:rsidRDefault="00213F48" w:rsidP="00213F48">
      <w:pPr>
        <w:rPr>
          <w:rFonts w:cs="Times New Roman"/>
          <w:b/>
          <w:bCs/>
        </w:rPr>
      </w:pPr>
      <w:r w:rsidRPr="009D6FDD">
        <w:rPr>
          <w:rFonts w:cs="Times New Roman"/>
          <w:b/>
          <w:bCs/>
        </w:rPr>
        <w:t>Literature review:</w:t>
      </w:r>
      <w:r w:rsidR="00D56A18" w:rsidRPr="009D6FDD">
        <w:rPr>
          <w:rFonts w:cs="Times New Roman"/>
        </w:rPr>
        <w:t xml:space="preserve"> This research is based on the author's extensive literature review to study how to solve the gap of the current topic. While completing the literature review, the author interacted with the current application.</w:t>
      </w:r>
    </w:p>
    <w:p w14:paraId="62EC1EF9" w14:textId="406ABF74" w:rsidR="00213F48" w:rsidRPr="009D6FDD" w:rsidRDefault="007C125B" w:rsidP="000437A6">
      <w:pPr>
        <w:rPr>
          <w:rFonts w:cs="Times New Roman"/>
        </w:rPr>
      </w:pPr>
      <w:r w:rsidRPr="009D6FDD">
        <w:rPr>
          <w:rFonts w:cs="Times New Roman"/>
        </w:rPr>
        <w:t>This approach was required to address research questions 1 - 4.</w:t>
      </w:r>
    </w:p>
    <w:p w14:paraId="100BB393" w14:textId="29FC698B" w:rsidR="00707698" w:rsidRPr="009D6FDD" w:rsidRDefault="00AE55CA" w:rsidP="00F32407">
      <w:pPr>
        <w:rPr>
          <w:rFonts w:cs="Times New Roman"/>
          <w:color w:val="1C1D1E"/>
          <w:shd w:val="clear" w:color="auto" w:fill="FFFFFF"/>
        </w:rPr>
      </w:pPr>
      <w:r w:rsidRPr="009D6FDD">
        <w:rPr>
          <w:rFonts w:cs="Times New Roman"/>
          <w:b/>
          <w:bCs/>
        </w:rPr>
        <w:lastRenderedPageBreak/>
        <w:t>Focus Group:</w:t>
      </w:r>
      <w:r w:rsidRPr="009D6FDD">
        <w:rPr>
          <w:rFonts w:cs="Times New Roman"/>
        </w:rPr>
        <w:t xml:space="preserve"> The focus group method is a technique of group interview that generates data through the opinions expressed by participants</w:t>
      </w:r>
      <w:r w:rsidRPr="009D6FDD">
        <w:rPr>
          <w:rFonts w:cs="Times New Roman"/>
        </w:rPr>
        <w:fldChar w:fldCharType="begin" w:fldLock="1"/>
      </w:r>
      <w:r w:rsidR="0054030F">
        <w:rPr>
          <w:rFonts w:cs="Times New Roman"/>
        </w:rPr>
        <w:instrText>ADDIN CSL_CITATION {"citationItems":[{"id":"ITEM-1","itemData":{"DOI":"10.1111/j.1365-2702.2006.01760.x","ISSN":"09621067","PMID":"17518876","abstract":"Aims. This integrated literature review seeks to identify the key considerations in conducting focus groups and discusses the specific considerations for focus group research with culturally and linguistically diverse groups. Background. The focus group method is a technique of group interview that generates data through the opinions expressed by participants. Focus groups have become an increasingly popular method of data collection in health care research. Although focus groups have been used extensively with Western populations, they are a particularly useful tool for engaging culturally and linguistically diverse populations. The success of focus groups in this context is dependent upon the cultural competence of the research team and the research questions. Methods. The electronic databases Medline, CINAHL, Embase, Psychlit and the Internet using the Google Scholar search engine were explored using the search terms 'focus group', 'cultural sensitivity', 'transcultural nursing', 'transcultural care', 'cultural diversity' and 'ethnic groups'. Hand searching of reference lists and relevant journals was also undertaken. English language articles were selected for the review if they discussed the following issues: (i) methodological implications of the focus group method; (ii) strengths and limitations of the focus group method; (iii) recommendations for researchers and (iv) use of the focus group in culturally and linguistically diverse groups. Conclusions were drawn from each of the articles and consensus regarding a summary of recommendations was derived from a minimum of two authors. Results. Findings from this review revealed several key issues involving focus group implementation including recruitment, sample size, data collection, data analysis and use within multicultural populations. Strengths and limitations of the focus group method were also identified. Conclusions. Focus groups are a useful tool to expand existing knowledge about service provision and identify consumer needs that will assist in the development of future intervention programmes, particularly within multicultural populations. Careful planning related to methodological and pragmatic issues are critical in deriving effective data and protecting participants. Relevance to clinical practice. Focus groups can facilitate increased understanding of perspectives of culturally and linguistically diverse groups and thereby shape clinical practice to better meet the needs of these group…","author":[{"dropping-particle":"","family":"Halcomb","given":"Elizabeth J.","non-dropping-particle":"","parse-names":false,"suffix":""},{"dropping-particle":"","family":"Gholizadeh","given":"Leila","non-dropping-particle":"","parse-names":false,"suffix":""},{"dropping-particle":"","family":"DiGiacomo","given":"Michelle","non-dropping-particle":"","parse-names":false,"suffix":""},{"dropping-particle":"","family":"Phillips","given":"Jane","non-dropping-particle":"","parse-names":false,"suffix":""},{"dropping-particle":"","family":"Davidson","given":"Patricia M.","non-dropping-particle":"","parse-names":false,"suffix":""}],"container-title":"Journal of Clinical Nursing","id":"ITEM-1","issue":"6","issued":{"date-parts":[["2007","6"]]},"page":"1000-1011","publisher":"J Clin Nurs","title":"Literature review: Considerations in undertaking focus group research with culturally and linguistically diverse groups","type":"article","volume":"16"},"uris":["http://www.mendeley.com/documents/?uuid=a28c61d1-9d59-3891-b73e-38ffa7fc5ee1"]}],"mendeley":{"formattedCitation":"[89]","plainTextFormattedCitation":"[89]","previouslyFormattedCitation":"[89]"},"properties":{"noteIndex":0},"schema":"https://github.com/citation-style-language/schema/raw/master/csl-citation.json"}</w:instrText>
      </w:r>
      <w:r w:rsidRPr="009D6FDD">
        <w:rPr>
          <w:rFonts w:cs="Times New Roman"/>
        </w:rPr>
        <w:fldChar w:fldCharType="separate"/>
      </w:r>
      <w:r w:rsidR="0054030F" w:rsidRPr="0054030F">
        <w:rPr>
          <w:rFonts w:cs="Times New Roman"/>
          <w:noProof/>
        </w:rPr>
        <w:t>[89]</w:t>
      </w:r>
      <w:r w:rsidRPr="009D6FDD">
        <w:rPr>
          <w:rFonts w:cs="Times New Roman"/>
        </w:rPr>
        <w:fldChar w:fldCharType="end"/>
      </w:r>
      <w:r w:rsidRPr="009D6FDD">
        <w:rPr>
          <w:rFonts w:cs="Times New Roman"/>
        </w:rPr>
        <w:t>. A focus group is a group of deliberately selected people who participate in a facilitated discussion to obtain consumer perceptions about a particular topic or area of interest</w:t>
      </w:r>
      <w:r w:rsidRPr="009D6FDD">
        <w:rPr>
          <w:rFonts w:cs="Times New Roman"/>
        </w:rPr>
        <w:fldChar w:fldCharType="begin" w:fldLock="1"/>
      </w:r>
      <w:r w:rsidR="0054030F">
        <w:rPr>
          <w:rFonts w:cs="Times New Roman"/>
        </w:rPr>
        <w:instrText>ADDIN CSL_CITATION {"citationItems":[{"id":"ITEM-1","itemData":{"URL":"https://www.thebalancesmb.com/what-is-a-market-research-focus-group-2296907","accessed":{"date-parts":[["2021","5","10"]]},"id":"ITEM-1","issued":{"date-parts":[["0"]]},"title":"Market Research Focus Group: What Is It?","type":"webpage"},"uris":["http://www.mendeley.com/documents/?uuid=bfe7f30b-ce41-33d5-b5e6-59607e3ef08e"]}],"mendeley":{"formattedCitation":"[90]","plainTextFormattedCitation":"[90]","previouslyFormattedCitation":"[90]"},"properties":{"noteIndex":0},"schema":"https://github.com/citation-style-language/schema/raw/master/csl-citation.json"}</w:instrText>
      </w:r>
      <w:r w:rsidRPr="009D6FDD">
        <w:rPr>
          <w:rFonts w:cs="Times New Roman"/>
        </w:rPr>
        <w:fldChar w:fldCharType="separate"/>
      </w:r>
      <w:r w:rsidR="0054030F" w:rsidRPr="0054030F">
        <w:rPr>
          <w:rFonts w:cs="Times New Roman"/>
          <w:noProof/>
        </w:rPr>
        <w:t>[90]</w:t>
      </w:r>
      <w:r w:rsidRPr="009D6FDD">
        <w:rPr>
          <w:rFonts w:cs="Times New Roman"/>
        </w:rPr>
        <w:fldChar w:fldCharType="end"/>
      </w:r>
      <w:r w:rsidRPr="009D6FDD">
        <w:rPr>
          <w:rFonts w:cs="Times New Roman"/>
        </w:rPr>
        <w:t>. A focus group is qualitative research because it asks participants for open-ended responses conveying thoughts or feelings</w:t>
      </w:r>
      <w:r w:rsidRPr="009D6FDD">
        <w:rPr>
          <w:rFonts w:cs="Times New Roman"/>
        </w:rPr>
        <w:fldChar w:fldCharType="begin" w:fldLock="1"/>
      </w:r>
      <w:r w:rsidR="0054030F">
        <w:rPr>
          <w:rFonts w:cs="Times New Roman"/>
        </w:rPr>
        <w:instrText>ADDIN CSL_CITATION {"citationItems":[{"id":"ITEM-1","itemData":{"URL":"https://smallbusiness.chron.com/focus-group-research-method-17464.html","accessed":{"date-parts":[["2021","5","10"]]},"id":"ITEM-1","issued":{"date-parts":[["0"]]},"title":"The Focus Group Research Method","type":"webpage"},"uris":["http://www.mendeley.com/documents/?uuid=189fc3c7-5736-3e3f-8e3c-7a8d657c9452"]}],"mendeley":{"formattedCitation":"[88]","plainTextFormattedCitation":"[88]","previouslyFormattedCitation":"[88]"},"properties":{"noteIndex":0},"schema":"https://github.com/citation-style-language/schema/raw/master/csl-citation.json"}</w:instrText>
      </w:r>
      <w:r w:rsidRPr="009D6FDD">
        <w:rPr>
          <w:rFonts w:cs="Times New Roman"/>
        </w:rPr>
        <w:fldChar w:fldCharType="separate"/>
      </w:r>
      <w:r w:rsidR="0054030F" w:rsidRPr="0054030F">
        <w:rPr>
          <w:rFonts w:cs="Times New Roman"/>
          <w:noProof/>
        </w:rPr>
        <w:t>[88]</w:t>
      </w:r>
      <w:r w:rsidRPr="009D6FDD">
        <w:rPr>
          <w:rFonts w:cs="Times New Roman"/>
        </w:rPr>
        <w:fldChar w:fldCharType="end"/>
      </w:r>
      <w:r w:rsidRPr="009D6FDD">
        <w:rPr>
          <w:rFonts w:cs="Times New Roman"/>
        </w:rPr>
        <w:t>. </w:t>
      </w:r>
      <w:r w:rsidR="00F32407" w:rsidRPr="009D6FDD">
        <w:rPr>
          <w:rFonts w:cs="Times New Roman"/>
        </w:rPr>
        <w:t xml:space="preserve"> </w:t>
      </w:r>
      <w:r w:rsidR="006D2836" w:rsidRPr="009D6FDD">
        <w:rPr>
          <w:rFonts w:cs="Times New Roman"/>
        </w:rPr>
        <w:t>Some authors have recommended a minimum of three to four group meetings for simple research topics (Burrows &amp; Kendall, </w:t>
      </w:r>
      <w:hyperlink r:id="rId52" w:anchor="mee312860-bib-0013" w:history="1">
        <w:r w:rsidR="006D2836" w:rsidRPr="009D6FDD">
          <w:rPr>
            <w:rFonts w:cs="Times New Roman"/>
          </w:rPr>
          <w:t>1997</w:t>
        </w:r>
      </w:hyperlink>
      <w:r w:rsidR="006D2836" w:rsidRPr="009D6FDD">
        <w:rPr>
          <w:rFonts w:cs="Times New Roman"/>
        </w:rPr>
        <w:t>). The principle of theoretical saturation, where focus group discussion sessions are run until a clear pattern emerges and subsequent groups produce no new information (Krueger, </w:t>
      </w:r>
      <w:hyperlink r:id="rId53" w:anchor="mee312860-bib-0045" w:history="1">
        <w:r w:rsidR="006D2836" w:rsidRPr="009D6FDD">
          <w:rPr>
            <w:rFonts w:cs="Times New Roman"/>
          </w:rPr>
          <w:t>1994</w:t>
        </w:r>
      </w:hyperlink>
      <w:r w:rsidR="006D2836" w:rsidRPr="009D6FDD">
        <w:rPr>
          <w:rFonts w:cs="Times New Roman"/>
        </w:rPr>
        <w:t>) .</w:t>
      </w:r>
      <w:r w:rsidR="005E4CE4" w:rsidRPr="009D6FDD">
        <w:rPr>
          <w:rFonts w:cs="Times New Roman"/>
        </w:rPr>
        <w:t>As t</w:t>
      </w:r>
      <w:r w:rsidR="00F32407" w:rsidRPr="009D6FDD">
        <w:rPr>
          <w:rFonts w:cs="Times New Roman"/>
        </w:rPr>
        <w:t>he purpose of this research is to customize a personalized dashboard to visualize data through rigorous calculations and comparisons, which will help users make correct decisions and choices, and reduce cognitive pressure. Therefore, the author conducted the focus group. Focus group discussion usually yields both qualitative and observational data where</w:t>
      </w:r>
      <w:r w:rsidR="00F32407" w:rsidRPr="009D6FDD">
        <w:rPr>
          <w:rFonts w:cs="Times New Roman"/>
          <w:lang w:eastAsia="zh-CN"/>
        </w:rPr>
        <w:t xml:space="preserve"> analyses can be demanding</w:t>
      </w:r>
      <w:r w:rsidR="00F32407" w:rsidRPr="009D6FDD">
        <w:rPr>
          <w:rFonts w:cs="Times New Roman"/>
          <w:lang w:eastAsia="zh-CN"/>
        </w:rPr>
        <w:fldChar w:fldCharType="begin" w:fldLock="1"/>
      </w:r>
      <w:r w:rsidR="0054030F">
        <w:rPr>
          <w:rFonts w:cs="Times New Roman"/>
          <w:lang w:eastAsia="zh-CN"/>
        </w:rPr>
        <w:instrText>ADDIN CSL_CITATION {"citationItems":[{"id":"ITEM-1","itemData":{"URL":"https://www.thebalancesmb.com/what-is-a-market-research-focus-group-2296907","accessed":{"date-parts":[["2021","5","10"]]},"id":"ITEM-1","issued":{"date-parts":[["0"]]},"title":"Market Research Focus Group: What Is It?","type":"webpage"},"uris":["http://www.mendeley.com/documents/?uuid=bfe7f30b-ce41-33d5-b5e6-59607e3ef08e"]}],"mendeley":{"formattedCitation":"[90]","plainTextFormattedCitation":"[90]","previouslyFormattedCitation":"[90]"},"properties":{"noteIndex":0},"schema":"https://github.com/citation-style-language/schema/raw/master/csl-citation.json"}</w:instrText>
      </w:r>
      <w:r w:rsidR="00F32407" w:rsidRPr="009D6FDD">
        <w:rPr>
          <w:rFonts w:cs="Times New Roman"/>
          <w:lang w:eastAsia="zh-CN"/>
        </w:rPr>
        <w:fldChar w:fldCharType="separate"/>
      </w:r>
      <w:r w:rsidR="0054030F" w:rsidRPr="0054030F">
        <w:rPr>
          <w:rFonts w:cs="Times New Roman"/>
          <w:noProof/>
          <w:lang w:eastAsia="zh-CN"/>
        </w:rPr>
        <w:t>[90]</w:t>
      </w:r>
      <w:r w:rsidR="00F32407" w:rsidRPr="009D6FDD">
        <w:rPr>
          <w:rFonts w:cs="Times New Roman"/>
          <w:lang w:eastAsia="zh-CN"/>
        </w:rPr>
        <w:fldChar w:fldCharType="end"/>
      </w:r>
      <w:r w:rsidR="00F32407" w:rsidRPr="009D6FDD">
        <w:rPr>
          <w:rFonts w:cs="Times New Roman"/>
          <w:lang w:eastAsia="zh-CN"/>
        </w:rPr>
        <w:t>. The author insist on following the best practices when conducting the focus group</w:t>
      </w:r>
      <w:r w:rsidR="00421A17" w:rsidRPr="009D6FDD">
        <w:rPr>
          <w:rFonts w:cs="Times New Roman"/>
          <w:lang w:eastAsia="zh-CN"/>
        </w:rPr>
        <w:fldChar w:fldCharType="begin" w:fldLock="1"/>
      </w:r>
      <w:r w:rsidR="0054030F">
        <w:rPr>
          <w:rFonts w:cs="Times New Roman"/>
          <w:lang w:eastAsia="zh-CN"/>
        </w:rPr>
        <w:instrText>ADDIN CSL_CITATION {"citationItems":[{"id":"ITEM-1","itemData":{"DOI":"10.1111/2041-210X.12860","ISSN":"2041210X","abstract":"Focus group discussion is frequently used as a qualitative approach to gain an in-depth understanding of social issues. The method aims to obtain data from a purposely selected group of individuals rather than from a statistically representative sample of a broader population. Even though the application of this method in conservation research has been extensive, there are no critical assessment of the application of the technique. In addition, there are no readily available guidelines for conservation researchers. Here, we reviewed the applications of focus group discussion within biodiversity and conservation research between 1996 and April 2017. We begin with a brief explanation of the technique for first-time users. We then discuss in detail the empirical applications of this technique in conservation based on a structured literature review (using Scopus). The screening process resulted in 170 articles, the majority of which (67%, n = 114,) were published between 2011 and 2017. Rarely was the method used as a stand-alone technique. The number of participants per focus group (where reported) ranged from 3 to 21 participants with a median of 10 participants. There were seven (median) focus group meetings per study. Focus group discussion sessions lasted for 90 (median) minutes. Four main themes emerged from the review: understanding of people's perspectives regarding conservation (32%), followed by the assessment of conservation and livelihoods practices (21%), examination of challenges and impacts of resource management interventions (19%) and documenting the value of indigenous knowledge systems (16%). Most of the studies were in Africa (n = 76), followed by Asia (n = 44), and Europe (n = 30). We noted serious gaps in the reporting of the methodological details in the reviewed papers. More than half of the studies (n = 101) did not report the sample size and group size (n = 93), whereas 54 studies did not mention the number of focus group discussion sessions while reporting results. Rarely have the studies provided any information on the rationale for choosing the technique. We have provided guidelines to improve the standard of reporting and future application of the technique for conservation.","author":[{"dropping-particle":"","family":"O.Nyumba","given":"Tobias","non-dropping-particle":"","parse-names":false,"suffix":""},{"dropping-particle":"","family":"Wilson","given":"Kerrie","non-dropping-particle":"","parse-names":false,"suffix":""},{"dropping-particle":"","family":"Derrick","given":"Christina J.","non-dropping-particle":"","parse-names":false,"suffix":""},{"dropping-particle":"","family":"Mukherjee","given":"Nibedita","non-dropping-particle":"","parse-names":false,"suffix":""}],"container-title":"Methods in Ecology and Evolution","id":"ITEM-1","issue":"1","issued":{"date-parts":[["2018","1","1"]]},"page":"20-32","publisher":"British Ecological Society","title":"The use of focus group discussion methodology: Insights from two decades of application in conservation","type":"article-journal","volume":"9"},"uris":["http://www.mendeley.com/documents/?uuid=490490af-c5f4-3138-bdc0-8709b0983134","http://www.mendeley.com/documents/?uuid=7c3d61d3-c22d-34e4-8e42-951799d96376"]}],"mendeley":{"formattedCitation":"[91]","plainTextFormattedCitation":"[91]","previouslyFormattedCitation":"[91]"},"properties":{"noteIndex":0},"schema":"https://github.com/citation-style-language/schema/raw/master/csl-citation.json"}</w:instrText>
      </w:r>
      <w:r w:rsidR="00421A17" w:rsidRPr="009D6FDD">
        <w:rPr>
          <w:rFonts w:cs="Times New Roman"/>
          <w:lang w:eastAsia="zh-CN"/>
        </w:rPr>
        <w:fldChar w:fldCharType="separate"/>
      </w:r>
      <w:r w:rsidR="0054030F" w:rsidRPr="0054030F">
        <w:rPr>
          <w:rFonts w:cs="Times New Roman"/>
          <w:noProof/>
          <w:lang w:eastAsia="zh-CN"/>
        </w:rPr>
        <w:t>[91]</w:t>
      </w:r>
      <w:r w:rsidR="00421A17" w:rsidRPr="009D6FDD">
        <w:rPr>
          <w:rFonts w:cs="Times New Roman"/>
          <w:lang w:eastAsia="zh-CN"/>
        </w:rPr>
        <w:fldChar w:fldCharType="end"/>
      </w:r>
      <w:r w:rsidR="001A663F" w:rsidRPr="009D6FDD">
        <w:rPr>
          <w:rFonts w:cs="Times New Roman"/>
          <w:color w:val="1C1D1E"/>
          <w:shd w:val="clear" w:color="auto" w:fill="FFFFFF"/>
        </w:rPr>
        <w:t xml:space="preserve"> </w:t>
      </w:r>
      <w:r w:rsidR="00866D24" w:rsidRPr="009D6FDD">
        <w:rPr>
          <w:rFonts w:cs="Times New Roman"/>
          <w:color w:val="1C1D1E"/>
          <w:shd w:val="clear" w:color="auto" w:fill="FFFFFF"/>
        </w:rPr>
        <w:t>:</w:t>
      </w:r>
    </w:p>
    <w:p w14:paraId="60518FBC" w14:textId="25A34C46" w:rsidR="005C0F58" w:rsidRPr="009D6FDD" w:rsidRDefault="00AB7161" w:rsidP="00F32407">
      <w:pPr>
        <w:rPr>
          <w:rFonts w:cs="Times New Roman"/>
          <w:b/>
          <w:bCs/>
        </w:rPr>
      </w:pPr>
      <w:r w:rsidRPr="009D6FDD">
        <w:rPr>
          <w:rFonts w:cs="Times New Roman"/>
          <w:b/>
          <w:bCs/>
        </w:rPr>
        <w:t>R</w:t>
      </w:r>
      <w:r w:rsidR="005C0F58" w:rsidRPr="009D6FDD">
        <w:rPr>
          <w:rFonts w:cs="Times New Roman"/>
          <w:b/>
          <w:bCs/>
        </w:rPr>
        <w:t>esearch design</w:t>
      </w:r>
      <w:r w:rsidR="00882858" w:rsidRPr="009D6FDD">
        <w:rPr>
          <w:rFonts w:cs="Times New Roman"/>
          <w:b/>
          <w:bCs/>
        </w:rPr>
        <w:t>:</w:t>
      </w:r>
    </w:p>
    <w:p w14:paraId="7FAA8000" w14:textId="77777777" w:rsidR="00163D2F" w:rsidRPr="009D6FDD" w:rsidRDefault="00866D24" w:rsidP="00163D2F">
      <w:pPr>
        <w:pStyle w:val="ListParagraph"/>
        <w:numPr>
          <w:ilvl w:val="0"/>
          <w:numId w:val="24"/>
        </w:numPr>
        <w:rPr>
          <w:rFonts w:cs="Times New Roman"/>
          <w:lang w:eastAsia="zh-CN"/>
        </w:rPr>
      </w:pPr>
      <w:r w:rsidRPr="009D6FDD">
        <w:rPr>
          <w:rFonts w:cs="Times New Roman"/>
          <w:b/>
          <w:bCs/>
          <w:lang w:eastAsia="zh-CN"/>
        </w:rPr>
        <w:t>Participants</w:t>
      </w:r>
      <w:r w:rsidRPr="009D6FDD">
        <w:rPr>
          <w:rFonts w:cs="Times New Roman"/>
          <w:lang w:eastAsia="zh-CN"/>
        </w:rPr>
        <w:t>:</w:t>
      </w:r>
      <w:r w:rsidR="005149D7" w:rsidRPr="009D6FDD">
        <w:rPr>
          <w:rFonts w:cs="Times New Roman"/>
          <w:lang w:eastAsia="zh-CN"/>
        </w:rPr>
        <w:t xml:space="preserve"> </w:t>
      </w:r>
      <w:r w:rsidR="00F02239" w:rsidRPr="009D6FDD">
        <w:rPr>
          <w:rFonts w:cs="Times New Roman"/>
          <w:lang w:eastAsia="zh-CN"/>
        </w:rPr>
        <w:t>As per best practice, t</w:t>
      </w:r>
      <w:r w:rsidR="003018FA" w:rsidRPr="009D6FDD">
        <w:rPr>
          <w:rFonts w:cs="Times New Roman"/>
          <w:lang w:eastAsia="zh-CN"/>
        </w:rPr>
        <w:t>en participants are considered large enough to gain</w:t>
      </w:r>
    </w:p>
    <w:p w14:paraId="16109F82" w14:textId="5D92AC3E" w:rsidR="00866D24" w:rsidRPr="009D6FDD" w:rsidRDefault="003018FA" w:rsidP="00163D2F">
      <w:pPr>
        <w:pStyle w:val="ListParagraph"/>
        <w:rPr>
          <w:rFonts w:cs="Times New Roman"/>
          <w:lang w:eastAsia="zh-CN"/>
        </w:rPr>
      </w:pPr>
      <w:r w:rsidRPr="009D6FDD">
        <w:rPr>
          <w:rFonts w:cs="Times New Roman"/>
          <w:lang w:eastAsia="zh-CN"/>
        </w:rPr>
        <w:t>a variety of perspectives and small enough not to become disorderly or fragmented</w:t>
      </w:r>
      <w:r w:rsidR="006B664F" w:rsidRPr="009D6FDD">
        <w:rPr>
          <w:rFonts w:cs="Times New Roman"/>
          <w:lang w:eastAsia="zh-CN"/>
        </w:rPr>
        <w:fldChar w:fldCharType="begin" w:fldLock="1"/>
      </w:r>
      <w:r w:rsidR="0054030F">
        <w:rPr>
          <w:rFonts w:cs="Times New Roman"/>
          <w:lang w:eastAsia="zh-CN"/>
        </w:rPr>
        <w:instrText>ADDIN CSL_CITATION {"citationItems":[{"id":"ITEM-1","itemData":{"DOI":"10.1111/2041-210X.12860","ISSN":"2041210X","abstract":"Focus group discussion is frequently used as a qualitative approach to gain an in-depth understanding of social issues. The method aims to obtain data from a purposely selected group of individuals rather than from a statistically representative sample of a broader population. Even though the application of this method in conservation research has been extensive, there are no critical assessment of the application of the technique. In addition, there are no readily available guidelines for conservation researchers. Here, we reviewed the applications of focus group discussion within biodiversity and conservation research between 1996 and April 2017. We begin with a brief explanation of the technique for first-time users. We then discuss in detail the empirical applications of this technique in conservation based on a structured literature review (using Scopus). The screening process resulted in 170 articles, the majority of which (67%, n = 114,) were published between 2011 and 2017. Rarely was the method used as a stand-alone technique. The number of participants per focus group (where reported) ranged from 3 to 21 participants with a median of 10 participants. There were seven (median) focus group meetings per study. Focus group discussion sessions lasted for 90 (median) minutes. Four main themes emerged from the review: understanding of people's perspectives regarding conservation (32%), followed by the assessment of conservation and livelihoods practices (21%), examination of challenges and impacts of resource management interventions (19%) and documenting the value of indigenous knowledge systems (16%). Most of the studies were in Africa (n = 76), followed by Asia (n = 44), and Europe (n = 30). We noted serious gaps in the reporting of the methodological details in the reviewed papers. More than half of the studies (n = 101) did not report the sample size and group size (n = 93), whereas 54 studies did not mention the number of focus group discussion sessions while reporting results. Rarely have the studies provided any information on the rationale for choosing the technique. We have provided guidelines to improve the standard of reporting and future application of the technique for conservation.","author":[{"dropping-particle":"","family":"O.Nyumba","given":"Tobias","non-dropping-particle":"","parse-names":false,"suffix":""},{"dropping-particle":"","family":"Wilson","given":"Kerrie","non-dropping-particle":"","parse-names":false,"suffix":""},{"dropping-particle":"","family":"Derrick","given":"Christina J.","non-dropping-particle":"","parse-names":false,"suffix":""},{"dropping-particle":"","family":"Mukherjee","given":"Nibedita","non-dropping-particle":"","parse-names":false,"suffix":""}],"container-title":"Methods in Ecology and Evolution","id":"ITEM-1","issue":"1","issued":{"date-parts":[["2018","1","1"]]},"page":"20-32","publisher":"British Ecological Society","title":"The use of focus group discussion methodology: Insights from two decades of application in conservation","type":"article-journal","volume":"9"},"uris":["http://www.mendeley.com/documents/?uuid=490490af-c5f4-3138-bdc0-8709b0983134"]}],"mendeley":{"formattedCitation":"[91]","plainTextFormattedCitation":"[91]","previouslyFormattedCitation":"[91]"},"properties":{"noteIndex":0},"schema":"https://github.com/citation-style-language/schema/raw/master/csl-citation.json"}</w:instrText>
      </w:r>
      <w:r w:rsidR="006B664F" w:rsidRPr="009D6FDD">
        <w:rPr>
          <w:rFonts w:cs="Times New Roman"/>
          <w:lang w:eastAsia="zh-CN"/>
        </w:rPr>
        <w:fldChar w:fldCharType="separate"/>
      </w:r>
      <w:r w:rsidR="0054030F" w:rsidRPr="0054030F">
        <w:rPr>
          <w:rFonts w:cs="Times New Roman"/>
          <w:noProof/>
          <w:lang w:eastAsia="zh-CN"/>
        </w:rPr>
        <w:t>[91]</w:t>
      </w:r>
      <w:r w:rsidR="006B664F" w:rsidRPr="009D6FDD">
        <w:rPr>
          <w:rFonts w:cs="Times New Roman"/>
          <w:lang w:eastAsia="zh-CN"/>
        </w:rPr>
        <w:fldChar w:fldCharType="end"/>
      </w:r>
      <w:r w:rsidR="00A44381" w:rsidRPr="009D6FDD">
        <w:rPr>
          <w:rFonts w:cs="Times New Roman"/>
          <w:lang w:eastAsia="zh-CN"/>
        </w:rPr>
        <w:t>.</w:t>
      </w:r>
      <w:r w:rsidRPr="009D6FDD">
        <w:rPr>
          <w:rFonts w:cs="Times New Roman"/>
          <w:lang w:eastAsia="zh-CN"/>
        </w:rPr>
        <w:t> </w:t>
      </w:r>
      <w:r w:rsidR="000931AF" w:rsidRPr="009D6FDD">
        <w:rPr>
          <w:rFonts w:cs="Times New Roman"/>
          <w:lang w:eastAsia="zh-CN"/>
        </w:rPr>
        <w:t>And it need</w:t>
      </w:r>
      <w:r w:rsidR="001C02EA" w:rsidRPr="009D6FDD">
        <w:rPr>
          <w:rFonts w:cs="Times New Roman"/>
          <w:lang w:eastAsia="zh-CN"/>
        </w:rPr>
        <w:t>s</w:t>
      </w:r>
      <w:r w:rsidR="000931AF" w:rsidRPr="009D6FDD">
        <w:rPr>
          <w:rFonts w:cs="Times New Roman"/>
          <w:lang w:eastAsia="zh-CN"/>
        </w:rPr>
        <w:t xml:space="preserve"> to be carefully chosen by</w:t>
      </w:r>
      <w:r w:rsidR="009F2565" w:rsidRPr="009D6FDD">
        <w:rPr>
          <w:rFonts w:cs="Times New Roman"/>
          <w:lang w:eastAsia="zh-CN"/>
        </w:rPr>
        <w:t xml:space="preserve"> different methods, for example, by</w:t>
      </w:r>
      <w:r w:rsidR="000931AF" w:rsidRPr="009D6FDD">
        <w:rPr>
          <w:rFonts w:cs="Times New Roman"/>
          <w:lang w:eastAsia="zh-CN"/>
        </w:rPr>
        <w:t xml:space="preserve"> questionnaires </w:t>
      </w:r>
      <w:r w:rsidR="001237D1" w:rsidRPr="009D6FDD">
        <w:rPr>
          <w:rFonts w:cs="Times New Roman"/>
          <w:lang w:eastAsia="zh-CN"/>
        </w:rPr>
        <w:t>or</w:t>
      </w:r>
      <w:r w:rsidR="000931AF" w:rsidRPr="009D6FDD">
        <w:rPr>
          <w:rFonts w:cs="Times New Roman"/>
          <w:lang w:eastAsia="zh-CN"/>
        </w:rPr>
        <w:t xml:space="preserve"> telephone</w:t>
      </w:r>
      <w:r w:rsidR="007540BC" w:rsidRPr="009D6FDD">
        <w:rPr>
          <w:rFonts w:cs="Times New Roman"/>
          <w:lang w:eastAsia="zh-CN"/>
        </w:rPr>
        <w:t>.</w:t>
      </w:r>
    </w:p>
    <w:p w14:paraId="6827ECD5" w14:textId="1101E8C8" w:rsidR="00425B5B" w:rsidRPr="009D6FDD" w:rsidRDefault="00540275" w:rsidP="00425B5B">
      <w:pPr>
        <w:pStyle w:val="ListParagraph"/>
        <w:numPr>
          <w:ilvl w:val="0"/>
          <w:numId w:val="24"/>
        </w:numPr>
        <w:rPr>
          <w:rFonts w:cs="Times New Roman"/>
          <w:lang w:eastAsia="zh-CN"/>
        </w:rPr>
      </w:pPr>
      <w:r w:rsidRPr="009D6FDD">
        <w:rPr>
          <w:rFonts w:cs="Times New Roman"/>
          <w:b/>
          <w:bCs/>
          <w:lang w:eastAsia="zh-CN"/>
        </w:rPr>
        <w:t>Environment</w:t>
      </w:r>
      <w:r w:rsidRPr="009D6FDD">
        <w:rPr>
          <w:rFonts w:cs="Times New Roman"/>
          <w:lang w:eastAsia="zh-CN"/>
        </w:rPr>
        <w:t>:</w:t>
      </w:r>
      <w:r w:rsidR="007B7122" w:rsidRPr="009D6FDD">
        <w:rPr>
          <w:rFonts w:cs="Times New Roman"/>
          <w:lang w:eastAsia="zh-CN"/>
        </w:rPr>
        <w:t xml:space="preserve"> </w:t>
      </w:r>
      <w:r w:rsidR="009749F6" w:rsidRPr="009D6FDD">
        <w:rPr>
          <w:rFonts w:cs="Times New Roman"/>
          <w:lang w:eastAsia="zh-CN"/>
        </w:rPr>
        <w:t>Researchers must choose a comfortable and safe environment for participants to minimize distractions.</w:t>
      </w:r>
    </w:p>
    <w:p w14:paraId="114BEA05" w14:textId="25152115" w:rsidR="005A722D" w:rsidRPr="009D6FDD" w:rsidRDefault="00F025D2" w:rsidP="005A722D">
      <w:pPr>
        <w:rPr>
          <w:rFonts w:cs="Times New Roman"/>
          <w:b/>
          <w:bCs/>
          <w:lang w:eastAsia="zh-CN"/>
        </w:rPr>
      </w:pPr>
      <w:r w:rsidRPr="009D6FDD">
        <w:rPr>
          <w:rFonts w:cs="Times New Roman"/>
          <w:b/>
          <w:bCs/>
        </w:rPr>
        <w:t>Data collection</w:t>
      </w:r>
      <w:r w:rsidR="0009051C" w:rsidRPr="009D6FDD">
        <w:rPr>
          <w:rFonts w:cs="Times New Roman"/>
          <w:b/>
          <w:bCs/>
        </w:rPr>
        <w:t>:</w:t>
      </w:r>
    </w:p>
    <w:p w14:paraId="6322E1FF" w14:textId="147021BE" w:rsidR="00425B5B" w:rsidRPr="009D6FDD" w:rsidRDefault="00425B5B" w:rsidP="00425B5B">
      <w:pPr>
        <w:pStyle w:val="ListParagraph"/>
        <w:numPr>
          <w:ilvl w:val="0"/>
          <w:numId w:val="24"/>
        </w:numPr>
        <w:rPr>
          <w:rFonts w:cs="Times New Roman"/>
          <w:lang w:eastAsia="zh-CN"/>
        </w:rPr>
      </w:pPr>
      <w:r w:rsidRPr="009D6FDD">
        <w:rPr>
          <w:rFonts w:cs="Times New Roman"/>
          <w:b/>
          <w:bCs/>
        </w:rPr>
        <w:t>Moderator</w:t>
      </w:r>
      <w:r w:rsidRPr="009D6FDD">
        <w:rPr>
          <w:rFonts w:cs="Times New Roman"/>
        </w:rPr>
        <w:t xml:space="preserve">: </w:t>
      </w:r>
      <w:r w:rsidR="00220010" w:rsidRPr="009D6FDD">
        <w:rPr>
          <w:rFonts w:cs="Times New Roman"/>
        </w:rPr>
        <w:t xml:space="preserve">The host always needs to create a relaxed and comfortable environment for participation and is also responsible for observing the </w:t>
      </w:r>
      <w:r w:rsidR="00001BE5" w:rsidRPr="009D6FDD">
        <w:rPr>
          <w:rFonts w:cs="Times New Roman"/>
        </w:rPr>
        <w:t>behaviour</w:t>
      </w:r>
      <w:r w:rsidR="00220010" w:rsidRPr="009D6FDD">
        <w:rPr>
          <w:rFonts w:cs="Times New Roman"/>
        </w:rPr>
        <w:t xml:space="preserve"> of participants, taking notes or collecting data through recording. The length of the meeting must also be fully considered, because the longer the meeting time, the older the elderly are more likely to fatigue, and children will recover and lose the interest and attention of the project.</w:t>
      </w:r>
    </w:p>
    <w:p w14:paraId="2CCB2275" w14:textId="460D8208" w:rsidR="00001BE5" w:rsidRPr="009D6FDD" w:rsidRDefault="00E5401A" w:rsidP="00DE3013">
      <w:pPr>
        <w:rPr>
          <w:rFonts w:cs="Times New Roman"/>
          <w:lang w:eastAsia="zh-CN"/>
        </w:rPr>
      </w:pPr>
      <w:r w:rsidRPr="009D6FDD">
        <w:rPr>
          <w:rFonts w:cs="Times New Roman"/>
          <w:b/>
          <w:bCs/>
          <w:lang w:eastAsia="zh-CN"/>
        </w:rPr>
        <w:t>Analysis</w:t>
      </w:r>
      <w:r w:rsidRPr="009D6FDD">
        <w:rPr>
          <w:rFonts w:cs="Times New Roman"/>
          <w:lang w:eastAsia="zh-CN"/>
        </w:rPr>
        <w:t>:</w:t>
      </w:r>
    </w:p>
    <w:p w14:paraId="0F424746" w14:textId="2F2BA54F" w:rsidR="00FB5DE4" w:rsidRPr="009D6FDD" w:rsidRDefault="00FB5DE4" w:rsidP="008310E6">
      <w:pPr>
        <w:pStyle w:val="ListParagraph"/>
        <w:numPr>
          <w:ilvl w:val="0"/>
          <w:numId w:val="24"/>
        </w:numPr>
        <w:rPr>
          <w:rFonts w:cs="Times New Roman"/>
          <w:lang w:eastAsia="zh-CN"/>
        </w:rPr>
      </w:pPr>
      <w:r w:rsidRPr="009D6FDD">
        <w:rPr>
          <w:rFonts w:cs="Times New Roman"/>
          <w:lang w:eastAsia="zh-CN"/>
        </w:rPr>
        <w:lastRenderedPageBreak/>
        <w:t xml:space="preserve">Since focus group discussions will generate a lot of data (usually qualitative and observational data), the data needs to be </w:t>
      </w:r>
      <w:r w:rsidR="008310E6" w:rsidRPr="009D6FDD">
        <w:rPr>
          <w:rFonts w:cs="Times New Roman"/>
          <w:lang w:eastAsia="zh-CN"/>
        </w:rPr>
        <w:t>analysed</w:t>
      </w:r>
      <w:r w:rsidRPr="009D6FDD">
        <w:rPr>
          <w:rFonts w:cs="Times New Roman"/>
          <w:lang w:eastAsia="zh-CN"/>
        </w:rPr>
        <w:t>. Quantitative or qualitative analysis methods or a mixture of the two are usually used.</w:t>
      </w:r>
    </w:p>
    <w:p w14:paraId="56253A6D" w14:textId="518612D3" w:rsidR="00F32407" w:rsidRPr="009D6FDD" w:rsidRDefault="00DC118D" w:rsidP="00F32407">
      <w:pPr>
        <w:rPr>
          <w:rFonts w:cs="Times New Roman"/>
          <w:b/>
          <w:bCs/>
          <w:lang w:eastAsia="zh-CN"/>
        </w:rPr>
      </w:pPr>
      <w:r w:rsidRPr="009D6FDD">
        <w:rPr>
          <w:rFonts w:cs="Times New Roman"/>
          <w:b/>
          <w:bCs/>
          <w:lang w:eastAsia="zh-CN"/>
        </w:rPr>
        <w:t>R</w:t>
      </w:r>
      <w:r w:rsidR="009D0EE9" w:rsidRPr="009D6FDD">
        <w:rPr>
          <w:rFonts w:cs="Times New Roman"/>
          <w:b/>
          <w:bCs/>
          <w:lang w:eastAsia="zh-CN"/>
        </w:rPr>
        <w:t>eporting of results</w:t>
      </w:r>
      <w:r w:rsidR="00011C21" w:rsidRPr="009D6FDD">
        <w:rPr>
          <w:rFonts w:cs="Times New Roman"/>
          <w:b/>
          <w:bCs/>
          <w:lang w:eastAsia="zh-CN"/>
        </w:rPr>
        <w:t>:</w:t>
      </w:r>
    </w:p>
    <w:p w14:paraId="4469F7ED" w14:textId="571385A0" w:rsidR="00856492" w:rsidRPr="009D6FDD" w:rsidRDefault="00574B16" w:rsidP="00C42F65">
      <w:pPr>
        <w:pStyle w:val="ListParagraph"/>
        <w:numPr>
          <w:ilvl w:val="0"/>
          <w:numId w:val="24"/>
        </w:numPr>
        <w:rPr>
          <w:rFonts w:cs="Times New Roman"/>
          <w:lang w:eastAsia="zh-CN"/>
        </w:rPr>
      </w:pPr>
      <w:r w:rsidRPr="009D6FDD">
        <w:rPr>
          <w:rFonts w:cs="Times New Roman"/>
          <w:lang w:eastAsia="zh-CN"/>
        </w:rPr>
        <w:t>After completing the above steps to analyze and process all the data, the researcher needs to make key decisions about the audience and tailor the target audience needs accordingly, and at the same time organize and merge the research results into a report for distribution. In addition to recording the key issues raised or emphasized by the participants, the report should also record the participants’ information, such as gender, age, and education level.</w:t>
      </w:r>
    </w:p>
    <w:p w14:paraId="626C9FE5" w14:textId="6ECCD3EA" w:rsidR="00856492" w:rsidRPr="009D6FDD" w:rsidRDefault="00D30910" w:rsidP="00F32407">
      <w:pPr>
        <w:rPr>
          <w:rFonts w:cs="Times New Roman"/>
          <w:lang w:eastAsia="zh-CN"/>
        </w:rPr>
      </w:pPr>
      <w:r w:rsidRPr="009D6FDD">
        <w:rPr>
          <w:rFonts w:cs="Times New Roman"/>
          <w:lang w:eastAsia="zh-CN"/>
        </w:rPr>
        <w:t>Above</w:t>
      </w:r>
      <w:r w:rsidR="00856492" w:rsidRPr="009D6FDD">
        <w:rPr>
          <w:rFonts w:cs="Times New Roman"/>
          <w:lang w:eastAsia="zh-CN"/>
        </w:rPr>
        <w:t xml:space="preserve"> method is needed to solve research questions 1-4</w:t>
      </w:r>
      <w:r w:rsidR="009F5A5D" w:rsidRPr="009D6FDD">
        <w:rPr>
          <w:rFonts w:cs="Times New Roman"/>
          <w:lang w:eastAsia="zh-CN"/>
        </w:rPr>
        <w:t>.</w:t>
      </w:r>
    </w:p>
    <w:p w14:paraId="71FFC4BE" w14:textId="057AF362" w:rsidR="00AE55CA" w:rsidRPr="009D6FDD" w:rsidRDefault="00CE1281" w:rsidP="000437A6">
      <w:pPr>
        <w:rPr>
          <w:rFonts w:cs="Times New Roman"/>
          <w:b/>
          <w:bCs/>
          <w:lang w:eastAsia="zh-CN"/>
        </w:rPr>
      </w:pPr>
      <w:r w:rsidRPr="009D6FDD">
        <w:rPr>
          <w:rFonts w:cs="Times New Roman"/>
          <w:b/>
          <w:bCs/>
          <w:lang w:eastAsia="zh-CN"/>
        </w:rPr>
        <w:t xml:space="preserve">Observations:  </w:t>
      </w:r>
      <w:r w:rsidRPr="009D6FDD">
        <w:rPr>
          <w:rFonts w:cs="Times New Roman"/>
          <w:lang w:eastAsia="zh-CN"/>
        </w:rPr>
        <w:t>Observational studies are non-experimental in nature, it’s advantage is the investigator observes individuals without manipulation or intervention</w:t>
      </w:r>
      <w:r w:rsidRPr="009D6FDD">
        <w:rPr>
          <w:rFonts w:cs="Times New Roman"/>
          <w:lang w:eastAsia="zh-CN"/>
        </w:rPr>
        <w:fldChar w:fldCharType="begin" w:fldLock="1"/>
      </w:r>
      <w:r w:rsidR="0054030F">
        <w:rPr>
          <w:rFonts w:cs="Times New Roman"/>
          <w:lang w:eastAsia="zh-CN"/>
        </w:rPr>
        <w:instrText>ADDIN CSL_CITATION {"citationItems":[{"id":"ITEM-1","itemData":{"URL":"https://www.ctu.mrc.ac.uk/patients-public/about-clinical-trials/what-is-an-observational-study/","accessed":{"date-parts":[["2021","5","19"]]},"id":"ITEM-1","issued":{"date-parts":[["0"]]},"title":"What is an observational study? | MRC Clinical Trials Unit at UCL","type":"webpage"},"uris":["http://www.mendeley.com/documents/?uuid=84b6bc16-cccd-3804-b35d-ae0635157491"]},{"id":"ITEM-2","itemData":{"URL":"https://www.sciencedirect.com/topics/medicine-and-dentistry/observational-study","accessed":{"date-parts":[["2021","5","19"]]},"id":"ITEM-2","issued":{"date-parts":[["0"]]},"title":"Observational Study - an overview | ScienceDirect Topics","type":"webpage"},"uris":["http://www.mendeley.com/documents/?uuid=df5b0392-125f-3b94-b4dc-b348e7e0afd9"]}],"mendeley":{"formattedCitation":"[92], [93]","plainTextFormattedCitation":"[92], [93]","previouslyFormattedCitation":"[92], [93]"},"properties":{"noteIndex":0},"schema":"https://github.com/citation-style-language/schema/raw/master/csl-citation.json"}</w:instrText>
      </w:r>
      <w:r w:rsidRPr="009D6FDD">
        <w:rPr>
          <w:rFonts w:cs="Times New Roman"/>
          <w:lang w:eastAsia="zh-CN"/>
        </w:rPr>
        <w:fldChar w:fldCharType="separate"/>
      </w:r>
      <w:r w:rsidR="0054030F" w:rsidRPr="0054030F">
        <w:rPr>
          <w:rFonts w:cs="Times New Roman"/>
          <w:noProof/>
          <w:lang w:eastAsia="zh-CN"/>
        </w:rPr>
        <w:t>[92], [93]</w:t>
      </w:r>
      <w:r w:rsidRPr="009D6FDD">
        <w:rPr>
          <w:rFonts w:cs="Times New Roman"/>
          <w:lang w:eastAsia="zh-CN"/>
        </w:rPr>
        <w:fldChar w:fldCharType="end"/>
      </w:r>
      <w:r w:rsidRPr="009D6FDD">
        <w:rPr>
          <w:rFonts w:cs="Times New Roman"/>
          <w:lang w:eastAsia="zh-CN"/>
        </w:rPr>
        <w:t>.</w:t>
      </w:r>
    </w:p>
    <w:p w14:paraId="77B29CCC" w14:textId="77777777" w:rsidR="000437A6" w:rsidRPr="009D6FDD" w:rsidRDefault="000437A6" w:rsidP="000437A6">
      <w:pPr>
        <w:rPr>
          <w:rFonts w:cs="Times New Roman"/>
          <w:lang w:val="en-US" w:eastAsia="zh-CN"/>
        </w:rPr>
      </w:pPr>
    </w:p>
    <w:p w14:paraId="1A362B5C" w14:textId="6F93D47B" w:rsidR="000437A6" w:rsidRPr="009D6FDD" w:rsidRDefault="00E24E67" w:rsidP="000437A6">
      <w:pPr>
        <w:rPr>
          <w:rFonts w:cs="Times New Roman"/>
          <w:lang w:eastAsia="zh-CN"/>
        </w:rPr>
      </w:pPr>
      <w:r w:rsidRPr="009D6FDD">
        <w:rPr>
          <w:rFonts w:cs="Times New Roman"/>
          <w:b/>
          <w:bCs/>
          <w:lang w:eastAsia="zh-CN"/>
        </w:rPr>
        <w:t xml:space="preserve">Interview: </w:t>
      </w:r>
      <w:r w:rsidR="00FB44CC" w:rsidRPr="009D6FDD">
        <w:rPr>
          <w:rFonts w:cs="Times New Roman"/>
          <w:lang w:eastAsia="zh-CN"/>
        </w:rPr>
        <w:t>An interview is generally a qualitative research technique</w:t>
      </w:r>
      <w:r w:rsidR="00095EE1" w:rsidRPr="009D6FDD">
        <w:rPr>
          <w:rFonts w:cs="Times New Roman"/>
          <w:lang w:eastAsia="zh-CN"/>
        </w:rPr>
        <w:fldChar w:fldCharType="begin" w:fldLock="1"/>
      </w:r>
      <w:r w:rsidR="0054030F">
        <w:rPr>
          <w:rFonts w:cs="Times New Roman"/>
          <w:lang w:eastAsia="zh-CN"/>
        </w:rPr>
        <w:instrText>ADDIN CSL_CITATION {"citationItems":[{"id":"ITEM-1","itemData":{"URL":"https://www.questionpro.com/blog/types-of-interviews/","accessed":{"date-parts":[["2021","5","18"]]},"id":"ITEM-1","issued":{"date-parts":[["0"]]},"title":"Types and Methods of Interviews in Research | QuestionPro","type":"webpage"},"uris":["http://www.mendeley.com/documents/?uuid=fee266c0-7bca-3985-a5fa-a7e11cc34586"]}],"mendeley":{"formattedCitation":"[94]","plainTextFormattedCitation":"[94]","previouslyFormattedCitation":"[94]"},"properties":{"noteIndex":0},"schema":"https://github.com/citation-style-language/schema/raw/master/csl-citation.json"}</w:instrText>
      </w:r>
      <w:r w:rsidR="00095EE1" w:rsidRPr="009D6FDD">
        <w:rPr>
          <w:rFonts w:cs="Times New Roman"/>
          <w:lang w:eastAsia="zh-CN"/>
        </w:rPr>
        <w:fldChar w:fldCharType="separate"/>
      </w:r>
      <w:r w:rsidR="0054030F" w:rsidRPr="0054030F">
        <w:rPr>
          <w:rFonts w:cs="Times New Roman"/>
          <w:noProof/>
          <w:lang w:eastAsia="zh-CN"/>
        </w:rPr>
        <w:t>[94]</w:t>
      </w:r>
      <w:r w:rsidR="00095EE1" w:rsidRPr="009D6FDD">
        <w:rPr>
          <w:rFonts w:cs="Times New Roman"/>
          <w:lang w:eastAsia="zh-CN"/>
        </w:rPr>
        <w:fldChar w:fldCharType="end"/>
      </w:r>
      <w:r w:rsidR="00095EE1" w:rsidRPr="009D6FDD">
        <w:rPr>
          <w:rFonts w:cs="Times New Roman"/>
          <w:lang w:eastAsia="zh-CN"/>
        </w:rPr>
        <w:t>.</w:t>
      </w:r>
      <w:r w:rsidR="00FB44CC" w:rsidRPr="009D6FDD">
        <w:rPr>
          <w:rFonts w:cs="Times New Roman"/>
          <w:lang w:eastAsia="zh-CN"/>
        </w:rPr>
        <w:t xml:space="preserve"> which involves asking open-ended questions to converse with respondents and collect elicit data about a subject.</w:t>
      </w:r>
      <w:r w:rsidR="003E7C00" w:rsidRPr="009D6FDD">
        <w:rPr>
          <w:rFonts w:cs="Times New Roman"/>
        </w:rPr>
        <w:t xml:space="preserve"> Semi-structured interviews are used because the principles of human-centered design were used to translate these interviews into design requirements and to iteratively develop a front-end performance feedback dashboard</w:t>
      </w:r>
      <w:r w:rsidR="003E7C00" w:rsidRPr="009D6FDD">
        <w:rPr>
          <w:rFonts w:cs="Times New Roman"/>
        </w:rPr>
        <w:fldChar w:fldCharType="begin" w:fldLock="1"/>
      </w:r>
      <w:r w:rsidR="0054030F">
        <w:rPr>
          <w:rFonts w:cs="Times New Roman"/>
        </w:rPr>
        <w:instrText>ADDIN CSL_CITATION {"citationItems":[{"id":"ITEM-1","itemData":{"DOI":"10.1186/s12913-019-4084-3","ISSN":"14726963","PMID":"31035992","abstract":"Background: Long length of stays (LOS) in emergency departments (ED) negatively affect quality of care. Ordering of inappropriate diagnostic tests contributes to long LOS and reduces quality of care. One strategy to change practice patterns is to use performance feedback dashboards for physicians. While this strategy has proven to be successful in multiple settings, the most effective ways to deliver such interventions remain unknown. Involving end-users in the process is likely important for a successful design and implementation of a performance dashboard within a specific workplace culture. This mixed methods study aimed to develop design requirements for an ED performance dashboard and to understand the role of culture and social networks in the adoption process. Methods: We performed 13 semi-structured interviews with attending physicians in different roles within a single public ED in the U.S. to get an in-depth understanding of physicians' needs and concerns. Principles of human-centered design were used to translate these interviews into design requirements and to iteratively develop a front-end performance feedback dashboard. Pre- and post- surveys were used to evaluate the effect of the dashboard on physicians' motivation and to measure their perception of the usefulness of the dashboard. Data on the ED culture and underlying social network were collected. Outcomes were compared between physicians involved in the human-centered design process, those with exposure to the design process through the ED social network, and those with limited exposure. Results: Key design requirements obtained from the interviews were ease of access, drilldown functionality, customization, and a visual data display including monthly time-trends and blinded peer-comparisons. Identified barriers included concerns about unintended consequences and the veracity of underlying data. The surveys revealed that the ED culture and social network are associated with reported usefulness of the dashboard. Additionally, physicians' motivation was differentially affected by the dashboard based on their position in the social network. Conclusions: This study demonstrates the feasibility of designing a performance feedback dashboard using a human-centered design approach in the ED setting. Additionally, we show preliminary evidence that the culture and underlying social network are of key importance for successful adoption of a dashboard.","author":[{"dropping-particle":"","family":"Deen","given":"Welmoed K.","non-dropping-particle":"Van","parse-names":false,"suffix":""},{"dropping-particle":"","family":"Cho","given":"Edward S.","non-dropping-particle":"","parse-names":false,"suffix":""},{"dropping-particle":"","family":"Pustolski","given":"Kathryn","non-dropping-particle":"","parse-names":false,"suffix":""},{"dropping-particle":"","family":"Wixon","given":"Dennis","non-dropping-particle":"","parse-names":false,"suffix":""},{"dropping-particle":"","family":"Lamb","given":"Shona","non-dropping-particle":"","parse-names":false,"suffix":""},{"dropping-particle":"","family":"Valente","given":"Thomas W.","non-dropping-particle":"","parse-names":false,"suffix":""},{"dropping-particle":"","family":"Menchine","given":"Michael","non-dropping-particle":"","parse-names":false,"suffix":""}],"container-title":"BMC Health Services Research","id":"ITEM-1","issue":"1","issued":{"date-parts":[["2019","4","29"]]},"page":"1-13","publisher":"BioMed Central Ltd.","title":"Involving end-users in the design of an audit and feedback intervention in the emergency department setting - A mixed methods study","type":"article-journal","volume":"19"},"uris":["http://www.mendeley.com/documents/?uuid=92d6ceb2-45f1-3742-baf2-239aaa0d1a5e"]}],"mendeley":{"formattedCitation":"[95]","plainTextFormattedCitation":"[95]","previouslyFormattedCitation":"[95]"},"properties":{"noteIndex":0},"schema":"https://github.com/citation-style-language/schema/raw/master/csl-citation.json"}</w:instrText>
      </w:r>
      <w:r w:rsidR="003E7C00" w:rsidRPr="009D6FDD">
        <w:rPr>
          <w:rFonts w:cs="Times New Roman"/>
        </w:rPr>
        <w:fldChar w:fldCharType="separate"/>
      </w:r>
      <w:r w:rsidR="0054030F" w:rsidRPr="0054030F">
        <w:rPr>
          <w:rFonts w:cs="Times New Roman"/>
          <w:noProof/>
        </w:rPr>
        <w:t>[95]</w:t>
      </w:r>
      <w:r w:rsidR="003E7C00" w:rsidRPr="009D6FDD">
        <w:rPr>
          <w:rFonts w:cs="Times New Roman"/>
        </w:rPr>
        <w:fldChar w:fldCharType="end"/>
      </w:r>
      <w:r w:rsidR="003E7C00" w:rsidRPr="009D6FDD">
        <w:rPr>
          <w:rFonts w:cs="Times New Roman"/>
        </w:rPr>
        <w:t>. Pre- and post- surveys were used to evaluate the effect of the dashboard on physicians’ motivation and to measure their perception of the usefulness of the dashboard</w:t>
      </w:r>
      <w:r w:rsidR="003E7C00" w:rsidRPr="009D6FDD">
        <w:rPr>
          <w:rFonts w:cs="Times New Roman"/>
        </w:rPr>
        <w:fldChar w:fldCharType="begin" w:fldLock="1"/>
      </w:r>
      <w:r w:rsidR="0054030F">
        <w:rPr>
          <w:rFonts w:cs="Times New Roman"/>
        </w:rPr>
        <w:instrText>ADDIN CSL_CITATION {"citationItems":[{"id":"ITEM-1","itemData":{"DOI":"10.1186/s12913-019-4084-3","ISSN":"14726963","PMID":"31035992","abstract":"Background: Long length of stays (LOS) in emergency departments (ED) negatively affect quality of care. Ordering of inappropriate diagnostic tests contributes to long LOS and reduces quality of care. One strategy to change practice patterns is to use performance feedback dashboards for physicians. While this strategy has proven to be successful in multiple settings, the most effective ways to deliver such interventions remain unknown. Involving end-users in the process is likely important for a successful design and implementation of a performance dashboard within a specific workplace culture. This mixed methods study aimed to develop design requirements for an ED performance dashboard and to understand the role of culture and social networks in the adoption process. Methods: We performed 13 semi-structured interviews with attending physicians in different roles within a single public ED in the U.S. to get an in-depth understanding of physicians' needs and concerns. Principles of human-centered design were used to translate these interviews into design requirements and to iteratively develop a front-end performance feedback dashboard. Pre- and post- surveys were used to evaluate the effect of the dashboard on physicians' motivation and to measure their perception of the usefulness of the dashboard. Data on the ED culture and underlying social network were collected. Outcomes were compared between physicians involved in the human-centered design process, those with exposure to the design process through the ED social network, and those with limited exposure. Results: Key design requirements obtained from the interviews were ease of access, drilldown functionality, customization, and a visual data display including monthly time-trends and blinded peer-comparisons. Identified barriers included concerns about unintended consequences and the veracity of underlying data. The surveys revealed that the ED culture and social network are associated with reported usefulness of the dashboard. Additionally, physicians' motivation was differentially affected by the dashboard based on their position in the social network. Conclusions: This study demonstrates the feasibility of designing a performance feedback dashboard using a human-centered design approach in the ED setting. Additionally, we show preliminary evidence that the culture and underlying social network are of key importance for successful adoption of a dashboard.","author":[{"dropping-particle":"","family":"Deen","given":"Welmoed K.","non-dropping-particle":"Van","parse-names":false,"suffix":""},{"dropping-particle":"","family":"Cho","given":"Edward S.","non-dropping-particle":"","parse-names":false,"suffix":""},{"dropping-particle":"","family":"Pustolski","given":"Kathryn","non-dropping-particle":"","parse-names":false,"suffix":""},{"dropping-particle":"","family":"Wixon","given":"Dennis","non-dropping-particle":"","parse-names":false,"suffix":""},{"dropping-particle":"","family":"Lamb","given":"Shona","non-dropping-particle":"","parse-names":false,"suffix":""},{"dropping-particle":"","family":"Valente","given":"Thomas W.","non-dropping-particle":"","parse-names":false,"suffix":""},{"dropping-particle":"","family":"Menchine","given":"Michael","non-dropping-particle":"","parse-names":false,"suffix":""}],"container-title":"BMC Health Services Research","id":"ITEM-1","issue":"1","issued":{"date-parts":[["2019","4","29"]]},"page":"1-13","publisher":"BioMed Central Ltd.","title":"Involving end-users in the design of an audit and feedback intervention in the emergency department setting - A mixed methods study","type":"article-journal","volume":"19"},"uris":["http://www.mendeley.com/documents/?uuid=92d6ceb2-45f1-3742-baf2-239aaa0d1a5e"]}],"mendeley":{"formattedCitation":"[95]","plainTextFormattedCitation":"[95]","previouslyFormattedCitation":"[95]"},"properties":{"noteIndex":0},"schema":"https://github.com/citation-style-language/schema/raw/master/csl-citation.json"}</w:instrText>
      </w:r>
      <w:r w:rsidR="003E7C00" w:rsidRPr="009D6FDD">
        <w:rPr>
          <w:rFonts w:cs="Times New Roman"/>
        </w:rPr>
        <w:fldChar w:fldCharType="separate"/>
      </w:r>
      <w:r w:rsidR="0054030F" w:rsidRPr="0054030F">
        <w:rPr>
          <w:rFonts w:cs="Times New Roman"/>
          <w:noProof/>
          <w:lang w:eastAsia="zh-CN"/>
        </w:rPr>
        <w:t>[95]</w:t>
      </w:r>
      <w:r w:rsidR="003E7C00" w:rsidRPr="009D6FDD">
        <w:rPr>
          <w:rFonts w:cs="Times New Roman"/>
        </w:rPr>
        <w:fldChar w:fldCharType="end"/>
      </w:r>
      <w:r w:rsidR="003E7C00" w:rsidRPr="009D6FDD">
        <w:rPr>
          <w:rFonts w:cs="Times New Roman"/>
          <w:lang w:eastAsia="zh-CN"/>
        </w:rPr>
        <w:t xml:space="preserve">. </w:t>
      </w:r>
      <w:r w:rsidR="00ED1F74" w:rsidRPr="009D6FDD">
        <w:rPr>
          <w:rFonts w:cs="Times New Roman"/>
          <w:lang w:eastAsia="zh-CN"/>
        </w:rPr>
        <w:t xml:space="preserve"> </w:t>
      </w:r>
    </w:p>
    <w:p w14:paraId="327F8B30" w14:textId="78107838" w:rsidR="00CC5C83" w:rsidRPr="009D6FDD" w:rsidRDefault="00CC5C83" w:rsidP="000437A6">
      <w:pPr>
        <w:rPr>
          <w:rFonts w:cs="Times New Roman"/>
          <w:lang w:eastAsia="zh-CN"/>
        </w:rPr>
      </w:pPr>
      <w:r w:rsidRPr="009D6FDD">
        <w:rPr>
          <w:rFonts w:cs="Times New Roman"/>
          <w:lang w:eastAsia="zh-CN"/>
        </w:rPr>
        <w:t>To ensure that the dashboard can be used normally, the author conducted one-on-one semi-structured interviews with each participant on some issues regarding the use of the program (see Appendix A for details) after each focus group meeting. The author uses a mixture of open and closed test questions, which allows participants to control their progress faster or participate more deeply.</w:t>
      </w:r>
    </w:p>
    <w:p w14:paraId="0ADA7B63" w14:textId="6ED6D678" w:rsidR="004B349D" w:rsidRPr="009D6FDD" w:rsidRDefault="0079014F" w:rsidP="00546F3E">
      <w:pPr>
        <w:rPr>
          <w:rFonts w:cs="Times New Roman"/>
          <w:b/>
          <w:bCs/>
          <w:lang w:eastAsia="zh-CN"/>
        </w:rPr>
      </w:pPr>
      <w:r w:rsidRPr="009D6FDD">
        <w:rPr>
          <w:rFonts w:cs="Times New Roman"/>
          <w:b/>
          <w:bCs/>
          <w:lang w:eastAsia="zh-CN"/>
        </w:rPr>
        <w:t xml:space="preserve">Case Study: </w:t>
      </w:r>
      <w:r w:rsidR="007848BE" w:rsidRPr="009D6FDD">
        <w:rPr>
          <w:rFonts w:cs="Times New Roman"/>
          <w:lang w:eastAsia="zh-CN"/>
        </w:rPr>
        <w:t>The case study approach allows in-depth, multi-faceted explorations of complex issues in their real-life settings</w:t>
      </w:r>
      <w:r w:rsidR="0033690A" w:rsidRPr="009D6FDD">
        <w:rPr>
          <w:rFonts w:cs="Times New Roman"/>
          <w:lang w:eastAsia="zh-CN"/>
        </w:rPr>
        <w:fldChar w:fldCharType="begin" w:fldLock="1"/>
      </w:r>
      <w:r w:rsidR="0054030F">
        <w:rPr>
          <w:rFonts w:cs="Times New Roman"/>
          <w:lang w:eastAsia="zh-CN"/>
        </w:rPr>
        <w:instrText>ADDIN CSL_CITATION {"citationItems":[{"id":"ITEM-1","itemData":{"DOI":"10.1186/1471-2288-11-100","ISSN":"14712288","PMID":"21707982","abstract":"The case study approach allows in-depth, multi-faceted explorations of complex issues in their real-life settings. The value of the case study approach is well recognised in the fields of business, law and policy, but somewhat less so in health services research. Based on our experiences of conducting several health-related case studies, we reflect on the different types of case study design, the specific research questions this approach can help answer, the data sources that tend to be used, and the particular advantages and disadvantages of employing this methodological approach. The paper concludes with key pointers to aid those designing and appraising proposals for conducting case study research, and a checklist to help readers assess the quality of case study reports. © 2011 Crowe et al; licensee BioMed Central Ltd.","author":[{"dropping-particle":"","family":"Crowe","given":"Sarah","non-dropping-particle":"","parse-names":false,"suffix":""},{"dropping-particle":"","family":"Cresswell","given":"Kathrin","non-dropping-particle":"","parse-names":false,"suffix":""},{"dropping-particle":"","family":"Robertson","given":"Ann","non-dropping-particle":"","parse-names":false,"suffix":""},{"dropping-particle":"","family":"Huby","given":"Guro","non-dropping-particle":"","parse-names":false,"suffix":""},{"dropping-particle":"","family":"Avery","given":"Anthony","non-dropping-particle":"","parse-names":false,"suffix":""},{"dropping-particle":"","family":"Sheikh","given":"Aziz","non-dropping-particle":"","parse-names":false,"suffix":""}],"container-title":"BMC Medical Research Methodology","id":"ITEM-1","issue":"1","issued":{"date-parts":[["2011","6","27"]]},"page":"1-9","publisher":"BioMed Central","title":"The case study approach","type":"article-journal","volume":"11"},"uris":["http://www.mendeley.com/documents/?uuid=d0b4d873-fb35-3727-b337-479955e34925"]}],"mendeley":{"formattedCitation":"[96]","plainTextFormattedCitation":"[96]","previouslyFormattedCitation":"[96]"},"properties":{"noteIndex":0},"schema":"https://github.com/citation-style-language/schema/raw/master/csl-citation.json"}</w:instrText>
      </w:r>
      <w:r w:rsidR="0033690A" w:rsidRPr="009D6FDD">
        <w:rPr>
          <w:rFonts w:cs="Times New Roman"/>
          <w:lang w:eastAsia="zh-CN"/>
        </w:rPr>
        <w:fldChar w:fldCharType="separate"/>
      </w:r>
      <w:r w:rsidR="0054030F" w:rsidRPr="0054030F">
        <w:rPr>
          <w:rFonts w:cs="Times New Roman"/>
          <w:noProof/>
          <w:lang w:eastAsia="zh-CN"/>
        </w:rPr>
        <w:t>[96]</w:t>
      </w:r>
      <w:r w:rsidR="0033690A" w:rsidRPr="009D6FDD">
        <w:rPr>
          <w:rFonts w:cs="Times New Roman"/>
          <w:lang w:eastAsia="zh-CN"/>
        </w:rPr>
        <w:fldChar w:fldCharType="end"/>
      </w:r>
      <w:r w:rsidR="007848BE" w:rsidRPr="009D6FDD">
        <w:rPr>
          <w:rFonts w:cs="Times New Roman"/>
          <w:lang w:eastAsia="zh-CN"/>
        </w:rPr>
        <w:t>. </w:t>
      </w:r>
      <w:r w:rsidR="00D611FB" w:rsidRPr="009D6FDD">
        <w:rPr>
          <w:rFonts w:cs="Times New Roman"/>
          <w:lang w:eastAsia="zh-CN"/>
        </w:rPr>
        <w:t xml:space="preserve">In this project, the purpose of the use case study is to test whether the newly created application program satisfies the design requirements of different users well, whether it meets the practicability and ease of use at the same time; whether the </w:t>
      </w:r>
      <w:r w:rsidR="00D611FB" w:rsidRPr="009D6FDD">
        <w:rPr>
          <w:rFonts w:cs="Times New Roman"/>
          <w:lang w:eastAsia="zh-CN"/>
        </w:rPr>
        <w:lastRenderedPageBreak/>
        <w:t>functional requirements are fulfilled, and so on. For a complete case study analysis of this project, please refer to Chapter 6</w:t>
      </w:r>
      <w:r w:rsidR="00FE4FD4" w:rsidRPr="009D6FDD">
        <w:rPr>
          <w:rFonts w:cs="Times New Roman"/>
          <w:lang w:eastAsia="zh-CN"/>
        </w:rPr>
        <w:t>.</w:t>
      </w:r>
    </w:p>
    <w:p w14:paraId="2CBA34E4" w14:textId="083CCB8C" w:rsidR="00057AA2" w:rsidRPr="009D6FDD" w:rsidRDefault="001D3703" w:rsidP="00546F3E">
      <w:pPr>
        <w:rPr>
          <w:rFonts w:cs="Times New Roman"/>
          <w:lang w:eastAsia="zh-CN"/>
        </w:rPr>
      </w:pPr>
      <w:r w:rsidRPr="009D6FDD">
        <w:rPr>
          <w:rFonts w:cs="Times New Roman"/>
          <w:b/>
          <w:bCs/>
          <w:lang w:eastAsia="zh-CN"/>
        </w:rPr>
        <w:t>Questionnaire</w:t>
      </w:r>
      <w:r w:rsidRPr="009D6FDD">
        <w:rPr>
          <w:rFonts w:cs="Times New Roman"/>
          <w:lang w:eastAsia="zh-CN"/>
        </w:rPr>
        <w:t>:</w:t>
      </w:r>
      <w:r w:rsidR="0015325E" w:rsidRPr="009D6FDD">
        <w:rPr>
          <w:rFonts w:cs="Times New Roman"/>
          <w:color w:val="000000"/>
          <w:sz w:val="26"/>
          <w:szCs w:val="26"/>
          <w:shd w:val="clear" w:color="auto" w:fill="FFFFFF"/>
        </w:rPr>
        <w:t xml:space="preserve"> </w:t>
      </w:r>
      <w:r w:rsidR="0015325E" w:rsidRPr="009D6FDD">
        <w:rPr>
          <w:rFonts w:cs="Times New Roman"/>
          <w:lang w:eastAsia="zh-CN"/>
        </w:rPr>
        <w:t>A questionnaire is a research instrument consisting of a series of questions for the purpose of gathering information from respondents</w:t>
      </w:r>
      <w:r w:rsidR="000C33CB" w:rsidRPr="009D6FDD">
        <w:rPr>
          <w:rFonts w:cs="Times New Roman"/>
          <w:lang w:eastAsia="zh-CN"/>
        </w:rPr>
        <w:fldChar w:fldCharType="begin" w:fldLock="1"/>
      </w:r>
      <w:r w:rsidR="0054030F">
        <w:rPr>
          <w:rFonts w:cs="Times New Roman"/>
          <w:lang w:eastAsia="zh-CN"/>
        </w:rPr>
        <w:instrText>ADDIN CSL_CITATION {"citationItems":[{"id":"ITEM-1","itemData":{"URL":"https://www.simplypsychology.org/questionnaires.html","accessed":{"date-parts":[["2021","5","28"]]},"id":"ITEM-1","issued":{"date-parts":[["0"]]},"title":"Questionnaire: : Definition, Examples, Design and Types | Simply Psychology","type":"webpage"},"uris":["http://www.mendeley.com/documents/?uuid=83e2aa16-4be9-3782-8425-56310c58683f"]}],"mendeley":{"formattedCitation":"[97]","plainTextFormattedCitation":"[97]","previouslyFormattedCitation":"[97]"},"properties":{"noteIndex":0},"schema":"https://github.com/citation-style-language/schema/raw/master/csl-citation.json"}</w:instrText>
      </w:r>
      <w:r w:rsidR="000C33CB" w:rsidRPr="009D6FDD">
        <w:rPr>
          <w:rFonts w:cs="Times New Roman"/>
          <w:lang w:eastAsia="zh-CN"/>
        </w:rPr>
        <w:fldChar w:fldCharType="separate"/>
      </w:r>
      <w:r w:rsidR="0054030F" w:rsidRPr="0054030F">
        <w:rPr>
          <w:rFonts w:cs="Times New Roman"/>
          <w:noProof/>
          <w:lang w:eastAsia="zh-CN"/>
        </w:rPr>
        <w:t>[97]</w:t>
      </w:r>
      <w:r w:rsidR="000C33CB" w:rsidRPr="009D6FDD">
        <w:rPr>
          <w:rFonts w:cs="Times New Roman"/>
          <w:lang w:eastAsia="zh-CN"/>
        </w:rPr>
        <w:fldChar w:fldCharType="end"/>
      </w:r>
      <w:r w:rsidR="0015325E" w:rsidRPr="009D6FDD">
        <w:rPr>
          <w:rFonts w:cs="Times New Roman"/>
          <w:lang w:eastAsia="zh-CN"/>
        </w:rPr>
        <w:t>.</w:t>
      </w:r>
      <w:r w:rsidR="00AE5097" w:rsidRPr="009D6FDD">
        <w:rPr>
          <w:rFonts w:cs="Times New Roman"/>
          <w:lang w:eastAsia="zh-CN"/>
        </w:rPr>
        <w:t xml:space="preserve"> A research questionnaire is typically a mix of close-ended questions and open-ended questions</w:t>
      </w:r>
      <w:r w:rsidR="00FB69B2" w:rsidRPr="009D6FDD">
        <w:rPr>
          <w:rFonts w:cs="Times New Roman"/>
          <w:lang w:eastAsia="zh-CN"/>
        </w:rPr>
        <w:fldChar w:fldCharType="begin" w:fldLock="1"/>
      </w:r>
      <w:r w:rsidR="0054030F">
        <w:rPr>
          <w:rFonts w:cs="Times New Roman"/>
          <w:lang w:eastAsia="zh-CN"/>
        </w:rPr>
        <w:instrText>ADDIN CSL_CITATION {"citationItems":[{"id":"ITEM-1","itemData":{"URL":"https://www.questionpro.com/blog/what-is-a-questionnaire/","accessed":{"date-parts":[["2021","5","28"]]},"id":"ITEM-1","issued":{"date-parts":[["0"]]},"title":"What is a questionnaire - Definition, samples and examples | QuestionPro","type":"webpage"},"uris":["http://www.mendeley.com/documents/?uuid=32365d88-f63d-31c9-9c7f-454b5e587717"]}],"mendeley":{"formattedCitation":"[98]","plainTextFormattedCitation":"[98]","previouslyFormattedCitation":"[98]"},"properties":{"noteIndex":0},"schema":"https://github.com/citation-style-language/schema/raw/master/csl-citation.json"}</w:instrText>
      </w:r>
      <w:r w:rsidR="00FB69B2" w:rsidRPr="009D6FDD">
        <w:rPr>
          <w:rFonts w:cs="Times New Roman"/>
          <w:lang w:eastAsia="zh-CN"/>
        </w:rPr>
        <w:fldChar w:fldCharType="separate"/>
      </w:r>
      <w:r w:rsidR="0054030F" w:rsidRPr="0054030F">
        <w:rPr>
          <w:rFonts w:cs="Times New Roman"/>
          <w:noProof/>
          <w:lang w:eastAsia="zh-CN"/>
        </w:rPr>
        <w:t>[98]</w:t>
      </w:r>
      <w:r w:rsidR="00FB69B2" w:rsidRPr="009D6FDD">
        <w:rPr>
          <w:rFonts w:cs="Times New Roman"/>
          <w:lang w:eastAsia="zh-CN"/>
        </w:rPr>
        <w:fldChar w:fldCharType="end"/>
      </w:r>
      <w:r w:rsidR="00AE5097" w:rsidRPr="009D6FDD">
        <w:rPr>
          <w:rFonts w:cs="Times New Roman"/>
          <w:lang w:eastAsia="zh-CN"/>
        </w:rPr>
        <w:t>.</w:t>
      </w:r>
      <w:r w:rsidR="00020DC0" w:rsidRPr="009D6FDD">
        <w:rPr>
          <w:rFonts w:cs="Times New Roman"/>
        </w:rPr>
        <w:t xml:space="preserve"> </w:t>
      </w:r>
      <w:r w:rsidR="00020DC0" w:rsidRPr="009D6FDD">
        <w:rPr>
          <w:rFonts w:cs="Times New Roman"/>
          <w:lang w:eastAsia="zh-CN"/>
        </w:rPr>
        <w:t xml:space="preserve">For the design of closed questions, the author uses a scoring system (1-5 points, 1 point is strongly disagree ~ 5 points strongly agree). For development issues, the author encourages participants to </w:t>
      </w:r>
      <w:r w:rsidR="006136C1" w:rsidRPr="009D6FDD">
        <w:rPr>
          <w:rFonts w:cs="Times New Roman"/>
          <w:lang w:eastAsia="zh-CN"/>
        </w:rPr>
        <w:t>express their views actively and boldly</w:t>
      </w:r>
      <w:r w:rsidR="00020DC0" w:rsidRPr="009D6FDD">
        <w:rPr>
          <w:rFonts w:cs="Times New Roman"/>
          <w:lang w:eastAsia="zh-CN"/>
        </w:rPr>
        <w:t xml:space="preserve"> on the </w:t>
      </w:r>
      <w:r w:rsidR="00830243" w:rsidRPr="009D6FDD">
        <w:rPr>
          <w:rFonts w:cs="Times New Roman"/>
          <w:lang w:eastAsia="zh-CN"/>
        </w:rPr>
        <w:t>application and</w:t>
      </w:r>
      <w:r w:rsidR="00020DC0" w:rsidRPr="009D6FDD">
        <w:rPr>
          <w:rFonts w:cs="Times New Roman"/>
          <w:lang w:eastAsia="zh-CN"/>
        </w:rPr>
        <w:t xml:space="preserve"> give certain material rewards. At the end of the first meeting, the author issued an initial questionnaire to each participant. The questionnaire consisted of one question (see Appendix B for details). After the meeting, the author provided the participants with a second questionnaire consisting of seven questions. Question composition (see Appendix C for details)</w:t>
      </w:r>
      <w:r w:rsidR="00830243" w:rsidRPr="009D6FDD">
        <w:rPr>
          <w:rFonts w:cs="Times New Roman"/>
          <w:lang w:eastAsia="zh-CN"/>
        </w:rPr>
        <w:t>.</w:t>
      </w:r>
      <w:r w:rsidR="009F1F96" w:rsidRPr="009D6FDD">
        <w:rPr>
          <w:rFonts w:cs="Times New Roman"/>
        </w:rPr>
        <w:t xml:space="preserve"> </w:t>
      </w:r>
      <w:r w:rsidR="009F1F96" w:rsidRPr="009D6FDD">
        <w:rPr>
          <w:rFonts w:cs="Times New Roman"/>
          <w:lang w:eastAsia="zh-CN"/>
        </w:rPr>
        <w:t xml:space="preserve">The purpose of the questionnaire is to investigate the user experience, </w:t>
      </w:r>
      <w:r w:rsidR="00F4294C" w:rsidRPr="009D6FDD">
        <w:rPr>
          <w:rFonts w:cs="Times New Roman"/>
          <w:lang w:eastAsia="zh-CN"/>
        </w:rPr>
        <w:t>to</w:t>
      </w:r>
      <w:r w:rsidR="009F1F96" w:rsidRPr="009D6FDD">
        <w:rPr>
          <w:rFonts w:cs="Times New Roman"/>
          <w:lang w:eastAsia="zh-CN"/>
        </w:rPr>
        <w:t xml:space="preserve"> make targeted improvements to the user’s dissatisfaction.</w:t>
      </w:r>
    </w:p>
    <w:p w14:paraId="779878C8" w14:textId="5605E956" w:rsidR="00D07EB0" w:rsidRPr="009D6FDD" w:rsidRDefault="00D07EB0" w:rsidP="00546F3E">
      <w:pPr>
        <w:rPr>
          <w:rFonts w:cs="Times New Roman"/>
          <w:lang w:eastAsia="zh-CN"/>
        </w:rPr>
      </w:pPr>
      <w:r w:rsidRPr="009D6FDD">
        <w:rPr>
          <w:rFonts w:cs="Times New Roman"/>
          <w:lang w:eastAsia="zh-CN"/>
        </w:rPr>
        <w:t xml:space="preserve">This method is needed to solve </w:t>
      </w:r>
      <w:r w:rsidR="00516207" w:rsidRPr="009D6FDD">
        <w:rPr>
          <w:rFonts w:cs="Times New Roman"/>
          <w:lang w:eastAsia="zh-CN"/>
        </w:rPr>
        <w:t>the research questions</w:t>
      </w:r>
      <w:r w:rsidRPr="009D6FDD">
        <w:rPr>
          <w:rFonts w:cs="Times New Roman"/>
          <w:lang w:eastAsia="zh-CN"/>
        </w:rPr>
        <w:t xml:space="preserve"> </w:t>
      </w:r>
      <w:r w:rsidR="00674652" w:rsidRPr="009D6FDD">
        <w:rPr>
          <w:rFonts w:cs="Times New Roman"/>
          <w:lang w:eastAsia="zh-CN"/>
        </w:rPr>
        <w:t>Q</w:t>
      </w:r>
      <w:r w:rsidRPr="009D6FDD">
        <w:rPr>
          <w:rFonts w:cs="Times New Roman"/>
          <w:lang w:eastAsia="zh-CN"/>
        </w:rPr>
        <w:t>1-</w:t>
      </w:r>
      <w:r w:rsidR="00674652" w:rsidRPr="009D6FDD">
        <w:rPr>
          <w:rFonts w:cs="Times New Roman"/>
          <w:lang w:eastAsia="zh-CN"/>
        </w:rPr>
        <w:t>Q</w:t>
      </w:r>
      <w:r w:rsidRPr="009D6FDD">
        <w:rPr>
          <w:rFonts w:cs="Times New Roman"/>
          <w:lang w:eastAsia="zh-CN"/>
        </w:rPr>
        <w:t>4</w:t>
      </w:r>
      <w:r w:rsidR="00F21E0E" w:rsidRPr="009D6FDD">
        <w:rPr>
          <w:rFonts w:cs="Times New Roman"/>
          <w:lang w:eastAsia="zh-CN"/>
        </w:rPr>
        <w:t>.</w:t>
      </w:r>
    </w:p>
    <w:p w14:paraId="1C7593A1" w14:textId="3312536B" w:rsidR="007773CE" w:rsidRPr="009D6FDD" w:rsidRDefault="007773CE" w:rsidP="00477C93">
      <w:pPr>
        <w:pStyle w:val="Heading2"/>
        <w:numPr>
          <w:ilvl w:val="0"/>
          <w:numId w:val="0"/>
        </w:numPr>
        <w:rPr>
          <w:rFonts w:ascii="Times New Roman" w:hAnsi="Times New Roman" w:cs="Times New Roman"/>
        </w:rPr>
      </w:pPr>
      <w:bookmarkStart w:id="129" w:name="_Toc73385403"/>
      <w:r w:rsidRPr="009D6FDD">
        <w:rPr>
          <w:rFonts w:ascii="Times New Roman" w:hAnsi="Times New Roman" w:cs="Times New Roman"/>
        </w:rPr>
        <w:t>3.6 Limitations of the Study</w:t>
      </w:r>
      <w:bookmarkEnd w:id="129"/>
    </w:p>
    <w:p w14:paraId="61170656" w14:textId="6642917F" w:rsidR="00CB58C1" w:rsidRPr="009D6FDD" w:rsidRDefault="00CB58C1" w:rsidP="00C502C1">
      <w:pPr>
        <w:pStyle w:val="Default"/>
        <w:spacing w:line="360" w:lineRule="auto"/>
        <w:rPr>
          <w:sz w:val="23"/>
          <w:szCs w:val="23"/>
        </w:rPr>
      </w:pPr>
      <w:r w:rsidRPr="009D6FDD">
        <w:rPr>
          <w:sz w:val="23"/>
          <w:szCs w:val="23"/>
        </w:rPr>
        <w:t xml:space="preserve">Limitations of studies are always present. </w:t>
      </w:r>
      <w:r w:rsidR="00456A5E" w:rsidRPr="009D6FDD">
        <w:rPr>
          <w:sz w:val="23"/>
          <w:szCs w:val="23"/>
        </w:rPr>
        <w:t xml:space="preserve">The limitation </w:t>
      </w:r>
      <w:r w:rsidR="00C53AE5" w:rsidRPr="009D6FDD">
        <w:rPr>
          <w:sz w:val="23"/>
          <w:szCs w:val="23"/>
        </w:rPr>
        <w:t>of this research lists as below</w:t>
      </w:r>
      <w:r w:rsidR="00456A5E" w:rsidRPr="009D6FDD">
        <w:rPr>
          <w:sz w:val="23"/>
          <w:szCs w:val="23"/>
        </w:rPr>
        <w:t>:</w:t>
      </w:r>
    </w:p>
    <w:p w14:paraId="0D76C104" w14:textId="6535F335" w:rsidR="00456A5E" w:rsidRPr="009D6FDD" w:rsidRDefault="00456A5E" w:rsidP="00C502C1">
      <w:pPr>
        <w:pStyle w:val="Default"/>
        <w:spacing w:line="360" w:lineRule="auto"/>
      </w:pPr>
    </w:p>
    <w:p w14:paraId="03514E19" w14:textId="05AD91E5" w:rsidR="007E7EFF" w:rsidRPr="009D6FDD" w:rsidRDefault="00F9626A" w:rsidP="00C502C1">
      <w:pPr>
        <w:pStyle w:val="Default"/>
        <w:spacing w:line="360" w:lineRule="auto"/>
      </w:pPr>
      <w:r w:rsidRPr="009D6FDD">
        <w:rPr>
          <w:b/>
          <w:bCs/>
        </w:rPr>
        <w:t>Subject limits</w:t>
      </w:r>
      <w:r w:rsidR="009F1445" w:rsidRPr="009D6FDD">
        <w:rPr>
          <w:b/>
          <w:bCs/>
        </w:rPr>
        <w:t>.</w:t>
      </w:r>
      <w:r w:rsidR="000F3063" w:rsidRPr="009D6FDD">
        <w:rPr>
          <w:b/>
          <w:bCs/>
        </w:rPr>
        <w:t xml:space="preserve"> </w:t>
      </w:r>
      <w:r w:rsidR="00307CF9" w:rsidRPr="009D6FDD">
        <w:t xml:space="preserve">This </w:t>
      </w:r>
      <w:r w:rsidR="00763F69" w:rsidRPr="009D6FDD">
        <w:t>research</w:t>
      </w:r>
      <w:r w:rsidR="00307CF9" w:rsidRPr="009D6FDD">
        <w:t xml:space="preserve"> involves many complex subject </w:t>
      </w:r>
      <w:r w:rsidR="007A0B44" w:rsidRPr="009D6FDD">
        <w:t>knowledges</w:t>
      </w:r>
      <w:r w:rsidR="00307CF9" w:rsidRPr="009D6FDD">
        <w:t>, and requires a certain understanding of statistics, medicine, computer, big data and other industries in order to complete it.</w:t>
      </w:r>
      <w:r w:rsidR="00312EF9" w:rsidRPr="009D6FDD">
        <w:rPr>
          <w:b/>
          <w:bCs/>
        </w:rPr>
        <w:t xml:space="preserve"> </w:t>
      </w:r>
      <w:r w:rsidR="00311C22" w:rsidRPr="009D6FDD">
        <w:t>Since the author</w:t>
      </w:r>
      <w:r w:rsidR="00386C0F" w:rsidRPr="009D6FDD">
        <w:t>’s major is</w:t>
      </w:r>
      <w:r w:rsidR="00311C22" w:rsidRPr="009D6FDD">
        <w:t xml:space="preserve"> software</w:t>
      </w:r>
      <w:r w:rsidR="00386C0F" w:rsidRPr="009D6FDD">
        <w:t xml:space="preserve"> related</w:t>
      </w:r>
      <w:r w:rsidR="00311C22" w:rsidRPr="009D6FDD">
        <w:t xml:space="preserve">, not proficient in other subjects but only has a little understanding. Therefore, some insights in this article may </w:t>
      </w:r>
      <w:r w:rsidR="00F556E2" w:rsidRPr="009D6FDD">
        <w:t>be</w:t>
      </w:r>
      <w:r w:rsidR="00311C22" w:rsidRPr="009D6FDD">
        <w:t xml:space="preserve"> one-sided. In addition, the author has not conducted practical training on professional </w:t>
      </w:r>
      <w:r w:rsidR="00D92824" w:rsidRPr="009D6FDD">
        <w:t>systems and</w:t>
      </w:r>
      <w:r w:rsidR="00311C22" w:rsidRPr="009D6FDD">
        <w:t xml:space="preserve"> has little experience in programming and designing big data visualization, so the dashboards he made are not </w:t>
      </w:r>
      <w:r w:rsidR="00EF5DE9" w:rsidRPr="009D6FDD">
        <w:t>as</w:t>
      </w:r>
      <w:r w:rsidR="00311C22" w:rsidRPr="009D6FDD">
        <w:t xml:space="preserve"> </w:t>
      </w:r>
      <w:r w:rsidR="00EF5DE9" w:rsidRPr="009D6FDD">
        <w:t>attractive as the professionals</w:t>
      </w:r>
      <w:r w:rsidR="00311C22" w:rsidRPr="009D6FDD">
        <w:t>.</w:t>
      </w:r>
      <w:r w:rsidR="00292EA1" w:rsidRPr="009D6FDD">
        <w:t xml:space="preserve"> However, every step of the author's design is supported by relevant theories and follows the principle of putting people first and starting from reality, so the project research has certain practical</w:t>
      </w:r>
      <w:r w:rsidR="00FD4D6F" w:rsidRPr="009D6FDD">
        <w:t xml:space="preserve"> </w:t>
      </w:r>
      <w:r w:rsidR="00292EA1" w:rsidRPr="009D6FDD">
        <w:t>significance.</w:t>
      </w:r>
    </w:p>
    <w:p w14:paraId="3462A866" w14:textId="77777777" w:rsidR="007E7EFF" w:rsidRPr="009D6FDD" w:rsidRDefault="007E7EFF" w:rsidP="00C502C1">
      <w:pPr>
        <w:pStyle w:val="Default"/>
        <w:spacing w:line="360" w:lineRule="auto"/>
      </w:pPr>
    </w:p>
    <w:p w14:paraId="7FAE8717" w14:textId="4FA32FF4" w:rsidR="0079408C" w:rsidRPr="009D6FDD" w:rsidRDefault="00557287" w:rsidP="00B77038">
      <w:pPr>
        <w:pStyle w:val="Default"/>
        <w:spacing w:line="360" w:lineRule="auto"/>
      </w:pPr>
      <w:r w:rsidRPr="009D6FDD">
        <w:rPr>
          <w:b/>
          <w:bCs/>
        </w:rPr>
        <w:t>Data</w:t>
      </w:r>
      <w:r w:rsidR="0083084B" w:rsidRPr="009D6FDD">
        <w:rPr>
          <w:b/>
          <w:bCs/>
        </w:rPr>
        <w:t>.</w:t>
      </w:r>
      <w:r w:rsidR="007A0B44" w:rsidRPr="009D6FDD">
        <w:rPr>
          <w:b/>
          <w:bCs/>
        </w:rPr>
        <w:t xml:space="preserve"> </w:t>
      </w:r>
      <w:r w:rsidR="002822F5" w:rsidRPr="009D6FDD">
        <w:t>Due to the new released</w:t>
      </w:r>
      <w:r w:rsidR="002822F5" w:rsidRPr="009D6FDD">
        <w:rPr>
          <w:b/>
          <w:bCs/>
        </w:rPr>
        <w:t xml:space="preserve"> </w:t>
      </w:r>
      <w:r w:rsidR="00E9773D" w:rsidRPr="009D6FDD">
        <w:t>General Data Protection Regulation (</w:t>
      </w:r>
      <w:r w:rsidR="002822F5" w:rsidRPr="009D6FDD">
        <w:t>GDPR</w:t>
      </w:r>
      <w:r w:rsidR="00E9773D" w:rsidRPr="009D6FDD">
        <w:t>)</w:t>
      </w:r>
      <w:r w:rsidR="003E189C" w:rsidRPr="009D6FDD">
        <w:t xml:space="preserve">, the author had to use the NHANES data </w:t>
      </w:r>
      <w:r w:rsidR="00F064B3" w:rsidRPr="009D6FDD">
        <w:t xml:space="preserve">instead. </w:t>
      </w:r>
      <w:r w:rsidR="003B0F91" w:rsidRPr="009D6FDD">
        <w:t xml:space="preserve">Although the data of </w:t>
      </w:r>
      <w:r w:rsidR="00AA479C" w:rsidRPr="009D6FDD">
        <w:t xml:space="preserve">NHANES </w:t>
      </w:r>
      <w:r w:rsidR="003B0F91" w:rsidRPr="009D6FDD">
        <w:t xml:space="preserve">is professionally collected and carefully designed, the conclusions drawn may be different compared with the actual data of patients. Therefore, the results of this paper need further verification and verification. </w:t>
      </w:r>
      <w:r w:rsidR="00F36258" w:rsidRPr="009D6FDD">
        <w:t>In addition,</w:t>
      </w:r>
      <w:r w:rsidR="00A167E1" w:rsidRPr="009D6FDD">
        <w:t xml:space="preserve"> the </w:t>
      </w:r>
      <w:r w:rsidR="006475EB" w:rsidRPr="009D6FDD">
        <w:t xml:space="preserve">NHANES </w:t>
      </w:r>
      <w:r w:rsidR="00A167E1" w:rsidRPr="009D6FDD">
        <w:t xml:space="preserve">dataset selected by the author has certain advantages, </w:t>
      </w:r>
      <w:r w:rsidR="00437926" w:rsidRPr="009D6FDD">
        <w:t>i</w:t>
      </w:r>
      <w:r w:rsidR="005746A2" w:rsidRPr="009D6FDD">
        <w:t xml:space="preserve">t is also true </w:t>
      </w:r>
      <w:r w:rsidR="005746A2" w:rsidRPr="009D6FDD">
        <w:lastRenderedPageBreak/>
        <w:t>that the</w:t>
      </w:r>
      <w:r w:rsidR="00B34CBA" w:rsidRPr="009D6FDD">
        <w:t xml:space="preserve"> data the author used are raw data </w:t>
      </w:r>
      <w:r w:rsidR="003C529F" w:rsidRPr="009D6FDD">
        <w:t>a</w:t>
      </w:r>
      <w:r w:rsidR="00C502C1" w:rsidRPr="009D6FDD">
        <w:t>nd has not undergone professional and complex processing</w:t>
      </w:r>
      <w:r w:rsidR="002778D4" w:rsidRPr="009D6FDD">
        <w:t xml:space="preserve">. </w:t>
      </w:r>
      <w:r w:rsidR="00611670" w:rsidRPr="009D6FDD">
        <w:t xml:space="preserve">On the other hand, the sample size is </w:t>
      </w:r>
      <w:r w:rsidR="003B1DE9" w:rsidRPr="009D6FDD">
        <w:t xml:space="preserve">quite </w:t>
      </w:r>
      <w:r w:rsidR="00611670" w:rsidRPr="009D6FDD">
        <w:t>small</w:t>
      </w:r>
      <w:r w:rsidR="003B1DE9" w:rsidRPr="009D6FDD">
        <w:t xml:space="preserve"> with lots of empty and invalid data, after data cleaning step the sample size become smaller.</w:t>
      </w:r>
      <w:r w:rsidR="00611670" w:rsidRPr="009D6FDD">
        <w:t xml:space="preserve"> </w:t>
      </w:r>
      <w:r w:rsidR="00B77038" w:rsidRPr="009D6FDD">
        <w:t>This may cause a certain amount of data distortion and result in insufficient accuracy of test results</w:t>
      </w:r>
      <w:r w:rsidR="00CC16B3" w:rsidRPr="009D6FDD">
        <w:t xml:space="preserve"> more or less</w:t>
      </w:r>
      <w:r w:rsidR="00570893" w:rsidRPr="009D6FDD">
        <w:t>.</w:t>
      </w:r>
      <w:r w:rsidR="00F97023" w:rsidRPr="009D6FDD">
        <w:t xml:space="preserve"> </w:t>
      </w:r>
      <w:r w:rsidR="00952DEE" w:rsidRPr="009D6FDD">
        <w:t xml:space="preserve">The author has tried to integrate NHANES data for years to compensate for the small sample size, but </w:t>
      </w:r>
      <w:r w:rsidR="005A2308" w:rsidRPr="009D6FDD">
        <w:t>still</w:t>
      </w:r>
      <w:r w:rsidR="00952DEE" w:rsidRPr="009D6FDD">
        <w:t xml:space="preserve"> not sure that the experimental results are completely accurate.</w:t>
      </w:r>
    </w:p>
    <w:p w14:paraId="66367945" w14:textId="52D732CB" w:rsidR="00BB30A1" w:rsidRPr="009D6FDD" w:rsidRDefault="00BB30A1" w:rsidP="00B77038">
      <w:pPr>
        <w:pStyle w:val="Default"/>
        <w:spacing w:line="360" w:lineRule="auto"/>
      </w:pPr>
    </w:p>
    <w:p w14:paraId="346064B8" w14:textId="77777777" w:rsidR="00A10EA4" w:rsidRPr="009D6FDD" w:rsidRDefault="00DB1767" w:rsidP="00A10EA4">
      <w:pPr>
        <w:pStyle w:val="Default"/>
        <w:spacing w:line="360" w:lineRule="auto"/>
        <w:rPr>
          <w:b/>
          <w:bCs/>
        </w:rPr>
      </w:pPr>
      <w:r w:rsidRPr="009D6FDD">
        <w:rPr>
          <w:b/>
          <w:bCs/>
        </w:rPr>
        <w:t xml:space="preserve">Participants. </w:t>
      </w:r>
      <w:r w:rsidR="00A10EA4" w:rsidRPr="009D6FDD">
        <w:rPr>
          <w:sz w:val="23"/>
          <w:szCs w:val="23"/>
        </w:rPr>
        <w:t xml:space="preserve">Finally, the author also </w:t>
      </w:r>
      <w:r w:rsidR="00A10EA4" w:rsidRPr="009D6FDD">
        <w:rPr>
          <w:sz w:val="23"/>
          <w:szCs w:val="23"/>
          <w:lang w:eastAsia="zh-CN"/>
        </w:rPr>
        <w:t>i</w:t>
      </w:r>
      <w:r w:rsidR="00A10EA4" w:rsidRPr="009D6FDD">
        <w:rPr>
          <w:sz w:val="23"/>
          <w:szCs w:val="23"/>
        </w:rPr>
        <w:t>dentified the limitations of the project: due to the coronavirus government issued travel restrictions within 20 kilometers, people are also advised to reduce unnecessary gatherings, so the sample size is limited, and the author cannot collect more user data to test the applicability and practicality of the app.</w:t>
      </w:r>
    </w:p>
    <w:p w14:paraId="24C470B6" w14:textId="7104B84A" w:rsidR="00BB30A1" w:rsidRPr="009D6FDD" w:rsidRDefault="00BB30A1" w:rsidP="00B77038">
      <w:pPr>
        <w:pStyle w:val="Default"/>
        <w:spacing w:line="360" w:lineRule="auto"/>
      </w:pPr>
    </w:p>
    <w:p w14:paraId="18323878" w14:textId="59AD0C2A" w:rsidR="00D54582" w:rsidRPr="009D6FDD" w:rsidRDefault="005F4B75" w:rsidP="00477C93">
      <w:pPr>
        <w:pStyle w:val="Heading2"/>
        <w:rPr>
          <w:rFonts w:ascii="Times New Roman" w:hAnsi="Times New Roman" w:cs="Times New Roman"/>
        </w:rPr>
      </w:pPr>
      <w:bookmarkStart w:id="130" w:name="_Toc73385404"/>
      <w:r w:rsidRPr="009D6FDD">
        <w:rPr>
          <w:rFonts w:ascii="Times New Roman" w:hAnsi="Times New Roman" w:cs="Times New Roman"/>
        </w:rPr>
        <w:t>3.7 Conclusions</w:t>
      </w:r>
      <w:bookmarkEnd w:id="130"/>
    </w:p>
    <w:p w14:paraId="68098492" w14:textId="63030177" w:rsidR="00D54582" w:rsidRPr="009D6FDD" w:rsidRDefault="00D54582" w:rsidP="00A454B4">
      <w:pPr>
        <w:pStyle w:val="Default"/>
        <w:spacing w:line="360" w:lineRule="auto"/>
      </w:pPr>
      <w:r w:rsidRPr="009D6FDD">
        <w:t xml:space="preserve">After discussing the current research gaps, such as the lack of </w:t>
      </w:r>
      <w:r w:rsidR="002533EE" w:rsidRPr="009D6FDD">
        <w:t xml:space="preserve">dynamic </w:t>
      </w:r>
      <w:r w:rsidRPr="009D6FDD">
        <w:t xml:space="preserve">interactive </w:t>
      </w:r>
      <w:r w:rsidR="00D02F16" w:rsidRPr="009D6FDD">
        <w:t xml:space="preserve">web </w:t>
      </w:r>
      <w:r w:rsidRPr="009D6FDD">
        <w:t xml:space="preserve">applications. </w:t>
      </w:r>
      <w:r w:rsidR="007D6ED8" w:rsidRPr="009D6FDD">
        <w:t xml:space="preserve">How to help the clinicians decide what </w:t>
      </w:r>
      <w:r w:rsidR="00196039" w:rsidRPr="009D6FDD">
        <w:t xml:space="preserve">statistical </w:t>
      </w:r>
      <w:r w:rsidR="007D6ED8" w:rsidRPr="009D6FDD">
        <w:t>approach to use</w:t>
      </w:r>
      <w:r w:rsidR="00196039" w:rsidRPr="009D6FDD">
        <w:t xml:space="preserve"> and how to select the best fit models. How to help the doctors to interpret those analysis results.</w:t>
      </w:r>
    </w:p>
    <w:p w14:paraId="1E0272F6" w14:textId="62156E6B" w:rsidR="00E512A3" w:rsidRPr="009D6FDD" w:rsidRDefault="00354744" w:rsidP="00A454B4">
      <w:pPr>
        <w:pStyle w:val="Default"/>
        <w:spacing w:line="360" w:lineRule="auto"/>
      </w:pPr>
      <w:r w:rsidRPr="009D6FDD">
        <w:t xml:space="preserve">How to </w:t>
      </w:r>
      <w:r w:rsidR="00CC5399" w:rsidRPr="009D6FDD">
        <w:t xml:space="preserve">show the patient </w:t>
      </w:r>
      <w:r w:rsidR="00F15B20" w:rsidRPr="009D6FDD">
        <w:t>compared</w:t>
      </w:r>
      <w:r w:rsidR="00CC5399" w:rsidRPr="009D6FDD">
        <w:t xml:space="preserve"> to the average</w:t>
      </w:r>
      <w:r w:rsidRPr="009D6FDD">
        <w:t xml:space="preserve"> etc.</w:t>
      </w:r>
      <w:r w:rsidR="00AF452B" w:rsidRPr="009D6FDD">
        <w:t xml:space="preserve"> </w:t>
      </w:r>
      <w:r w:rsidRPr="009D6FDD">
        <w:t>T</w:t>
      </w:r>
      <w:r w:rsidR="00AF452B" w:rsidRPr="009D6FDD">
        <w:t xml:space="preserve">he author designed and developed </w:t>
      </w:r>
      <w:r w:rsidR="00E512A3" w:rsidRPr="009D6FDD">
        <w:t xml:space="preserve">an autonomous analytic dashboard to overcome above those gaps. </w:t>
      </w:r>
    </w:p>
    <w:p w14:paraId="6B39FA20" w14:textId="77777777" w:rsidR="006B317A" w:rsidRPr="009D6FDD" w:rsidRDefault="006B317A" w:rsidP="00A454B4">
      <w:pPr>
        <w:pStyle w:val="Default"/>
        <w:spacing w:line="360" w:lineRule="auto"/>
      </w:pPr>
    </w:p>
    <w:p w14:paraId="2F5147EE" w14:textId="77777777" w:rsidR="00DE5940" w:rsidRPr="009D6FDD" w:rsidRDefault="00DE5940" w:rsidP="00A454B4">
      <w:pPr>
        <w:pStyle w:val="Default"/>
        <w:spacing w:line="360" w:lineRule="auto"/>
      </w:pPr>
      <w:r w:rsidRPr="009D6FDD">
        <w:t>In order to improve the use of the dashboard, we adopted a hybrid approach, through extensive literature reviews, group interviews, observation of the use of experimental participants, and questionnaires before and after the experiment to collect feedback to complete the case study.</w:t>
      </w:r>
    </w:p>
    <w:p w14:paraId="5C414B07" w14:textId="77777777" w:rsidR="00DE5940" w:rsidRPr="009D6FDD" w:rsidRDefault="00DE5940" w:rsidP="00A454B4">
      <w:pPr>
        <w:pStyle w:val="Default"/>
        <w:spacing w:line="360" w:lineRule="auto"/>
      </w:pPr>
    </w:p>
    <w:p w14:paraId="6683A6DB" w14:textId="4FE83604" w:rsidR="00DE5940" w:rsidRPr="009D6FDD" w:rsidRDefault="00DE5940" w:rsidP="00A454B4">
      <w:pPr>
        <w:pStyle w:val="Default"/>
        <w:spacing w:line="360" w:lineRule="auto"/>
      </w:pPr>
      <w:r w:rsidRPr="009D6FDD">
        <w:t>Finally, the author also summarized the shortcomings of the project. Due to the global pandemic of the new coronavirus, the author was unable to gather more participants, so the sample size was limited. And due to professional limitations, the author may not have a deeper understanding of the real situation of some disciplines, but only meets the functional requirements of the dashboard.</w:t>
      </w:r>
    </w:p>
    <w:p w14:paraId="004497CD" w14:textId="530C0045" w:rsidR="008950A5" w:rsidRPr="009D6FDD" w:rsidRDefault="00782C54" w:rsidP="004C00B3">
      <w:pPr>
        <w:pStyle w:val="Heading1"/>
        <w:rPr>
          <w:color w:val="000000"/>
        </w:rPr>
      </w:pPr>
      <w:bookmarkStart w:id="131" w:name="_Toc73385405"/>
      <w:r w:rsidRPr="009D6FDD">
        <w:rPr>
          <w:color w:val="000000"/>
        </w:rPr>
        <w:lastRenderedPageBreak/>
        <w:t>Chapter 4.</w:t>
      </w:r>
      <w:r w:rsidR="006C657A" w:rsidRPr="009D6FDD">
        <w:rPr>
          <w:color w:val="000000"/>
        </w:rPr>
        <w:t xml:space="preserve"> Design and Architecture</w:t>
      </w:r>
      <w:bookmarkEnd w:id="131"/>
    </w:p>
    <w:p w14:paraId="58CAD461" w14:textId="54C7E44E" w:rsidR="00EB5D79" w:rsidRPr="009D6FDD" w:rsidRDefault="00177094" w:rsidP="00477C93">
      <w:pPr>
        <w:pStyle w:val="Heading2"/>
        <w:rPr>
          <w:rFonts w:ascii="Times New Roman" w:hAnsi="Times New Roman" w:cs="Times New Roman"/>
        </w:rPr>
      </w:pPr>
      <w:bookmarkStart w:id="132" w:name="_Toc73385406"/>
      <w:r w:rsidRPr="009D6FDD">
        <w:rPr>
          <w:rFonts w:ascii="Times New Roman" w:hAnsi="Times New Roman" w:cs="Times New Roman"/>
        </w:rPr>
        <w:t>4.1 Introduction</w:t>
      </w:r>
      <w:bookmarkEnd w:id="132"/>
    </w:p>
    <w:p w14:paraId="1F8E47B1" w14:textId="20DEC083" w:rsidR="0066622D" w:rsidRPr="009D6FDD" w:rsidRDefault="00444A15" w:rsidP="001D1359">
      <w:pPr>
        <w:autoSpaceDE w:val="0"/>
        <w:autoSpaceDN w:val="0"/>
        <w:adjustRightInd w:val="0"/>
        <w:spacing w:before="0" w:after="0"/>
        <w:jc w:val="left"/>
        <w:rPr>
          <w:rFonts w:cs="Times New Roman"/>
        </w:rPr>
      </w:pPr>
      <w:r w:rsidRPr="009D6FDD">
        <w:rPr>
          <w:rFonts w:cs="Times New Roman"/>
        </w:rPr>
        <w:t xml:space="preserve">In this chapter, the author adopts a human-centered design method, mainly for doctors and patients to carefully design an analytical and personalized visual dashboard, so as to help people in different professional fields to make decisions quickly and accurately. </w:t>
      </w:r>
      <w:r w:rsidR="00A20065" w:rsidRPr="009D6FDD">
        <w:rPr>
          <w:rFonts w:cs="Times New Roman"/>
        </w:rPr>
        <w:t>To efficiently support tasks in clinical practice, it is essential that not only efficient and reliable visual computing algorithms are developed, but that they are integrated in a carefully designed user interface</w:t>
      </w:r>
      <w:r w:rsidR="00A20065"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A20065" w:rsidRPr="009D6FDD">
        <w:rPr>
          <w:rFonts w:cs="Times New Roman"/>
        </w:rPr>
        <w:fldChar w:fldCharType="separate"/>
      </w:r>
      <w:r w:rsidR="0054030F" w:rsidRPr="0054030F">
        <w:rPr>
          <w:rFonts w:cs="Times New Roman"/>
          <w:noProof/>
        </w:rPr>
        <w:t>[10]</w:t>
      </w:r>
      <w:r w:rsidR="00A20065" w:rsidRPr="009D6FDD">
        <w:rPr>
          <w:rFonts w:cs="Times New Roman"/>
        </w:rPr>
        <w:fldChar w:fldCharType="end"/>
      </w:r>
      <w:r w:rsidR="00A20065" w:rsidRPr="009D6FDD">
        <w:rPr>
          <w:rFonts w:cs="Times New Roman"/>
        </w:rPr>
        <w:t>. The goal of regular clinical adopts a user-centered design approach, this comprises an in-depth analysis of the tasks to be solved and the target user group</w:t>
      </w:r>
      <w:r w:rsidR="00A20065"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A20065" w:rsidRPr="009D6FDD">
        <w:rPr>
          <w:rFonts w:cs="Times New Roman"/>
        </w:rPr>
        <w:fldChar w:fldCharType="separate"/>
      </w:r>
      <w:r w:rsidR="0054030F" w:rsidRPr="0054030F">
        <w:rPr>
          <w:rFonts w:cs="Times New Roman"/>
          <w:noProof/>
        </w:rPr>
        <w:t>[10]</w:t>
      </w:r>
      <w:r w:rsidR="00A20065" w:rsidRPr="009D6FDD">
        <w:rPr>
          <w:rFonts w:cs="Times New Roman"/>
        </w:rPr>
        <w:fldChar w:fldCharType="end"/>
      </w:r>
      <w:r w:rsidR="00A20065" w:rsidRPr="009D6FDD">
        <w:rPr>
          <w:rFonts w:cs="Times New Roman"/>
        </w:rPr>
        <w:t>. The design and development of prototypes should be carried out only based on verified assumptions about the essential usage scenarios</w:t>
      </w:r>
      <w:r w:rsidR="00A20065"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A20065" w:rsidRPr="009D6FDD">
        <w:rPr>
          <w:rFonts w:cs="Times New Roman"/>
        </w:rPr>
        <w:fldChar w:fldCharType="separate"/>
      </w:r>
      <w:r w:rsidR="0054030F" w:rsidRPr="0054030F">
        <w:rPr>
          <w:rFonts w:cs="Times New Roman"/>
          <w:noProof/>
        </w:rPr>
        <w:t>[10]</w:t>
      </w:r>
      <w:r w:rsidR="00A20065" w:rsidRPr="009D6FDD">
        <w:rPr>
          <w:rFonts w:cs="Times New Roman"/>
        </w:rPr>
        <w:fldChar w:fldCharType="end"/>
      </w:r>
      <w:r w:rsidR="00A20065" w:rsidRPr="009D6FDD">
        <w:rPr>
          <w:rFonts w:cs="Times New Roman"/>
        </w:rPr>
        <w:t xml:space="preserve">. This process usually starts with some kind of representation of the current solution, </w:t>
      </w:r>
      <w:r w:rsidR="00A71A2D" w:rsidRPr="009D6FDD">
        <w:rPr>
          <w:rFonts w:cs="Times New Roman"/>
        </w:rPr>
        <w:t>e.g., a</w:t>
      </w:r>
      <w:r w:rsidR="00A20065" w:rsidRPr="009D6FDD">
        <w:rPr>
          <w:rFonts w:cs="Times New Roman"/>
        </w:rPr>
        <w:t xml:space="preserve"> workflow diagram</w:t>
      </w:r>
      <w:r w:rsidR="00AD6BA7" w:rsidRPr="009D6FDD">
        <w:rPr>
          <w:rFonts w:cs="Times New Roman"/>
        </w:rPr>
        <w:t>, then it</w:t>
      </w:r>
      <w:r w:rsidR="00A20065" w:rsidRPr="009D6FDD">
        <w:rPr>
          <w:rFonts w:cs="Times New Roman"/>
        </w:rPr>
        <w:t xml:space="preserve"> continues with a representation of user needs and their priorities as well as a representation of the envisioned solution</w:t>
      </w:r>
      <w:r w:rsidR="00A20065"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A20065" w:rsidRPr="009D6FDD">
        <w:rPr>
          <w:rFonts w:cs="Times New Roman"/>
        </w:rPr>
        <w:fldChar w:fldCharType="separate"/>
      </w:r>
      <w:r w:rsidR="0054030F" w:rsidRPr="0054030F">
        <w:rPr>
          <w:rFonts w:cs="Times New Roman"/>
          <w:noProof/>
        </w:rPr>
        <w:t>[10]</w:t>
      </w:r>
      <w:r w:rsidR="00A20065" w:rsidRPr="009D6FDD">
        <w:rPr>
          <w:rFonts w:cs="Times New Roman"/>
        </w:rPr>
        <w:fldChar w:fldCharType="end"/>
      </w:r>
      <w:r w:rsidR="00A20065" w:rsidRPr="009D6FDD">
        <w:rPr>
          <w:rFonts w:cs="Times New Roman"/>
        </w:rPr>
        <w:t>.Thus, user interface design is much more than a nice visual wrap-up for some algorithms. It is instead a complex and highly iterative process, which requires early and continuous feedback from the target user group and other relevant stakeholders</w:t>
      </w:r>
      <w:r w:rsidR="00A20065"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A20065" w:rsidRPr="009D6FDD">
        <w:rPr>
          <w:rFonts w:cs="Times New Roman"/>
        </w:rPr>
        <w:fldChar w:fldCharType="separate"/>
      </w:r>
      <w:r w:rsidR="0054030F" w:rsidRPr="0054030F">
        <w:rPr>
          <w:rFonts w:cs="Times New Roman"/>
          <w:noProof/>
        </w:rPr>
        <w:t>[10]</w:t>
      </w:r>
      <w:r w:rsidR="00A20065" w:rsidRPr="009D6FDD">
        <w:rPr>
          <w:rFonts w:cs="Times New Roman"/>
        </w:rPr>
        <w:fldChar w:fldCharType="end"/>
      </w:r>
      <w:r w:rsidR="00A20065" w:rsidRPr="009D6FDD">
        <w:rPr>
          <w:rFonts w:cs="Times New Roman"/>
        </w:rPr>
        <w:t xml:space="preserve">. </w:t>
      </w:r>
    </w:p>
    <w:p w14:paraId="1FB4D5EE" w14:textId="5EFE407E" w:rsidR="007D5941" w:rsidRPr="009D6FDD" w:rsidRDefault="00B7623A" w:rsidP="007D5941">
      <w:pPr>
        <w:rPr>
          <w:rFonts w:cs="Times New Roman"/>
        </w:rPr>
      </w:pPr>
      <w:r w:rsidRPr="009D6FDD">
        <w:rPr>
          <w:rFonts w:cs="Times New Roman"/>
        </w:rPr>
        <w:t>Evidence</w:t>
      </w:r>
      <w:r w:rsidR="00FC0D8F" w:rsidRPr="009D6FDD">
        <w:rPr>
          <w:rFonts w:cs="Times New Roman"/>
        </w:rPr>
        <w:t xml:space="preserve"> shows t</w:t>
      </w:r>
      <w:r w:rsidR="007D5941" w:rsidRPr="009D6FDD">
        <w:rPr>
          <w:rFonts w:cs="Times New Roman"/>
        </w:rPr>
        <w:t>he involvement of end-users in the design of the intervention is likely to improve its effectiveness</w:t>
      </w:r>
      <w:r w:rsidR="007D5941" w:rsidRPr="009D6FDD">
        <w:rPr>
          <w:rFonts w:cs="Times New Roman"/>
        </w:rPr>
        <w:fldChar w:fldCharType="begin" w:fldLock="1"/>
      </w:r>
      <w:r w:rsidR="0054030F">
        <w:rPr>
          <w:rFonts w:cs="Times New Roman"/>
        </w:rPr>
        <w:instrText>ADDIN CSL_CITATION {"citationItems":[{"id":"ITEM-1","itemData":{"DOI":"10.1186/s12913-019-4084-3","ISSN":"14726963","PMID":"31035992","abstract":"Background: Long length of stays (LOS) in emergency departments (ED) negatively affect quality of care. Ordering of inappropriate diagnostic tests contributes to long LOS and reduces quality of care. One strategy to change practice patterns is to use performance feedback dashboards for physicians. While this strategy has proven to be successful in multiple settings, the most effective ways to deliver such interventions remain unknown. Involving end-users in the process is likely important for a successful design and implementation of a performance dashboard within a specific workplace culture. This mixed methods study aimed to develop design requirements for an ED performance dashboard and to understand the role of culture and social networks in the adoption process. Methods: We performed 13 semi-structured interviews with attending physicians in different roles within a single public ED in the U.S. to get an in-depth understanding of physicians' needs and concerns. Principles of human-centered design were used to translate these interviews into design requirements and to iteratively develop a front-end performance feedback dashboard. Pre- and post- surveys were used to evaluate the effect of the dashboard on physicians' motivation and to measure their perception of the usefulness of the dashboard. Data on the ED culture and underlying social network were collected. Outcomes were compared between physicians involved in the human-centered design process, those with exposure to the design process through the ED social network, and those with limited exposure. Results: Key design requirements obtained from the interviews were ease of access, drilldown functionality, customization, and a visual data display including monthly time-trends and blinded peer-comparisons. Identified barriers included concerns about unintended consequences and the veracity of underlying data. The surveys revealed that the ED culture and social network are associated with reported usefulness of the dashboard. Additionally, physicians' motivation was differentially affected by the dashboard based on their position in the social network. Conclusions: This study demonstrates the feasibility of designing a performance feedback dashboard using a human-centered design approach in the ED setting. Additionally, we show preliminary evidence that the culture and underlying social network are of key importance for successful adoption of a dashboard.","author":[{"dropping-particle":"","family":"Deen","given":"Welmoed K.","non-dropping-particle":"Van","parse-names":false,"suffix":""},{"dropping-particle":"","family":"Cho","given":"Edward S.","non-dropping-particle":"","parse-names":false,"suffix":""},{"dropping-particle":"","family":"Pustolski","given":"Kathryn","non-dropping-particle":"","parse-names":false,"suffix":""},{"dropping-particle":"","family":"Wixon","given":"Dennis","non-dropping-particle":"","parse-names":false,"suffix":""},{"dropping-particle":"","family":"Lamb","given":"Shona","non-dropping-particle":"","parse-names":false,"suffix":""},{"dropping-particle":"","family":"Valente","given":"Thomas W.","non-dropping-particle":"","parse-names":false,"suffix":""},{"dropping-particle":"","family":"Menchine","given":"Michael","non-dropping-particle":"","parse-names":false,"suffix":""}],"container-title":"BMC Health Services Research","id":"ITEM-1","issue":"1","issued":{"date-parts":[["2019","4","29"]]},"page":"1-13","publisher":"BioMed Central Ltd.","title":"Involving end-users in the design of an audit and feedback intervention in the emergency department setting - A mixed methods study","type":"article-journal","volume":"19"},"uris":["http://www.mendeley.com/documents/?uuid=92d6ceb2-45f1-3742-baf2-239aaa0d1a5e"]}],"mendeley":{"formattedCitation":"[95]","plainTextFormattedCitation":"[95]","previouslyFormattedCitation":"[95]"},"properties":{"noteIndex":0},"schema":"https://github.com/citation-style-language/schema/raw/master/csl-citation.json"}</w:instrText>
      </w:r>
      <w:r w:rsidR="007D5941" w:rsidRPr="009D6FDD">
        <w:rPr>
          <w:rFonts w:cs="Times New Roman"/>
        </w:rPr>
        <w:fldChar w:fldCharType="separate"/>
      </w:r>
      <w:r w:rsidR="0054030F" w:rsidRPr="0054030F">
        <w:rPr>
          <w:rFonts w:cs="Times New Roman"/>
          <w:noProof/>
        </w:rPr>
        <w:t>[95]</w:t>
      </w:r>
      <w:r w:rsidR="007D5941" w:rsidRPr="009D6FDD">
        <w:rPr>
          <w:rFonts w:cs="Times New Roman"/>
        </w:rPr>
        <w:fldChar w:fldCharType="end"/>
      </w:r>
      <w:r w:rsidR="007D5941" w:rsidRPr="009D6FDD">
        <w:rPr>
          <w:rFonts w:cs="Times New Roman"/>
        </w:rPr>
        <w:t>. Human-centered design is an approach that systematically incorporates end-user feedback throughout the design process [</w:t>
      </w:r>
      <w:hyperlink r:id="rId54" w:anchor="ref-CR18" w:tooltip="Hartzler AL, Chaudhuri S, Fey BC, Flum DR, Lavallee D. Integrating patient-reported outcomes into spine surgical care through visual dashboards: lessons learned from human-centered design. EGEMS (Wash DC). 2015;3(2):1133." w:history="1">
        <w:r w:rsidR="007D5941" w:rsidRPr="009D6FDD">
          <w:rPr>
            <w:rFonts w:cs="Times New Roman"/>
          </w:rPr>
          <w:t>18</w:t>
        </w:r>
      </w:hyperlink>
      <w:r w:rsidR="007D5941" w:rsidRPr="009D6FDD">
        <w:rPr>
          <w:rFonts w:cs="Times New Roman"/>
        </w:rPr>
        <w:t>]. This process helps to ensure that the design is functional, supports the end-user’s goals, and fits the organizational context [</w:t>
      </w:r>
      <w:hyperlink r:id="rId55" w:anchor="ref-CR19" w:tooltip="Szalma JL. On the application of motivation theory to human factors/ergonomics: motivational design principles for human-technology interaction. Hum Factors. 2014;56(8):1453–71." w:history="1">
        <w:r w:rsidR="007D5941" w:rsidRPr="009D6FDD">
          <w:rPr>
            <w:rFonts w:cs="Times New Roman"/>
          </w:rPr>
          <w:t>19</w:t>
        </w:r>
      </w:hyperlink>
      <w:r w:rsidR="007D5941" w:rsidRPr="009D6FDD">
        <w:rPr>
          <w:rFonts w:cs="Times New Roman"/>
        </w:rPr>
        <w:t>]. Additionally, it ensures ease-of-use and usefulness of the technology, thereby engendering more positive attitudes towards the technology [</w:t>
      </w:r>
      <w:hyperlink r:id="rId56" w:anchor="ref-CR20" w:tooltip="Davis FD. Perceived usefulness, perceived ease of use, and user acceptance of information technology. MIS Q. 1989;13(3):319–40." w:history="1">
        <w:r w:rsidR="007D5941" w:rsidRPr="009D6FDD">
          <w:rPr>
            <w:rFonts w:cs="Times New Roman"/>
          </w:rPr>
          <w:t>20</w:t>
        </w:r>
      </w:hyperlink>
      <w:r w:rsidR="007D5941" w:rsidRPr="009D6FDD">
        <w:rPr>
          <w:rFonts w:cs="Times New Roman"/>
        </w:rPr>
        <w:t>].</w:t>
      </w:r>
    </w:p>
    <w:p w14:paraId="1DFA2046" w14:textId="36128752" w:rsidR="007D5941" w:rsidRPr="009D6FDD" w:rsidRDefault="009817B3" w:rsidP="001D1359">
      <w:pPr>
        <w:autoSpaceDE w:val="0"/>
        <w:autoSpaceDN w:val="0"/>
        <w:adjustRightInd w:val="0"/>
        <w:spacing w:before="0" w:after="0"/>
        <w:jc w:val="left"/>
        <w:rPr>
          <w:rFonts w:cs="Times New Roman"/>
        </w:rPr>
      </w:pPr>
      <w:r w:rsidRPr="009D6FDD">
        <w:rPr>
          <w:rFonts w:cs="Times New Roman"/>
        </w:rPr>
        <w:t>The purpose of this article is to correctly guide doctors in the busy medical procedures to quickly grasp the patient’s condition and make decisions (such as quickly and accurately selecting the best statistical method or AI model), and to help ordinary patients understand the severity of their condition (through Compared with average).</w:t>
      </w:r>
    </w:p>
    <w:p w14:paraId="17AD3930" w14:textId="77777777" w:rsidR="0066622D" w:rsidRPr="009D6FDD" w:rsidRDefault="0066622D" w:rsidP="001D1359">
      <w:pPr>
        <w:autoSpaceDE w:val="0"/>
        <w:autoSpaceDN w:val="0"/>
        <w:adjustRightInd w:val="0"/>
        <w:spacing w:before="0" w:after="0"/>
        <w:jc w:val="left"/>
        <w:rPr>
          <w:rFonts w:cs="Times New Roman"/>
        </w:rPr>
      </w:pPr>
    </w:p>
    <w:p w14:paraId="3FCB86D0" w14:textId="3F306397" w:rsidR="006C657A" w:rsidRPr="009D6FDD" w:rsidRDefault="00554637" w:rsidP="00477C93">
      <w:pPr>
        <w:pStyle w:val="Heading2"/>
        <w:rPr>
          <w:rFonts w:ascii="Times New Roman" w:hAnsi="Times New Roman" w:cs="Times New Roman"/>
        </w:rPr>
      </w:pPr>
      <w:bookmarkStart w:id="133" w:name="_Toc73385407"/>
      <w:r w:rsidRPr="009D6FDD">
        <w:rPr>
          <w:rFonts w:ascii="Times New Roman" w:hAnsi="Times New Roman" w:cs="Times New Roman"/>
        </w:rPr>
        <w:t>4.</w:t>
      </w:r>
      <w:r w:rsidR="00740C3D" w:rsidRPr="009D6FDD">
        <w:rPr>
          <w:rFonts w:ascii="Times New Roman" w:hAnsi="Times New Roman" w:cs="Times New Roman"/>
        </w:rPr>
        <w:t>2</w:t>
      </w:r>
      <w:r w:rsidRPr="009D6FDD">
        <w:rPr>
          <w:rFonts w:ascii="Times New Roman" w:hAnsi="Times New Roman" w:cs="Times New Roman"/>
        </w:rPr>
        <w:t xml:space="preserve"> Design thinking</w:t>
      </w:r>
      <w:bookmarkEnd w:id="133"/>
    </w:p>
    <w:p w14:paraId="0A312939" w14:textId="39747904" w:rsidR="00F444DF" w:rsidRPr="009D6FDD" w:rsidRDefault="00602255" w:rsidP="00602255">
      <w:pPr>
        <w:rPr>
          <w:rFonts w:cs="Times New Roman"/>
        </w:rPr>
      </w:pPr>
      <w:r w:rsidRPr="009D6FDD">
        <w:rPr>
          <w:rFonts w:cs="Times New Roman"/>
        </w:rPr>
        <w:t xml:space="preserve">Figure 4.1 </w:t>
      </w:r>
      <w:r w:rsidR="00C607AE" w:rsidRPr="009D6FDD">
        <w:rPr>
          <w:rFonts w:cs="Times New Roman"/>
        </w:rPr>
        <w:t>illustrate</w:t>
      </w:r>
      <w:r w:rsidR="001F6574" w:rsidRPr="009D6FDD">
        <w:rPr>
          <w:rFonts w:cs="Times New Roman"/>
        </w:rPr>
        <w:t>s</w:t>
      </w:r>
      <w:r w:rsidR="00157847" w:rsidRPr="009D6FDD">
        <w:rPr>
          <w:rFonts w:cs="Times New Roman"/>
        </w:rPr>
        <w:t xml:space="preserve"> the design thinking </w:t>
      </w:r>
      <w:r w:rsidR="006B02EB" w:rsidRPr="009D6FDD">
        <w:rPr>
          <w:rFonts w:cs="Times New Roman"/>
        </w:rPr>
        <w:t>that can be applied to</w:t>
      </w:r>
      <w:r w:rsidR="00157847" w:rsidRPr="009D6FDD">
        <w:rPr>
          <w:rFonts w:cs="Times New Roman"/>
        </w:rPr>
        <w:t xml:space="preserve"> software development</w:t>
      </w:r>
      <w:r w:rsidR="00F444DF" w:rsidRPr="009D6FDD">
        <w:rPr>
          <w:rFonts w:cs="Times New Roman"/>
        </w:rPr>
        <w:t>.</w:t>
      </w:r>
      <w:r w:rsidR="00171B0B" w:rsidRPr="009D6FDD">
        <w:rPr>
          <w:rFonts w:cs="Times New Roman"/>
        </w:rPr>
        <w:t xml:space="preserve"> </w:t>
      </w:r>
    </w:p>
    <w:p w14:paraId="22B7A47C" w14:textId="3A5C09DD" w:rsidR="006F4511" w:rsidRPr="009D6FDD" w:rsidRDefault="006F4511" w:rsidP="009E0896">
      <w:pPr>
        <w:jc w:val="center"/>
        <w:rPr>
          <w:rFonts w:cs="Times New Roman"/>
          <w:lang w:val="en-US" w:eastAsia="zh-CN"/>
        </w:rPr>
      </w:pPr>
      <w:r w:rsidRPr="009D6FDD">
        <w:rPr>
          <w:rFonts w:cs="Times New Roman"/>
          <w:noProof/>
        </w:rPr>
        <w:lastRenderedPageBreak/>
        <w:drawing>
          <wp:inline distT="0" distB="0" distL="0" distR="0" wp14:anchorId="2E16DA94" wp14:editId="683A4B59">
            <wp:extent cx="3019425" cy="156022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9425" cy="1560226"/>
                    </a:xfrm>
                    <a:prstGeom prst="rect">
                      <a:avLst/>
                    </a:prstGeom>
                  </pic:spPr>
                </pic:pic>
              </a:graphicData>
            </a:graphic>
          </wp:inline>
        </w:drawing>
      </w:r>
    </w:p>
    <w:p w14:paraId="5B51F29E" w14:textId="68362BAD" w:rsidR="00864E8D" w:rsidRPr="009D6FDD" w:rsidRDefault="00864E8D" w:rsidP="006F4511">
      <w:pPr>
        <w:rPr>
          <w:rFonts w:cs="Times New Roman"/>
          <w:lang w:val="en-US" w:eastAsia="zh-CN"/>
        </w:rPr>
      </w:pPr>
      <w:r w:rsidRPr="009D6FDD">
        <w:rPr>
          <w:rFonts w:cs="Times New Roman"/>
          <w:lang w:val="en-US" w:eastAsia="zh-CN"/>
        </w:rPr>
        <w:t xml:space="preserve">Figure </w:t>
      </w:r>
      <w:r w:rsidR="00D8089B" w:rsidRPr="009D6FDD">
        <w:rPr>
          <w:rFonts w:cs="Times New Roman"/>
          <w:lang w:val="en-US" w:eastAsia="zh-CN"/>
        </w:rPr>
        <w:t>4.1</w:t>
      </w:r>
      <w:r w:rsidRPr="009D6FDD">
        <w:rPr>
          <w:rFonts w:cs="Times New Roman"/>
          <w:lang w:val="en-US" w:eastAsia="zh-CN"/>
        </w:rPr>
        <w:fldChar w:fldCharType="begin" w:fldLock="1"/>
      </w:r>
      <w:r w:rsidR="0054030F">
        <w:rPr>
          <w:rFonts w:cs="Times New Roman"/>
          <w:lang w:val="en-US" w:eastAsia="zh-CN"/>
        </w:rPr>
        <w:instrText>ADDIN CSL_CITATION {"citationItems":[{"id":"ITEM-1","itemData":{"URL":"https://usersnap.com/blog/designthinking/","accessed":{"date-parts":[["2021","5","26"]]},"id":"ITEM-1","issued":{"date-parts":[["0"]]},"title":"How to use Design Thinking principles for your dev project - Usersnap","type":"webpage"},"uris":["http://www.mendeley.com/documents/?uuid=12da58ab-1f3e-3b17-ba72-f28536f09b8c"]}],"mendeley":{"formattedCitation":"[99]","plainTextFormattedCitation":"[99]","previouslyFormattedCitation":"[99]"},"properties":{"noteIndex":0},"schema":"https://github.com/citation-style-language/schema/raw/master/csl-citation.json"}</w:instrText>
      </w:r>
      <w:r w:rsidRPr="009D6FDD">
        <w:rPr>
          <w:rFonts w:cs="Times New Roman"/>
          <w:lang w:val="en-US" w:eastAsia="zh-CN"/>
        </w:rPr>
        <w:fldChar w:fldCharType="separate"/>
      </w:r>
      <w:r w:rsidR="0054030F" w:rsidRPr="0054030F">
        <w:rPr>
          <w:rFonts w:cs="Times New Roman"/>
          <w:noProof/>
          <w:lang w:val="en-US" w:eastAsia="zh-CN"/>
        </w:rPr>
        <w:t>[99]</w:t>
      </w:r>
      <w:r w:rsidRPr="009D6FDD">
        <w:rPr>
          <w:rFonts w:cs="Times New Roman"/>
          <w:lang w:val="en-US" w:eastAsia="zh-CN"/>
        </w:rPr>
        <w:fldChar w:fldCharType="end"/>
      </w:r>
      <w:r w:rsidR="00886340" w:rsidRPr="009D6FDD">
        <w:rPr>
          <w:rFonts w:cs="Times New Roman"/>
          <w:lang w:val="en-US" w:eastAsia="zh-CN"/>
        </w:rPr>
        <w:t>:</w:t>
      </w:r>
      <w:r w:rsidR="00886340" w:rsidRPr="009D6FDD">
        <w:rPr>
          <w:rFonts w:cs="Times New Roman"/>
        </w:rPr>
        <w:t xml:space="preserve"> </w:t>
      </w:r>
      <w:r w:rsidR="00886340" w:rsidRPr="009D6FDD">
        <w:rPr>
          <w:rFonts w:cs="Times New Roman"/>
          <w:lang w:val="en-US" w:eastAsia="zh-CN"/>
        </w:rPr>
        <w:t xml:space="preserve">How to Use Design Thinking Principles </w:t>
      </w:r>
      <w:r w:rsidR="002E398B" w:rsidRPr="009D6FDD">
        <w:rPr>
          <w:rFonts w:cs="Times New Roman"/>
          <w:lang w:val="en-US" w:eastAsia="zh-CN"/>
        </w:rPr>
        <w:t>t</w:t>
      </w:r>
      <w:r w:rsidR="00963B3E" w:rsidRPr="009D6FDD">
        <w:rPr>
          <w:rFonts w:cs="Times New Roman"/>
          <w:lang w:val="en-US" w:eastAsia="zh-CN"/>
        </w:rPr>
        <w:t xml:space="preserve">o </w:t>
      </w:r>
      <w:r w:rsidR="005E56D1" w:rsidRPr="009D6FDD">
        <w:rPr>
          <w:rFonts w:cs="Times New Roman"/>
          <w:lang w:val="en-US" w:eastAsia="zh-CN"/>
        </w:rPr>
        <w:t>D</w:t>
      </w:r>
      <w:r w:rsidR="00963B3E" w:rsidRPr="009D6FDD">
        <w:rPr>
          <w:rFonts w:cs="Times New Roman"/>
          <w:lang w:val="en-US" w:eastAsia="zh-CN"/>
        </w:rPr>
        <w:t xml:space="preserve">evelop a </w:t>
      </w:r>
      <w:r w:rsidR="00196084" w:rsidRPr="009D6FDD">
        <w:rPr>
          <w:rFonts w:cs="Times New Roman"/>
          <w:lang w:val="en-US" w:eastAsia="zh-CN"/>
        </w:rPr>
        <w:t>P</w:t>
      </w:r>
      <w:r w:rsidR="00886340" w:rsidRPr="009D6FDD">
        <w:rPr>
          <w:rFonts w:cs="Times New Roman"/>
          <w:lang w:val="en-US" w:eastAsia="zh-CN"/>
        </w:rPr>
        <w:t>roject</w:t>
      </w:r>
      <w:r w:rsidR="008404EF" w:rsidRPr="009D6FDD">
        <w:rPr>
          <w:rFonts w:cs="Times New Roman"/>
          <w:lang w:val="en-US" w:eastAsia="zh-CN"/>
        </w:rPr>
        <w:t xml:space="preserve"> </w:t>
      </w:r>
    </w:p>
    <w:p w14:paraId="55D67AC1" w14:textId="1CED99FD" w:rsidR="00F0220E" w:rsidRPr="009D6FDD" w:rsidRDefault="00F0220E" w:rsidP="006F4511">
      <w:pPr>
        <w:rPr>
          <w:rFonts w:cs="Times New Roman"/>
          <w:lang w:val="en-US" w:eastAsia="zh-CN"/>
        </w:rPr>
      </w:pPr>
      <w:r w:rsidRPr="009D6FDD">
        <w:rPr>
          <w:rFonts w:cs="Times New Roman"/>
          <w:lang w:val="en-US" w:eastAsia="zh-CN"/>
        </w:rPr>
        <w:t>The above framework was implemented when designing the autonomous analytic health dashboard. The framework was applied as follows:</w:t>
      </w:r>
    </w:p>
    <w:p w14:paraId="70F806B9" w14:textId="3AE64868" w:rsidR="00B207CA" w:rsidRPr="009D6FDD" w:rsidRDefault="00B207CA" w:rsidP="006F4511">
      <w:pPr>
        <w:rPr>
          <w:rFonts w:cs="Times New Roman"/>
          <w:lang w:val="en-US" w:eastAsia="zh-CN"/>
        </w:rPr>
      </w:pPr>
      <w:r w:rsidRPr="009D6FDD">
        <w:rPr>
          <w:rFonts w:cs="Times New Roman"/>
          <w:b/>
          <w:bCs/>
          <w:lang w:val="en-US" w:eastAsia="zh-CN"/>
        </w:rPr>
        <w:t>Empathize</w:t>
      </w:r>
      <w:r w:rsidRPr="009D6FDD">
        <w:rPr>
          <w:rFonts w:cs="Times New Roman"/>
          <w:lang w:val="en-US" w:eastAsia="zh-CN"/>
        </w:rPr>
        <w:t>. Learn about that audience through interviews and/or observation and find out what truly matters to them</w:t>
      </w:r>
      <w:r w:rsidR="00923308" w:rsidRPr="009D6FDD">
        <w:rPr>
          <w:rFonts w:cs="Times New Roman"/>
          <w:lang w:val="en-US" w:eastAsia="zh-CN"/>
        </w:rPr>
        <w:fldChar w:fldCharType="begin" w:fldLock="1"/>
      </w:r>
      <w:r w:rsidR="0054030F">
        <w:rPr>
          <w:rFonts w:cs="Times New Roman"/>
          <w:lang w:val="en-US" w:eastAsia="zh-CN"/>
        </w:rPr>
        <w:instrText>ADDIN CSL_CITATION {"citationItems":[{"id":"ITEM-1","itemData":{"URL":"https://www.forbes.com/sites/forbestechcouncil/2017/04/24/software-development-tips-incorporate-design-thinking/?sh=78e752522a6d","accessed":{"date-parts":[["2021","5","26"]]},"id":"ITEM-1","issued":{"date-parts":[["0"]]},"title":"Software Development Tips: Incorporate Design Thinking","type":"webpage"},"uris":["http://www.mendeley.com/documents/?uuid=359ff4ee-41a0-3d22-8550-22c92703f085"]}],"mendeley":{"formattedCitation":"[100]","plainTextFormattedCitation":"[100]","previouslyFormattedCitation":"[100]"},"properties":{"noteIndex":0},"schema":"https://github.com/citation-style-language/schema/raw/master/csl-citation.json"}</w:instrText>
      </w:r>
      <w:r w:rsidR="00923308" w:rsidRPr="009D6FDD">
        <w:rPr>
          <w:rFonts w:cs="Times New Roman"/>
          <w:lang w:val="en-US" w:eastAsia="zh-CN"/>
        </w:rPr>
        <w:fldChar w:fldCharType="separate"/>
      </w:r>
      <w:r w:rsidR="0054030F" w:rsidRPr="0054030F">
        <w:rPr>
          <w:rFonts w:cs="Times New Roman"/>
          <w:noProof/>
          <w:lang w:val="en-US" w:eastAsia="zh-CN"/>
        </w:rPr>
        <w:t>[100]</w:t>
      </w:r>
      <w:r w:rsidR="00923308" w:rsidRPr="009D6FDD">
        <w:rPr>
          <w:rFonts w:cs="Times New Roman"/>
          <w:lang w:val="en-US" w:eastAsia="zh-CN"/>
        </w:rPr>
        <w:fldChar w:fldCharType="end"/>
      </w:r>
      <w:r w:rsidRPr="009D6FDD">
        <w:rPr>
          <w:rFonts w:cs="Times New Roman"/>
          <w:lang w:val="en-US" w:eastAsia="zh-CN"/>
        </w:rPr>
        <w:t>.</w:t>
      </w:r>
    </w:p>
    <w:p w14:paraId="014CA2F9" w14:textId="1C195EB9" w:rsidR="00FD7A8E" w:rsidRPr="009D6FDD" w:rsidRDefault="00295F08" w:rsidP="00FD7A8E">
      <w:pPr>
        <w:autoSpaceDE w:val="0"/>
        <w:autoSpaceDN w:val="0"/>
        <w:adjustRightInd w:val="0"/>
        <w:spacing w:after="0"/>
        <w:rPr>
          <w:rFonts w:cs="Times New Roman"/>
        </w:rPr>
      </w:pPr>
      <w:r w:rsidRPr="009D6FDD">
        <w:rPr>
          <w:rFonts w:cs="Times New Roman"/>
          <w:b/>
          <w:bCs/>
          <w:lang w:val="en-US" w:eastAsia="zh-CN"/>
        </w:rPr>
        <w:t xml:space="preserve">Define user’s requirements. </w:t>
      </w:r>
      <w:r w:rsidR="00FD7A8E" w:rsidRPr="009D6FDD">
        <w:rPr>
          <w:rFonts w:cs="Times New Roman"/>
        </w:rPr>
        <w:t>The key concept of design thinking is to understand need and insights of users</w:t>
      </w:r>
      <w:r w:rsidR="00FD7A8E" w:rsidRPr="009D6FDD">
        <w:rPr>
          <w:rFonts w:cs="Times New Roman"/>
        </w:rPr>
        <w:fldChar w:fldCharType="begin" w:fldLock="1"/>
      </w:r>
      <w:r w:rsidR="0054030F">
        <w:rPr>
          <w:rFonts w:cs="Times New Roman"/>
        </w:rPr>
        <w:instrText>ADDIN CSL_CITATION {"citationItems":[{"id":"ITEM-1","itemData":{"URL":"https://towardsdatascience.com/4-principles-of-dashboard-design-8ad4387c305a","accessed":{"date-parts":[["2021","5","26"]]},"id":"ITEM-1","issued":{"date-parts":[["0"]]},"title":"4 Principles of Dashboard Design. It seems to be an easy task when it… | by Thanachart Ritbumroong | Towards Data Science","type":"webpage"},"uris":["http://www.mendeley.com/documents/?uuid=9eee8eab-5ab5-391f-ab47-a96c1e186aa5"]}],"mendeley":{"formattedCitation":"[101]","plainTextFormattedCitation":"[101]","previouslyFormattedCitation":"[101]"},"properties":{"noteIndex":0},"schema":"https://github.com/citation-style-language/schema/raw/master/csl-citation.json"}</w:instrText>
      </w:r>
      <w:r w:rsidR="00FD7A8E" w:rsidRPr="009D6FDD">
        <w:rPr>
          <w:rFonts w:cs="Times New Roman"/>
        </w:rPr>
        <w:fldChar w:fldCharType="separate"/>
      </w:r>
      <w:r w:rsidR="0054030F" w:rsidRPr="0054030F">
        <w:rPr>
          <w:rFonts w:cs="Times New Roman"/>
          <w:noProof/>
        </w:rPr>
        <w:t>[101]</w:t>
      </w:r>
      <w:r w:rsidR="00FD7A8E" w:rsidRPr="009D6FDD">
        <w:rPr>
          <w:rFonts w:cs="Times New Roman"/>
        </w:rPr>
        <w:fldChar w:fldCharType="end"/>
      </w:r>
      <w:r w:rsidR="00FD7A8E" w:rsidRPr="009D6FDD">
        <w:rPr>
          <w:rFonts w:cs="Times New Roman"/>
        </w:rPr>
        <w:t>. Besides an analysis of tasks, it is also essential to understand users, their habits and preferences, their educational background and problem-solving strategies</w:t>
      </w:r>
      <w:r w:rsidR="00FD7A8E"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FD7A8E" w:rsidRPr="009D6FDD">
        <w:rPr>
          <w:rFonts w:cs="Times New Roman"/>
        </w:rPr>
        <w:fldChar w:fldCharType="separate"/>
      </w:r>
      <w:r w:rsidR="0054030F" w:rsidRPr="0054030F">
        <w:rPr>
          <w:rFonts w:cs="Times New Roman"/>
          <w:noProof/>
        </w:rPr>
        <w:t>[10]</w:t>
      </w:r>
      <w:r w:rsidR="00FD7A8E" w:rsidRPr="009D6FDD">
        <w:rPr>
          <w:rFonts w:cs="Times New Roman"/>
        </w:rPr>
        <w:fldChar w:fldCharType="end"/>
      </w:r>
      <w:r w:rsidR="00FD7A8E" w:rsidRPr="009D6FDD">
        <w:rPr>
          <w:rFonts w:cs="Times New Roman"/>
        </w:rPr>
        <w:t>. This stage in a user interface lifecycle aims at understanding users’ qualifications, preferences, needs and attitudes in order to create solutions which are acceptable and appropriate for them</w:t>
      </w:r>
      <w:r w:rsidR="00FD7A8E"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FD7A8E" w:rsidRPr="009D6FDD">
        <w:rPr>
          <w:rFonts w:cs="Times New Roman"/>
        </w:rPr>
        <w:fldChar w:fldCharType="separate"/>
      </w:r>
      <w:r w:rsidR="0054030F" w:rsidRPr="0054030F">
        <w:rPr>
          <w:rFonts w:cs="Times New Roman"/>
          <w:noProof/>
        </w:rPr>
        <w:t>[10]</w:t>
      </w:r>
      <w:r w:rsidR="00FD7A8E" w:rsidRPr="009D6FDD">
        <w:rPr>
          <w:rFonts w:cs="Times New Roman"/>
        </w:rPr>
        <w:fldChar w:fldCharType="end"/>
      </w:r>
      <w:r w:rsidR="00FD7A8E" w:rsidRPr="009D6FDD">
        <w:rPr>
          <w:rFonts w:cs="Times New Roman"/>
        </w:rPr>
        <w:t>. User analysis usually follows task analysis and adds information</w:t>
      </w:r>
      <w:r w:rsidR="00FD7A8E"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FD7A8E" w:rsidRPr="009D6FDD">
        <w:rPr>
          <w:rFonts w:cs="Times New Roman"/>
        </w:rPr>
        <w:fldChar w:fldCharType="separate"/>
      </w:r>
      <w:r w:rsidR="0054030F" w:rsidRPr="0054030F">
        <w:rPr>
          <w:rFonts w:cs="Times New Roman"/>
          <w:noProof/>
        </w:rPr>
        <w:t>[10]</w:t>
      </w:r>
      <w:r w:rsidR="00FD7A8E" w:rsidRPr="009D6FDD">
        <w:rPr>
          <w:rFonts w:cs="Times New Roman"/>
        </w:rPr>
        <w:fldChar w:fldCharType="end"/>
      </w:r>
      <w:r w:rsidR="00FD7A8E" w:rsidRPr="009D6FDD">
        <w:rPr>
          <w:rFonts w:cs="Times New Roman"/>
        </w:rPr>
        <w:t>.</w:t>
      </w:r>
    </w:p>
    <w:p w14:paraId="7414ED71" w14:textId="480D5ACA" w:rsidR="00FD7A8E" w:rsidRPr="009D6FDD" w:rsidRDefault="00FD7A8E" w:rsidP="00FD7A8E">
      <w:pPr>
        <w:autoSpaceDE w:val="0"/>
        <w:autoSpaceDN w:val="0"/>
        <w:adjustRightInd w:val="0"/>
        <w:spacing w:after="0"/>
        <w:rPr>
          <w:rFonts w:cs="Times New Roman"/>
        </w:rPr>
      </w:pPr>
      <w:r w:rsidRPr="009D6FDD">
        <w:rPr>
          <w:rFonts w:cs="Times New Roman"/>
        </w:rPr>
        <w:t>In real life, doctors in different subjects have different workflows and operating methods. Take doctor and radiologists as examples. The former relies more on empirical cognition and manual technology for diagnosis, while the latter cannot do without a computer. All in all, most people prefer simple easy-to-use interfaces.  Intuitive and streamlined task interfaces to help minimize cognitive load and context switching for human labellers</w:t>
      </w:r>
      <w:r w:rsidRPr="009D6FDD">
        <w:rPr>
          <w:rFonts w:cs="Times New Roman"/>
        </w:rPr>
        <w:fldChar w:fldCharType="begin" w:fldLock="1"/>
      </w:r>
      <w:r w:rsidR="0054030F">
        <w:rPr>
          <w:rFonts w:cs="Times New Roman"/>
        </w:rPr>
        <w:instrText>ADDIN CSL_CITATION {"citationItems":[{"id":"ITEM-1","itemData":{"URL":"https://aws.amazon.com/sagemaker/groundtruth/what-is-data-labeling/","accessed":{"date-parts":[["2021","3","26"]]},"id":"ITEM-1","issued":{"date-parts":[["0"]]},"title":"What is data labeling?","type":"webpage"},"uris":["http://www.mendeley.com/documents/?uuid=1c22358d-ab11-3daa-9db5-92503f151930"]}],"mendeley":{"formattedCitation":"[27]","plainTextFormattedCitation":"[27]","previouslyFormattedCitation":"[27]"},"properties":{"noteIndex":0},"schema":"https://github.com/citation-style-language/schema/raw/master/csl-citation.json"}</w:instrText>
      </w:r>
      <w:r w:rsidRPr="009D6FDD">
        <w:rPr>
          <w:rFonts w:cs="Times New Roman"/>
        </w:rPr>
        <w:fldChar w:fldCharType="separate"/>
      </w:r>
      <w:r w:rsidR="0054030F" w:rsidRPr="0054030F">
        <w:rPr>
          <w:rFonts w:cs="Times New Roman"/>
          <w:noProof/>
        </w:rPr>
        <w:t>[27]</w:t>
      </w:r>
      <w:r w:rsidRPr="009D6FDD">
        <w:rPr>
          <w:rFonts w:cs="Times New Roman"/>
        </w:rPr>
        <w:fldChar w:fldCharType="end"/>
      </w:r>
      <w:r w:rsidRPr="009D6FDD">
        <w:rPr>
          <w:rFonts w:cs="Times New Roman"/>
        </w:rPr>
        <w:t>.This distinction has far-reaching implications for what constitutes an effective visualization and interaction technique.</w:t>
      </w:r>
    </w:p>
    <w:p w14:paraId="313CC7FB" w14:textId="50D9E5D2" w:rsidR="009F4DEF" w:rsidRPr="009D6FDD" w:rsidRDefault="00141143" w:rsidP="009F4DEF">
      <w:pPr>
        <w:rPr>
          <w:rFonts w:cs="Times New Roman"/>
          <w:lang w:eastAsia="zh-CN"/>
        </w:rPr>
      </w:pPr>
      <w:r w:rsidRPr="009D6FDD">
        <w:rPr>
          <w:rFonts w:cs="Times New Roman"/>
          <w:b/>
          <w:bCs/>
        </w:rPr>
        <w:t>Ideate</w:t>
      </w:r>
      <w:r w:rsidRPr="009D6FDD">
        <w:rPr>
          <w:rFonts w:cs="Times New Roman"/>
        </w:rPr>
        <w:t xml:space="preserve">: </w:t>
      </w:r>
      <w:r w:rsidR="009F4DEF" w:rsidRPr="009D6FDD">
        <w:rPr>
          <w:rFonts w:cs="Times New Roman"/>
        </w:rPr>
        <w:t>Measures and dimensions are content we wish to display for your users to spot a problem, identify a cause of a problem, and take actions to solve a problem</w:t>
      </w:r>
      <w:r w:rsidR="009F4DEF" w:rsidRPr="009D6FDD">
        <w:rPr>
          <w:rFonts w:cs="Times New Roman"/>
        </w:rPr>
        <w:fldChar w:fldCharType="begin" w:fldLock="1"/>
      </w:r>
      <w:r w:rsidR="0054030F">
        <w:rPr>
          <w:rFonts w:cs="Times New Roman"/>
        </w:rPr>
        <w:instrText>ADDIN CSL_CITATION {"citationItems":[{"id":"ITEM-1","itemData":{"URL":"https://towardsdatascience.com/4-principles-of-dashboard-design-8ad4387c305a","accessed":{"date-parts":[["2021","5","26"]]},"id":"ITEM-1","issued":{"date-parts":[["0"]]},"title":"4 Principles of Dashboard Design. It seems to be an easy task when it… | by Thanachart Ritbumroong | Towards Data Science","type":"webpage"},"uris":["http://www.mendeley.com/documents/?uuid=9eee8eab-5ab5-391f-ab47-a96c1e186aa5"]}],"mendeley":{"formattedCitation":"[101]","plainTextFormattedCitation":"[101]","previouslyFormattedCitation":"[101]"},"properties":{"noteIndex":0},"schema":"https://github.com/citation-style-language/schema/raw/master/csl-citation.json"}</w:instrText>
      </w:r>
      <w:r w:rsidR="009F4DEF" w:rsidRPr="009D6FDD">
        <w:rPr>
          <w:rFonts w:cs="Times New Roman"/>
        </w:rPr>
        <w:fldChar w:fldCharType="separate"/>
      </w:r>
      <w:r w:rsidR="0054030F" w:rsidRPr="0054030F">
        <w:rPr>
          <w:rFonts w:cs="Times New Roman"/>
          <w:noProof/>
        </w:rPr>
        <w:t>[101]</w:t>
      </w:r>
      <w:r w:rsidR="009F4DEF" w:rsidRPr="009D6FDD">
        <w:rPr>
          <w:rFonts w:cs="Times New Roman"/>
        </w:rPr>
        <w:fldChar w:fldCharType="end"/>
      </w:r>
      <w:r w:rsidR="009F4DEF" w:rsidRPr="009D6FDD">
        <w:rPr>
          <w:rFonts w:cs="Times New Roman"/>
        </w:rPr>
        <w:t>.Here the author employ a human-centered design approach to identify the most suitable measures to include on the dashboard and to ensure essential design requirements are met</w:t>
      </w:r>
      <w:r w:rsidR="009F4DEF" w:rsidRPr="009D6FDD">
        <w:rPr>
          <w:rFonts w:cs="Times New Roman"/>
        </w:rPr>
        <w:fldChar w:fldCharType="begin" w:fldLock="1"/>
      </w:r>
      <w:r w:rsidR="0054030F">
        <w:rPr>
          <w:rFonts w:cs="Times New Roman"/>
        </w:rPr>
        <w:instrText>ADDIN CSL_CITATION {"citationItems":[{"id":"ITEM-1","itemData":{"DOI":"10.1186/s12913-019-4084-3","ISSN":"14726963","PMID":"31035992","abstract":"Background: Long length of stays (LOS) in emergency departments (ED) negatively affect quality of care. Ordering of inappropriate diagnostic tests contributes to long LOS and reduces quality of care. One strategy to change practice patterns is to use performance feedback dashboards for physicians. While this strategy has proven to be successful in multiple settings, the most effective ways to deliver such interventions remain unknown. Involving end-users in the process is likely important for a successful design and implementation of a performance dashboard within a specific workplace culture. This mixed methods study aimed to develop design requirements for an ED performance dashboard and to understand the role of culture and social networks in the adoption process. Methods: We performed 13 semi-structured interviews with attending physicians in different roles within a single public ED in the U.S. to get an in-depth understanding of physicians' needs and concerns. Principles of human-centered design were used to translate these interviews into design requirements and to iteratively develop a front-end performance feedback dashboard. Pre- and post- surveys were used to evaluate the effect of the dashboard on physicians' motivation and to measure their perception of the usefulness of the dashboard. Data on the ED culture and underlying social network were collected. Outcomes were compared between physicians involved in the human-centered design process, those with exposure to the design process through the ED social network, and those with limited exposure. Results: Key design requirements obtained from the interviews were ease of access, drilldown functionality, customization, and a visual data display including monthly time-trends and blinded peer-comparisons. Identified barriers included concerns about unintended consequences and the veracity of underlying data. The surveys revealed that the ED culture and social network are associated with reported usefulness of the dashboard. Additionally, physicians' motivation was differentially affected by the dashboard based on their position in the social network. Conclusions: This study demonstrates the feasibility of designing a performance feedback dashboard using a human-centered design approach in the ED setting. Additionally, we show preliminary evidence that the culture and underlying social network are of key importance for successful adoption of a dashboard.","author":[{"dropping-particle":"","family":"Deen","given":"Welmoed K.","non-dropping-particle":"Van","parse-names":false,"suffix":""},{"dropping-particle":"","family":"Cho","given":"Edward S.","non-dropping-particle":"","parse-names":false,"suffix":""},{"dropping-particle":"","family":"Pustolski","given":"Kathryn","non-dropping-particle":"","parse-names":false,"suffix":""},{"dropping-particle":"","family":"Wixon","given":"Dennis","non-dropping-particle":"","parse-names":false,"suffix":""},{"dropping-particle":"","family":"Lamb","given":"Shona","non-dropping-particle":"","parse-names":false,"suffix":""},{"dropping-particle":"","family":"Valente","given":"Thomas W.","non-dropping-particle":"","parse-names":false,"suffix":""},{"dropping-particle":"","family":"Menchine","given":"Michael","non-dropping-particle":"","parse-names":false,"suffix":""}],"container-title":"BMC Health Services Research","id":"ITEM-1","issue":"1","issued":{"date-parts":[["2019","4","29"]]},"page":"1-13","publisher":"BioMed Central Ltd.","title":"Involving end-users in the design of an audit and feedback intervention in the emergency department setting - A mixed methods study","type":"article-journal","volume":"19"},"uris":["http://www.mendeley.com/documents/?uuid=92d6ceb2-45f1-3742-baf2-239aaa0d1a5e"]}],"mendeley":{"formattedCitation":"[95]","plainTextFormattedCitation":"[95]","previouslyFormattedCitation":"[95]"},"properties":{"noteIndex":0},"schema":"https://github.com/citation-style-language/schema/raw/master/csl-citation.json"}</w:instrText>
      </w:r>
      <w:r w:rsidR="009F4DEF" w:rsidRPr="009D6FDD">
        <w:rPr>
          <w:rFonts w:cs="Times New Roman"/>
        </w:rPr>
        <w:fldChar w:fldCharType="separate"/>
      </w:r>
      <w:r w:rsidR="0054030F" w:rsidRPr="0054030F">
        <w:rPr>
          <w:rFonts w:cs="Times New Roman"/>
          <w:noProof/>
        </w:rPr>
        <w:t>[95]</w:t>
      </w:r>
      <w:r w:rsidR="009F4DEF" w:rsidRPr="009D6FDD">
        <w:rPr>
          <w:rFonts w:cs="Times New Roman"/>
        </w:rPr>
        <w:fldChar w:fldCharType="end"/>
      </w:r>
      <w:r w:rsidR="009F4DEF" w:rsidRPr="009D6FDD">
        <w:rPr>
          <w:rFonts w:cs="Times New Roman"/>
        </w:rPr>
        <w:t>. The author designed a prototype in the beginning and invited several people to interact and make suggestions. This would improve physicians’ likelihood of using the performance feedback dashboard and increase their motivation to change practice patterns</w:t>
      </w:r>
      <w:r w:rsidR="009F4DEF" w:rsidRPr="009D6FDD">
        <w:rPr>
          <w:rFonts w:cs="Times New Roman"/>
        </w:rPr>
        <w:fldChar w:fldCharType="begin" w:fldLock="1"/>
      </w:r>
      <w:r w:rsidR="0054030F">
        <w:rPr>
          <w:rFonts w:cs="Times New Roman"/>
        </w:rPr>
        <w:instrText>ADDIN CSL_CITATION {"citationItems":[{"id":"ITEM-1","itemData":{"DOI":"10.1186/s12913-019-4084-3","ISSN":"14726963","PMID":"31035992","abstract":"Background: Long length of stays (LOS) in emergency departments (ED) negatively affect quality of care. Ordering of inappropriate diagnostic tests contributes to long LOS and reduces quality of care. One strategy to change practice patterns is to use performance feedback dashboards for physicians. While this strategy has proven to be successful in multiple settings, the most effective ways to deliver such interventions remain unknown. Involving end-users in the process is likely important for a successful design and implementation of a performance dashboard within a specific workplace culture. This mixed methods study aimed to develop design requirements for an ED performance dashboard and to understand the role of culture and social networks in the adoption process. Methods: We performed 13 semi-structured interviews with attending physicians in different roles within a single public ED in the U.S. to get an in-depth understanding of physicians' needs and concerns. Principles of human-centered design were used to translate these interviews into design requirements and to iteratively develop a front-end performance feedback dashboard. Pre- and post- surveys were used to evaluate the effect of the dashboard on physicians' motivation and to measure their perception of the usefulness of the dashboard. Data on the ED culture and underlying social network were collected. Outcomes were compared between physicians involved in the human-centered design process, those with exposure to the design process through the ED social network, and those with limited exposure. Results: Key design requirements obtained from the interviews were ease of access, drilldown functionality, customization, and a visual data display including monthly time-trends and blinded peer-comparisons. Identified barriers included concerns about unintended consequences and the veracity of underlying data. The surveys revealed that the ED culture and social network are associated with reported usefulness of the dashboard. Additionally, physicians' motivation was differentially affected by the dashboard based on their position in the social network. Conclusions: This study demonstrates the feasibility of designing a performance feedback dashboard using a human-centered design approach in the ED setting. Additionally, we show preliminary evidence that the culture and underlying social network are of key importance for successful adoption of a dashboard.","author":[{"dropping-particle":"","family":"Deen","given":"Welmoed K.","non-dropping-particle":"Van","parse-names":false,"suffix":""},{"dropping-particle":"","family":"Cho","given":"Edward S.","non-dropping-particle":"","parse-names":false,"suffix":""},{"dropping-particle":"","family":"Pustolski","given":"Kathryn","non-dropping-particle":"","parse-names":false,"suffix":""},{"dropping-particle":"","family":"Wixon","given":"Dennis","non-dropping-particle":"","parse-names":false,"suffix":""},{"dropping-particle":"","family":"Lamb","given":"Shona","non-dropping-particle":"","parse-names":false,"suffix":""},{"dropping-particle":"","family":"Valente","given":"Thomas W.","non-dropping-particle":"","parse-names":false,"suffix":""},{"dropping-particle":"","family":"Menchine","given":"Michael","non-dropping-particle":"","parse-names":false,"suffix":""}],"container-title":"BMC Health Services Research","id":"ITEM-1","issue":"1","issued":{"date-parts":[["2019","4","29"]]},"page":"1-13","publisher":"BioMed Central Ltd.","title":"Involving end-users in the design of an audit and feedback intervention in the emergency department setting - A mixed methods study","type":"article-journal","volume":"19"},"uris":["http://www.mendeley.com/documents/?uuid=92d6ceb2-45f1-3742-baf2-239aaa0d1a5e"]}],"mendeley":{"formattedCitation":"[95]","plainTextFormattedCitation":"[95]","previouslyFormattedCitation":"[95]"},"properties":{"noteIndex":0},"schema":"https://github.com/citation-style-language/schema/raw/master/csl-citation.json"}</w:instrText>
      </w:r>
      <w:r w:rsidR="009F4DEF" w:rsidRPr="009D6FDD">
        <w:rPr>
          <w:rFonts w:cs="Times New Roman"/>
        </w:rPr>
        <w:fldChar w:fldCharType="separate"/>
      </w:r>
      <w:r w:rsidR="0054030F" w:rsidRPr="0054030F">
        <w:rPr>
          <w:rFonts w:cs="Times New Roman"/>
          <w:noProof/>
          <w:lang w:eastAsia="zh-CN"/>
        </w:rPr>
        <w:t>[95]</w:t>
      </w:r>
      <w:r w:rsidR="009F4DEF" w:rsidRPr="009D6FDD">
        <w:rPr>
          <w:rFonts w:cs="Times New Roman"/>
        </w:rPr>
        <w:fldChar w:fldCharType="end"/>
      </w:r>
      <w:r w:rsidR="009F4DEF" w:rsidRPr="009D6FDD">
        <w:rPr>
          <w:rFonts w:cs="Times New Roman"/>
          <w:lang w:eastAsia="zh-CN"/>
        </w:rPr>
        <w:t>. </w:t>
      </w:r>
    </w:p>
    <w:p w14:paraId="3785DFF2" w14:textId="08237888" w:rsidR="00D7700B" w:rsidRPr="009D6FDD" w:rsidRDefault="005E0D3E" w:rsidP="00D7700B">
      <w:pPr>
        <w:rPr>
          <w:rFonts w:cs="Times New Roman"/>
          <w:lang w:val="en-US" w:eastAsia="zh-CN"/>
        </w:rPr>
      </w:pPr>
      <w:r w:rsidRPr="009D6FDD">
        <w:rPr>
          <w:rFonts w:cs="Times New Roman"/>
          <w:b/>
          <w:bCs/>
        </w:rPr>
        <w:lastRenderedPageBreak/>
        <w:t>Test</w:t>
      </w:r>
      <w:r w:rsidRPr="009D6FDD">
        <w:rPr>
          <w:rFonts w:cs="Times New Roman"/>
        </w:rPr>
        <w:t xml:space="preserve">: </w:t>
      </w:r>
      <w:r w:rsidR="005556EB" w:rsidRPr="009D6FDD">
        <w:rPr>
          <w:rFonts w:cs="Times New Roman"/>
        </w:rPr>
        <w:t>Substantial feedback on your latest medical visualization or image analysis problem usually requires that users can solve real problems with it</w:t>
      </w:r>
      <w:r w:rsidR="005556EB"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5556EB" w:rsidRPr="009D6FDD">
        <w:rPr>
          <w:rFonts w:cs="Times New Roman"/>
        </w:rPr>
        <w:fldChar w:fldCharType="separate"/>
      </w:r>
      <w:r w:rsidR="0054030F" w:rsidRPr="0054030F">
        <w:rPr>
          <w:rFonts w:cs="Times New Roman"/>
          <w:noProof/>
        </w:rPr>
        <w:t>[10]</w:t>
      </w:r>
      <w:r w:rsidR="005556EB" w:rsidRPr="009D6FDD">
        <w:rPr>
          <w:rFonts w:cs="Times New Roman"/>
        </w:rPr>
        <w:fldChar w:fldCharType="end"/>
      </w:r>
      <w:r w:rsidR="005556EB" w:rsidRPr="009D6FDD">
        <w:rPr>
          <w:rFonts w:cs="Times New Roman"/>
        </w:rPr>
        <w:t>.</w:t>
      </w:r>
      <w:r w:rsidR="00D7700B" w:rsidRPr="009D6FDD">
        <w:rPr>
          <w:rFonts w:cs="Times New Roman"/>
        </w:rPr>
        <w:t>Graphs should be selected based on types of data</w:t>
      </w:r>
      <w:r w:rsidR="00D7700B" w:rsidRPr="009D6FDD">
        <w:rPr>
          <w:rFonts w:cs="Times New Roman"/>
        </w:rPr>
        <w:fldChar w:fldCharType="begin" w:fldLock="1"/>
      </w:r>
      <w:r w:rsidR="0054030F">
        <w:rPr>
          <w:rFonts w:cs="Times New Roman"/>
        </w:rPr>
        <w:instrText>ADDIN CSL_CITATION {"citationItems":[{"id":"ITEM-1","itemData":{"URL":"https://towardsdatascience.com/4-principles-of-dashboard-design-8ad4387c305a","accessed":{"date-parts":[["2021","5","26"]]},"id":"ITEM-1","issued":{"date-parts":[["0"]]},"title":"4 Principles of Dashboard Design. It seems to be an easy task when it… | by Thanachart Ritbumroong | Towards Data Science","type":"webpage"},"uris":["http://www.mendeley.com/documents/?uuid=9eee8eab-5ab5-391f-ab47-a96c1e186aa5"]}],"mendeley":{"formattedCitation":"[101]","plainTextFormattedCitation":"[101]","previouslyFormattedCitation":"[101]"},"properties":{"noteIndex":0},"schema":"https://github.com/citation-style-language/schema/raw/master/csl-citation.json"}</w:instrText>
      </w:r>
      <w:r w:rsidR="00D7700B" w:rsidRPr="009D6FDD">
        <w:rPr>
          <w:rFonts w:cs="Times New Roman"/>
        </w:rPr>
        <w:fldChar w:fldCharType="separate"/>
      </w:r>
      <w:r w:rsidR="0054030F" w:rsidRPr="0054030F">
        <w:rPr>
          <w:rFonts w:cs="Times New Roman"/>
          <w:noProof/>
        </w:rPr>
        <w:t>[101]</w:t>
      </w:r>
      <w:r w:rsidR="00D7700B" w:rsidRPr="009D6FDD">
        <w:rPr>
          <w:rFonts w:cs="Times New Roman"/>
        </w:rPr>
        <w:fldChar w:fldCharType="end"/>
      </w:r>
      <w:r w:rsidR="00D7700B" w:rsidRPr="009D6FDD">
        <w:rPr>
          <w:rFonts w:cs="Times New Roman"/>
        </w:rPr>
        <w:t>.</w:t>
      </w:r>
      <w:r w:rsidR="00D7700B" w:rsidRPr="009D6FDD">
        <w:rPr>
          <w:rFonts w:cs="Times New Roman"/>
          <w:color w:val="292929"/>
          <w:sz w:val="45"/>
          <w:szCs w:val="45"/>
        </w:rPr>
        <w:t xml:space="preserve"> </w:t>
      </w:r>
      <w:r w:rsidR="00D7700B" w:rsidRPr="009D6FDD">
        <w:rPr>
          <w:rFonts w:cs="Times New Roman"/>
        </w:rPr>
        <w:t>The dashboard then contains the relevant information to help support decision-making</w:t>
      </w:r>
      <w:r w:rsidR="00D7700B" w:rsidRPr="009D6FDD">
        <w:rPr>
          <w:rFonts w:cs="Times New Roman"/>
        </w:rPr>
        <w:fldChar w:fldCharType="begin" w:fldLock="1"/>
      </w:r>
      <w:r w:rsidR="0054030F">
        <w:rPr>
          <w:rFonts w:cs="Times New Roman"/>
        </w:rPr>
        <w:instrText>ADDIN CSL_CITATION {"citationItems":[{"id":"ITEM-1","itemData":{"URL":"https://dataschool.com/how-to-design-a-dashboard/dashboard-prototyping-and-feedback/","accessed":{"date-parts":[["2021","5","26"]]},"id":"ITEM-1","issued":{"date-parts":[["0"]]},"title":"How to Prototype Dashboards","type":"webpage"},"uris":["http://www.mendeley.com/documents/?uuid=48a61ab7-effb-3414-b03b-fbe26b3eabac"]}],"mendeley":{"formattedCitation":"[102]","plainTextFormattedCitation":"[102]","previouslyFormattedCitation":"[102]"},"properties":{"noteIndex":0},"schema":"https://github.com/citation-style-language/schema/raw/master/csl-citation.json"}</w:instrText>
      </w:r>
      <w:r w:rsidR="00D7700B" w:rsidRPr="009D6FDD">
        <w:rPr>
          <w:rFonts w:cs="Times New Roman"/>
        </w:rPr>
        <w:fldChar w:fldCharType="separate"/>
      </w:r>
      <w:r w:rsidR="0054030F" w:rsidRPr="0054030F">
        <w:rPr>
          <w:rFonts w:cs="Times New Roman"/>
          <w:noProof/>
        </w:rPr>
        <w:t>[102]</w:t>
      </w:r>
      <w:r w:rsidR="00D7700B" w:rsidRPr="009D6FDD">
        <w:rPr>
          <w:rFonts w:cs="Times New Roman"/>
        </w:rPr>
        <w:fldChar w:fldCharType="end"/>
      </w:r>
      <w:r w:rsidR="00D7700B" w:rsidRPr="009D6FDD">
        <w:rPr>
          <w:rFonts w:cs="Times New Roman"/>
        </w:rPr>
        <w:t xml:space="preserve">. Once the iterative process is over, it’s time to create the final product and deliver -- just make sure all issues are addressed </w:t>
      </w:r>
      <w:r w:rsidR="00D7700B" w:rsidRPr="009D6FDD">
        <w:rPr>
          <w:rFonts w:cs="Times New Roman"/>
        </w:rPr>
        <w:fldChar w:fldCharType="begin" w:fldLock="1"/>
      </w:r>
      <w:r w:rsidR="0054030F">
        <w:rPr>
          <w:rFonts w:cs="Times New Roman"/>
        </w:rPr>
        <w:instrText>ADDIN CSL_CITATION {"citationItems":[{"id":"ITEM-1","itemData":{"URL":"https://www.forbes.com/sites/forbestechcouncil/2017/04/24/software-development-tips-incorporate-design-thinking/?sh=78e752522a6d","accessed":{"date-parts":[["2021","5","26"]]},"id":"ITEM-1","issued":{"date-parts":[["0"]]},"title":"Software Development Tips: Incorporate Design Thinking","type":"webpage"},"uris":["http://www.mendeley.com/documents/?uuid=359ff4ee-41a0-3d22-8550-22c92703f085"]}],"mendeley":{"formattedCitation":"[100]","plainTextFormattedCitation":"[100]","previouslyFormattedCitation":"[100]"},"properties":{"noteIndex":0},"schema":"https://github.com/citation-style-language/schema/raw/master/csl-citation.json"}</w:instrText>
      </w:r>
      <w:r w:rsidR="00D7700B" w:rsidRPr="009D6FDD">
        <w:rPr>
          <w:rFonts w:cs="Times New Roman"/>
        </w:rPr>
        <w:fldChar w:fldCharType="separate"/>
      </w:r>
      <w:r w:rsidR="0054030F" w:rsidRPr="0054030F">
        <w:rPr>
          <w:rFonts w:cs="Times New Roman"/>
          <w:noProof/>
        </w:rPr>
        <w:t>[100]</w:t>
      </w:r>
      <w:r w:rsidR="00D7700B" w:rsidRPr="009D6FDD">
        <w:rPr>
          <w:rFonts w:cs="Times New Roman"/>
        </w:rPr>
        <w:fldChar w:fldCharType="end"/>
      </w:r>
      <w:r w:rsidR="00D7700B" w:rsidRPr="009D6FDD">
        <w:rPr>
          <w:rFonts w:cs="Times New Roman"/>
          <w:lang w:eastAsia="zh-CN"/>
        </w:rPr>
        <w:t>.</w:t>
      </w:r>
    </w:p>
    <w:p w14:paraId="2760616A" w14:textId="77777777" w:rsidR="00D7700B" w:rsidRPr="009D6FDD" w:rsidRDefault="00D7700B" w:rsidP="009F4DEF">
      <w:pPr>
        <w:rPr>
          <w:rFonts w:cs="Times New Roman"/>
          <w:lang w:eastAsia="zh-CN"/>
        </w:rPr>
      </w:pPr>
    </w:p>
    <w:p w14:paraId="5AEC2EA7" w14:textId="03D0B6F0" w:rsidR="00141143" w:rsidRPr="009D6FDD" w:rsidRDefault="00141143" w:rsidP="00FD7A8E">
      <w:pPr>
        <w:autoSpaceDE w:val="0"/>
        <w:autoSpaceDN w:val="0"/>
        <w:adjustRightInd w:val="0"/>
        <w:spacing w:after="0"/>
        <w:rPr>
          <w:rFonts w:cs="Times New Roman"/>
          <w:lang w:eastAsia="zh-CN"/>
        </w:rPr>
      </w:pPr>
    </w:p>
    <w:p w14:paraId="39C325EA" w14:textId="61E5F0BA" w:rsidR="00295F08" w:rsidRPr="009D6FDD" w:rsidRDefault="00295F08" w:rsidP="006F4511">
      <w:pPr>
        <w:rPr>
          <w:rFonts w:cs="Times New Roman"/>
          <w:b/>
          <w:bCs/>
          <w:lang w:eastAsia="zh-CN"/>
        </w:rPr>
      </w:pPr>
    </w:p>
    <w:p w14:paraId="4D9907E5" w14:textId="77777777" w:rsidR="001F41F0" w:rsidRPr="009D6FDD" w:rsidRDefault="001F41F0" w:rsidP="001F41F0">
      <w:pPr>
        <w:shd w:val="clear" w:color="auto" w:fill="F4F4F7"/>
        <w:spacing w:before="0" w:after="360" w:line="240" w:lineRule="auto"/>
        <w:jc w:val="left"/>
        <w:rPr>
          <w:rFonts w:eastAsia="Times New Roman" w:cs="Times New Roman"/>
          <w:color w:val="212B37"/>
          <w:sz w:val="16"/>
          <w:szCs w:val="16"/>
          <w:lang w:val="en-US" w:eastAsia="zh-CN"/>
        </w:rPr>
      </w:pPr>
      <w:r w:rsidRPr="009D6FDD">
        <w:rPr>
          <w:rFonts w:cs="Times New Roman"/>
          <w:b/>
          <w:bCs/>
          <w:color w:val="212B37"/>
          <w:sz w:val="16"/>
          <w:szCs w:val="16"/>
          <w:lang w:val="en-US" w:eastAsia="zh-CN"/>
        </w:rPr>
        <w:t>同情</w:t>
      </w:r>
      <w:r w:rsidRPr="009D6FDD">
        <w:rPr>
          <w:rFonts w:cs="Times New Roman"/>
          <w:color w:val="212B37"/>
          <w:sz w:val="16"/>
          <w:szCs w:val="16"/>
          <w:lang w:val="en-US" w:eastAsia="zh-CN"/>
        </w:rPr>
        <w:t>：在设计思维的核心是同情。这一步是关于了解客户，理解他们的问题，观察，倾听和观察他们所苦苦挣扎的事情。对于软件开发，这意味着在着手解决方案之前真正理解问题。例如，在与潜在客户的访谈中可能会发生这种情况。</w:t>
      </w:r>
    </w:p>
    <w:p w14:paraId="02D0B702" w14:textId="77777777" w:rsidR="001F41F0" w:rsidRPr="009D6FDD" w:rsidRDefault="001F41F0" w:rsidP="001F41F0">
      <w:pPr>
        <w:shd w:val="clear" w:color="auto" w:fill="F4F4F7"/>
        <w:spacing w:before="0" w:after="360" w:line="240" w:lineRule="auto"/>
        <w:jc w:val="left"/>
        <w:rPr>
          <w:rFonts w:eastAsia="Times New Roman" w:cs="Times New Roman"/>
          <w:color w:val="212B37"/>
          <w:sz w:val="16"/>
          <w:szCs w:val="16"/>
          <w:lang w:val="en-US" w:eastAsia="zh-CN"/>
        </w:rPr>
      </w:pPr>
      <w:r w:rsidRPr="009D6FDD">
        <w:rPr>
          <w:rFonts w:cs="Times New Roman"/>
          <w:b/>
          <w:bCs/>
          <w:color w:val="212B37"/>
          <w:sz w:val="16"/>
          <w:szCs w:val="16"/>
          <w:lang w:val="en-US" w:eastAsia="zh-CN"/>
        </w:rPr>
        <w:t>定义：</w:t>
      </w:r>
      <w:r w:rsidRPr="009D6FDD">
        <w:rPr>
          <w:rFonts w:cs="Times New Roman"/>
          <w:color w:val="212B37"/>
          <w:sz w:val="16"/>
          <w:szCs w:val="16"/>
          <w:lang w:val="en-US" w:eastAsia="zh-CN"/>
        </w:rPr>
        <w:t>下一步是确定问题。这个想法是，当您寻找正确的解决方案时，构架至关重要。如何解决用户问题？您实际上是为谁设计的？您的用户是谁？</w:t>
      </w:r>
    </w:p>
    <w:p w14:paraId="1C0980E6" w14:textId="77777777" w:rsidR="001F41F0" w:rsidRPr="009D6FDD" w:rsidRDefault="001F41F0" w:rsidP="001F41F0">
      <w:pPr>
        <w:shd w:val="clear" w:color="auto" w:fill="F4F4F7"/>
        <w:spacing w:before="0" w:after="360" w:line="240" w:lineRule="auto"/>
        <w:jc w:val="left"/>
        <w:rPr>
          <w:rFonts w:eastAsia="Times New Roman" w:cs="Times New Roman"/>
          <w:color w:val="212B37"/>
          <w:sz w:val="16"/>
          <w:szCs w:val="16"/>
          <w:lang w:val="en-US" w:eastAsia="zh-CN"/>
        </w:rPr>
      </w:pPr>
      <w:r w:rsidRPr="009D6FDD">
        <w:rPr>
          <w:rFonts w:eastAsia="Times New Roman" w:cs="Times New Roman"/>
          <w:b/>
          <w:bCs/>
          <w:color w:val="212B37"/>
          <w:sz w:val="16"/>
          <w:szCs w:val="16"/>
          <w:lang w:val="en-US" w:eastAsia="zh-CN"/>
        </w:rPr>
        <w:t>Ideate</w:t>
      </w:r>
      <w:r w:rsidRPr="009D6FDD">
        <w:rPr>
          <w:rFonts w:cs="Times New Roman"/>
          <w:b/>
          <w:bCs/>
          <w:color w:val="212B37"/>
          <w:sz w:val="16"/>
          <w:szCs w:val="16"/>
          <w:lang w:val="en-US" w:eastAsia="zh-CN"/>
        </w:rPr>
        <w:t>：</w:t>
      </w:r>
      <w:r w:rsidRPr="009D6FDD">
        <w:rPr>
          <w:rFonts w:cs="Times New Roman"/>
          <w:color w:val="212B37"/>
          <w:sz w:val="16"/>
          <w:szCs w:val="16"/>
          <w:lang w:val="en-US" w:eastAsia="zh-CN"/>
        </w:rPr>
        <w:t>构思阶段是要产生最广泛的可能性。构思技术包括集思广益，素描，思维导图，以及原型设计，以学习和探索有关问题和上下文的更多信息。</w:t>
      </w:r>
    </w:p>
    <w:p w14:paraId="33A2C1BD" w14:textId="77777777" w:rsidR="001F41F0" w:rsidRPr="009D6FDD" w:rsidRDefault="001F41F0" w:rsidP="001F41F0">
      <w:pPr>
        <w:shd w:val="clear" w:color="auto" w:fill="F4F4F7"/>
        <w:spacing w:before="0" w:after="360" w:line="240" w:lineRule="auto"/>
        <w:jc w:val="left"/>
        <w:rPr>
          <w:rFonts w:eastAsia="Times New Roman" w:cs="Times New Roman"/>
          <w:color w:val="212B37"/>
          <w:sz w:val="16"/>
          <w:szCs w:val="16"/>
          <w:lang w:val="en-US" w:eastAsia="zh-CN"/>
        </w:rPr>
      </w:pPr>
      <w:r w:rsidRPr="009D6FDD">
        <w:rPr>
          <w:rFonts w:cs="Times New Roman"/>
          <w:b/>
          <w:bCs/>
          <w:color w:val="212B37"/>
          <w:sz w:val="16"/>
          <w:szCs w:val="16"/>
          <w:lang w:val="en-US" w:eastAsia="zh-CN"/>
        </w:rPr>
        <w:t>原型：</w:t>
      </w:r>
      <w:r w:rsidRPr="009D6FDD">
        <w:rPr>
          <w:rFonts w:cs="Times New Roman"/>
          <w:color w:val="212B37"/>
          <w:sz w:val="16"/>
          <w:szCs w:val="16"/>
          <w:lang w:val="en-US" w:eastAsia="zh-CN"/>
        </w:rPr>
        <w:t>在</w:t>
      </w:r>
      <w:r w:rsidRPr="009D6FDD">
        <w:rPr>
          <w:rFonts w:eastAsia="Times New Roman" w:cs="Times New Roman"/>
          <w:color w:val="212B37"/>
          <w:sz w:val="16"/>
          <w:szCs w:val="16"/>
          <w:lang w:val="en-US" w:eastAsia="zh-CN"/>
        </w:rPr>
        <w:t>“</w:t>
      </w:r>
      <w:r w:rsidRPr="009D6FDD">
        <w:rPr>
          <w:rFonts w:cs="Times New Roman"/>
          <w:color w:val="212B37"/>
          <w:sz w:val="16"/>
          <w:szCs w:val="16"/>
          <w:lang w:val="en-US" w:eastAsia="zh-CN"/>
        </w:rPr>
        <w:t>设计思维</w:t>
      </w:r>
      <w:r w:rsidRPr="009D6FDD">
        <w:rPr>
          <w:rFonts w:eastAsia="Times New Roman" w:cs="Times New Roman"/>
          <w:color w:val="212B37"/>
          <w:sz w:val="16"/>
          <w:szCs w:val="16"/>
          <w:lang w:val="en-US" w:eastAsia="zh-CN"/>
        </w:rPr>
        <w:t>”</w:t>
      </w:r>
      <w:r w:rsidRPr="009D6FDD">
        <w:rPr>
          <w:rFonts w:cs="Times New Roman"/>
          <w:color w:val="212B37"/>
          <w:sz w:val="16"/>
          <w:szCs w:val="16"/>
          <w:lang w:val="en-US" w:eastAsia="zh-CN"/>
        </w:rPr>
        <w:t>中，您可以一次构建多个原型，以帮助您更好地了解用户。这个想法不是在每个原型上花费太多时间，而是探索各种选择。</w:t>
      </w:r>
    </w:p>
    <w:p w14:paraId="05EF3366" w14:textId="77777777" w:rsidR="001F41F0" w:rsidRPr="009D6FDD" w:rsidRDefault="001F41F0" w:rsidP="001F41F0">
      <w:pPr>
        <w:shd w:val="clear" w:color="auto" w:fill="F4F4F7"/>
        <w:spacing w:before="0" w:after="360" w:line="240" w:lineRule="auto"/>
        <w:jc w:val="left"/>
        <w:rPr>
          <w:rFonts w:eastAsia="Times New Roman" w:cs="Times New Roman"/>
          <w:color w:val="212B37"/>
          <w:sz w:val="16"/>
          <w:szCs w:val="16"/>
          <w:lang w:val="en-US" w:eastAsia="zh-CN"/>
        </w:rPr>
      </w:pPr>
      <w:r w:rsidRPr="009D6FDD">
        <w:rPr>
          <w:rFonts w:cs="Times New Roman"/>
          <w:b/>
          <w:bCs/>
          <w:color w:val="212B37"/>
          <w:sz w:val="16"/>
          <w:szCs w:val="16"/>
          <w:lang w:val="en-US" w:eastAsia="zh-CN"/>
        </w:rPr>
        <w:t>测试：</w:t>
      </w:r>
      <w:r w:rsidRPr="009D6FDD">
        <w:rPr>
          <w:rFonts w:cs="Times New Roman"/>
          <w:color w:val="212B37"/>
          <w:sz w:val="16"/>
          <w:szCs w:val="16"/>
          <w:lang w:val="en-US" w:eastAsia="zh-CN"/>
        </w:rPr>
        <w:t>最后一步是测试阶段。您正在与用户一起测试原型，并获得有关他们的反馈。这里的关键是在用户浏览原型时进行聆听和观看。</w:t>
      </w:r>
    </w:p>
    <w:p w14:paraId="7B1B57A0" w14:textId="60C2B3FB" w:rsidR="00086E65" w:rsidRPr="009D6FDD" w:rsidRDefault="00B16A37" w:rsidP="00100BB4">
      <w:pPr>
        <w:rPr>
          <w:rFonts w:cs="Times New Roman"/>
        </w:rPr>
      </w:pPr>
      <w:r w:rsidRPr="009D6FDD">
        <w:rPr>
          <w:rFonts w:cs="Times New Roman"/>
          <w:lang w:eastAsia="zh-CN"/>
        </w:rPr>
        <w:t xml:space="preserve"> </w:t>
      </w:r>
      <w:r w:rsidR="003E44C3" w:rsidRPr="009D6FDD">
        <w:rPr>
          <w:rFonts w:cs="Times New Roman"/>
        </w:rPr>
        <w:t>The user experience covers perceived attractiveness,</w:t>
      </w:r>
      <w:r w:rsidR="00477803" w:rsidRPr="009D6FDD">
        <w:rPr>
          <w:rFonts w:cs="Times New Roman"/>
        </w:rPr>
        <w:t xml:space="preserve"> </w:t>
      </w:r>
      <w:r w:rsidR="003E44C3" w:rsidRPr="009D6FDD">
        <w:rPr>
          <w:rFonts w:cs="Times New Roman"/>
        </w:rPr>
        <w:t>joy of use and other aspects that influence how engaged users actually are</w:t>
      </w:r>
      <w:r w:rsidR="00892B0C"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892B0C" w:rsidRPr="009D6FDD">
        <w:rPr>
          <w:rFonts w:cs="Times New Roman"/>
        </w:rPr>
        <w:fldChar w:fldCharType="separate"/>
      </w:r>
      <w:r w:rsidR="0054030F" w:rsidRPr="0054030F">
        <w:rPr>
          <w:rFonts w:cs="Times New Roman"/>
          <w:noProof/>
        </w:rPr>
        <w:t>[10]</w:t>
      </w:r>
      <w:r w:rsidR="00892B0C" w:rsidRPr="009D6FDD">
        <w:rPr>
          <w:rFonts w:cs="Times New Roman"/>
        </w:rPr>
        <w:fldChar w:fldCharType="end"/>
      </w:r>
      <w:r w:rsidR="003E44C3" w:rsidRPr="009D6FDD">
        <w:rPr>
          <w:rFonts w:cs="Times New Roman"/>
        </w:rPr>
        <w:t xml:space="preserve">. Among others, a distinct visual design, typography, the careful use of </w:t>
      </w:r>
      <w:r w:rsidR="00275CDF" w:rsidRPr="009D6FDD">
        <w:rPr>
          <w:rFonts w:cs="Times New Roman"/>
        </w:rPr>
        <w:t>colours</w:t>
      </w:r>
      <w:r w:rsidR="003E44C3" w:rsidRPr="009D6FDD">
        <w:rPr>
          <w:rFonts w:cs="Times New Roman"/>
        </w:rPr>
        <w:t>, shapes, and animations contribute to the user experience</w:t>
      </w:r>
      <w:r w:rsidR="00892B0C"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892B0C" w:rsidRPr="009D6FDD">
        <w:rPr>
          <w:rFonts w:cs="Times New Roman"/>
        </w:rPr>
        <w:fldChar w:fldCharType="separate"/>
      </w:r>
      <w:r w:rsidR="0054030F" w:rsidRPr="0054030F">
        <w:rPr>
          <w:rFonts w:cs="Times New Roman"/>
          <w:noProof/>
        </w:rPr>
        <w:t>[10]</w:t>
      </w:r>
      <w:r w:rsidR="00892B0C" w:rsidRPr="009D6FDD">
        <w:rPr>
          <w:rFonts w:cs="Times New Roman"/>
        </w:rPr>
        <w:fldChar w:fldCharType="end"/>
      </w:r>
      <w:r w:rsidR="003E44C3" w:rsidRPr="009D6FDD">
        <w:rPr>
          <w:rFonts w:cs="Times New Roman"/>
        </w:rPr>
        <w:t>. Over and above visual design,</w:t>
      </w:r>
      <w:r w:rsidR="001F5BFF" w:rsidRPr="009D6FDD">
        <w:rPr>
          <w:rFonts w:cs="Times New Roman"/>
        </w:rPr>
        <w:t xml:space="preserve"> user experience </w:t>
      </w:r>
      <w:r w:rsidR="003E44C3" w:rsidRPr="009D6FDD">
        <w:rPr>
          <w:rFonts w:cs="Times New Roman"/>
        </w:rPr>
        <w:t>encompasses the complete life-cycle of user interaction with a product, including marketing, purchasing, service, packaging, training.</w:t>
      </w:r>
      <w:r w:rsidR="00C97CEC" w:rsidRPr="009D6FDD">
        <w:rPr>
          <w:rFonts w:cs="Times New Roman"/>
        </w:rPr>
        <w:t xml:space="preserve"> </w:t>
      </w:r>
      <w:r w:rsidR="007452DC" w:rsidRPr="009D6FDD">
        <w:rPr>
          <w:rFonts w:cs="Times New Roman"/>
          <w:lang w:val="en-US"/>
        </w:rPr>
        <w:t>Among many others, color schemes, typography, well-balanced layouts and the use of certain shapes play an essential role</w:t>
      </w:r>
      <w:r w:rsidR="007452DC"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7452DC" w:rsidRPr="009D6FDD">
        <w:rPr>
          <w:rFonts w:cs="Times New Roman"/>
        </w:rPr>
        <w:fldChar w:fldCharType="separate"/>
      </w:r>
      <w:r w:rsidR="0054030F" w:rsidRPr="0054030F">
        <w:rPr>
          <w:rFonts w:cs="Times New Roman"/>
          <w:noProof/>
        </w:rPr>
        <w:t>[10]</w:t>
      </w:r>
      <w:r w:rsidR="007452DC" w:rsidRPr="009D6FDD">
        <w:rPr>
          <w:rFonts w:cs="Times New Roman"/>
        </w:rPr>
        <w:fldChar w:fldCharType="end"/>
      </w:r>
      <w:r w:rsidR="007452DC" w:rsidRPr="009D6FDD">
        <w:rPr>
          <w:rFonts w:cs="Times New Roman"/>
          <w:lang w:val="en-US"/>
        </w:rPr>
        <w:t>.</w:t>
      </w:r>
      <w:r w:rsidR="003E44C3" w:rsidRPr="009D6FDD">
        <w:rPr>
          <w:rFonts w:cs="Times New Roman"/>
        </w:rPr>
        <w:t>In research settings, usability issues are often considered an optional or minor aspect</w:t>
      </w:r>
      <w:r w:rsidR="00180498"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180498" w:rsidRPr="009D6FDD">
        <w:rPr>
          <w:rFonts w:cs="Times New Roman"/>
        </w:rPr>
        <w:fldChar w:fldCharType="separate"/>
      </w:r>
      <w:r w:rsidR="0054030F" w:rsidRPr="0054030F">
        <w:rPr>
          <w:rFonts w:cs="Times New Roman"/>
          <w:noProof/>
        </w:rPr>
        <w:t>[10]</w:t>
      </w:r>
      <w:r w:rsidR="00180498" w:rsidRPr="009D6FDD">
        <w:rPr>
          <w:rFonts w:cs="Times New Roman"/>
        </w:rPr>
        <w:fldChar w:fldCharType="end"/>
      </w:r>
      <w:r w:rsidR="003E44C3" w:rsidRPr="009D6FDD">
        <w:rPr>
          <w:rFonts w:cs="Times New Roman"/>
        </w:rPr>
        <w:t xml:space="preserve">. This attitude is not effective, since </w:t>
      </w:r>
    </w:p>
    <w:p w14:paraId="32936914" w14:textId="45DD5ECC" w:rsidR="00086E65" w:rsidRPr="009D6FDD" w:rsidRDefault="00C650A4" w:rsidP="00C309B7">
      <w:pPr>
        <w:autoSpaceDE w:val="0"/>
        <w:autoSpaceDN w:val="0"/>
        <w:adjustRightInd w:val="0"/>
        <w:spacing w:before="0" w:after="0"/>
        <w:jc w:val="left"/>
        <w:rPr>
          <w:rFonts w:cs="Times New Roman"/>
        </w:rPr>
      </w:pPr>
      <w:r w:rsidRPr="009D6FDD">
        <w:rPr>
          <w:rFonts w:cs="Times New Roman"/>
          <w:b/>
          <w:bCs/>
        </w:rPr>
        <w:t>Scenarios</w:t>
      </w:r>
      <w:r w:rsidRPr="009D6FDD">
        <w:rPr>
          <w:rFonts w:cs="Times New Roman"/>
        </w:rPr>
        <w:t xml:space="preserve">. </w:t>
      </w:r>
      <w:r w:rsidR="00086E65" w:rsidRPr="009D6FDD">
        <w:rPr>
          <w:rFonts w:cs="Times New Roman"/>
        </w:rPr>
        <w:t>Scenarios are now widely used in HCI, in particular to characterize and envision radically new software</w:t>
      </w:r>
      <w:r w:rsidR="00E00368" w:rsidRPr="009D6FDD">
        <w:rPr>
          <w:rFonts w:cs="Times New Roman"/>
        </w:rPr>
        <w:t xml:space="preserve"> </w:t>
      </w:r>
      <w:r w:rsidR="00086E65" w:rsidRPr="009D6FDD">
        <w:rPr>
          <w:rFonts w:cs="Times New Roman"/>
        </w:rPr>
        <w:t>systems</w:t>
      </w:r>
      <w:r w:rsidR="00DF1E31"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DF1E31" w:rsidRPr="009D6FDD">
        <w:rPr>
          <w:rFonts w:cs="Times New Roman"/>
        </w:rPr>
        <w:fldChar w:fldCharType="separate"/>
      </w:r>
      <w:r w:rsidR="0054030F" w:rsidRPr="0054030F">
        <w:rPr>
          <w:rFonts w:cs="Times New Roman"/>
          <w:noProof/>
        </w:rPr>
        <w:t>[10]</w:t>
      </w:r>
      <w:r w:rsidR="00DF1E31" w:rsidRPr="009D6FDD">
        <w:rPr>
          <w:rFonts w:cs="Times New Roman"/>
        </w:rPr>
        <w:fldChar w:fldCharType="end"/>
      </w:r>
      <w:r w:rsidR="001A5A8E" w:rsidRPr="009D6FDD">
        <w:rPr>
          <w:rFonts w:cs="Times New Roman"/>
        </w:rPr>
        <w:t>.</w:t>
      </w:r>
      <w:r w:rsidR="000D3FC7" w:rsidRPr="009D6FDD">
        <w:rPr>
          <w:rFonts w:cs="Times New Roman"/>
        </w:rPr>
        <w:t xml:space="preserve"> </w:t>
      </w:r>
      <w:r w:rsidR="005D2C25" w:rsidRPr="009D6FDD">
        <w:rPr>
          <w:rFonts w:cs="Times New Roman"/>
          <w:lang w:eastAsia="zh-CN"/>
        </w:rPr>
        <w:t>F</w:t>
      </w:r>
      <w:r w:rsidR="000D3FC7" w:rsidRPr="009D6FDD">
        <w:rPr>
          <w:rFonts w:cs="Times New Roman"/>
        </w:rPr>
        <w:t>rom a user’s perspective in natural language</w:t>
      </w:r>
      <w:r w:rsidR="003E24C4" w:rsidRPr="009D6FDD">
        <w:rPr>
          <w:rFonts w:cs="Times New Roman"/>
        </w:rPr>
        <w:t>, u</w:t>
      </w:r>
      <w:r w:rsidR="000D3FC7" w:rsidRPr="009D6FDD">
        <w:rPr>
          <w:rFonts w:cs="Times New Roman"/>
        </w:rPr>
        <w:t>ser stories include explicit statements of expectations and</w:t>
      </w:r>
      <w:r w:rsidR="00B557B4" w:rsidRPr="009D6FDD">
        <w:rPr>
          <w:rFonts w:cs="Times New Roman"/>
        </w:rPr>
        <w:t xml:space="preserve"> </w:t>
      </w:r>
      <w:r w:rsidR="000D3FC7" w:rsidRPr="009D6FDD">
        <w:rPr>
          <w:rFonts w:cs="Times New Roman"/>
        </w:rPr>
        <w:t>preferences</w:t>
      </w:r>
      <w:r w:rsidR="00390BB5"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390BB5" w:rsidRPr="009D6FDD">
        <w:rPr>
          <w:rFonts w:cs="Times New Roman"/>
        </w:rPr>
        <w:fldChar w:fldCharType="separate"/>
      </w:r>
      <w:r w:rsidR="0054030F" w:rsidRPr="0054030F">
        <w:rPr>
          <w:rFonts w:cs="Times New Roman"/>
          <w:noProof/>
        </w:rPr>
        <w:t>[10]</w:t>
      </w:r>
      <w:r w:rsidR="00390BB5" w:rsidRPr="009D6FDD">
        <w:rPr>
          <w:rFonts w:cs="Times New Roman"/>
        </w:rPr>
        <w:fldChar w:fldCharType="end"/>
      </w:r>
      <w:r w:rsidR="000D3FC7" w:rsidRPr="009D6FDD">
        <w:rPr>
          <w:rFonts w:cs="Times New Roman"/>
        </w:rPr>
        <w:t>. After discussion and refinement, the user stories are refined to conceptual scenarios that abstract</w:t>
      </w:r>
      <w:r w:rsidR="00B557B4" w:rsidRPr="009D6FDD">
        <w:rPr>
          <w:rFonts w:cs="Times New Roman"/>
        </w:rPr>
        <w:t xml:space="preserve"> </w:t>
      </w:r>
      <w:r w:rsidR="000D3FC7" w:rsidRPr="009D6FDD">
        <w:rPr>
          <w:rFonts w:cs="Times New Roman"/>
        </w:rPr>
        <w:t xml:space="preserve">from expectations and </w:t>
      </w:r>
      <w:r w:rsidR="00433C77" w:rsidRPr="009D6FDD">
        <w:rPr>
          <w:rFonts w:cs="Times New Roman"/>
        </w:rPr>
        <w:t>preferences and</w:t>
      </w:r>
      <w:r w:rsidR="000D3FC7" w:rsidRPr="009D6FDD">
        <w:rPr>
          <w:rFonts w:cs="Times New Roman"/>
        </w:rPr>
        <w:t xml:space="preserve"> may summarize user stories</w:t>
      </w:r>
      <w:r w:rsidR="00390BB5"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390BB5" w:rsidRPr="009D6FDD">
        <w:rPr>
          <w:rFonts w:cs="Times New Roman"/>
        </w:rPr>
        <w:fldChar w:fldCharType="separate"/>
      </w:r>
      <w:r w:rsidR="0054030F" w:rsidRPr="0054030F">
        <w:rPr>
          <w:rFonts w:cs="Times New Roman"/>
          <w:noProof/>
        </w:rPr>
        <w:t>[10]</w:t>
      </w:r>
      <w:r w:rsidR="00390BB5" w:rsidRPr="009D6FDD">
        <w:rPr>
          <w:rFonts w:cs="Times New Roman"/>
        </w:rPr>
        <w:fldChar w:fldCharType="end"/>
      </w:r>
      <w:r w:rsidR="000D3FC7" w:rsidRPr="009D6FDD">
        <w:rPr>
          <w:rFonts w:cs="Times New Roman"/>
        </w:rPr>
        <w:t>. Concrete scenarios are derived to precisely</w:t>
      </w:r>
      <w:r w:rsidR="00A96D65" w:rsidRPr="009D6FDD">
        <w:rPr>
          <w:rFonts w:cs="Times New Roman"/>
        </w:rPr>
        <w:t xml:space="preserve"> </w:t>
      </w:r>
      <w:r w:rsidR="000D3FC7" w:rsidRPr="009D6FDD">
        <w:rPr>
          <w:rFonts w:cs="Times New Roman"/>
        </w:rPr>
        <w:t>describe how the interaction should be performed and how</w:t>
      </w:r>
      <w:r w:rsidR="00783A2A" w:rsidRPr="009D6FDD">
        <w:rPr>
          <w:rFonts w:cs="Times New Roman"/>
        </w:rPr>
        <w:t xml:space="preserve"> </w:t>
      </w:r>
      <w:r w:rsidR="000D3FC7" w:rsidRPr="009D6FDD">
        <w:rPr>
          <w:rFonts w:cs="Times New Roman"/>
        </w:rPr>
        <w:t>the system responds</w:t>
      </w:r>
      <w:r w:rsidR="00390BB5"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390BB5" w:rsidRPr="009D6FDD">
        <w:rPr>
          <w:rFonts w:cs="Times New Roman"/>
        </w:rPr>
        <w:fldChar w:fldCharType="separate"/>
      </w:r>
      <w:r w:rsidR="0054030F" w:rsidRPr="0054030F">
        <w:rPr>
          <w:rFonts w:cs="Times New Roman"/>
          <w:noProof/>
        </w:rPr>
        <w:t>[10]</w:t>
      </w:r>
      <w:r w:rsidR="00390BB5" w:rsidRPr="009D6FDD">
        <w:rPr>
          <w:rFonts w:cs="Times New Roman"/>
        </w:rPr>
        <w:fldChar w:fldCharType="end"/>
      </w:r>
      <w:r w:rsidR="000D3FC7" w:rsidRPr="009D6FDD">
        <w:rPr>
          <w:rFonts w:cs="Times New Roman"/>
        </w:rPr>
        <w:t>.</w:t>
      </w:r>
    </w:p>
    <w:p w14:paraId="38FB331F" w14:textId="21C066E6" w:rsidR="00240B72" w:rsidRPr="009D6FDD" w:rsidRDefault="00240B72" w:rsidP="00240B72">
      <w:pPr>
        <w:rPr>
          <w:rFonts w:cs="Times New Roman"/>
          <w:color w:val="16113A"/>
          <w:lang w:eastAsia="zh-CN"/>
        </w:rPr>
      </w:pPr>
      <w:r w:rsidRPr="009D6FDD">
        <w:rPr>
          <w:rFonts w:cs="Times New Roman"/>
          <w:b/>
          <w:bCs/>
          <w:color w:val="16113A"/>
        </w:rPr>
        <w:lastRenderedPageBreak/>
        <w:t>Group related metrics.</w:t>
      </w:r>
      <w:r w:rsidR="00C5499F" w:rsidRPr="009D6FDD">
        <w:rPr>
          <w:rFonts w:cs="Times New Roman"/>
          <w:b/>
          <w:bCs/>
          <w:color w:val="16113A"/>
        </w:rPr>
        <w:t xml:space="preserve"> </w:t>
      </w:r>
      <w:r w:rsidR="00C5499F" w:rsidRPr="009D6FDD">
        <w:rPr>
          <w:rFonts w:cs="Times New Roman"/>
        </w:rPr>
        <w:t xml:space="preserve">Positioning the information on </w:t>
      </w:r>
      <w:r w:rsidR="00F230EB" w:rsidRPr="009D6FDD">
        <w:rPr>
          <w:rFonts w:cs="Times New Roman"/>
        </w:rPr>
        <w:t>the</w:t>
      </w:r>
      <w:r w:rsidR="00C5499F" w:rsidRPr="009D6FDD">
        <w:rPr>
          <w:rFonts w:cs="Times New Roman"/>
        </w:rPr>
        <w:t xml:space="preserve"> dashboard logically is essential. Grouping related metrics next to each other makes them easy to find — and makes </w:t>
      </w:r>
      <w:r w:rsidR="003F20B2" w:rsidRPr="009D6FDD">
        <w:rPr>
          <w:rFonts w:cs="Times New Roman"/>
        </w:rPr>
        <w:t>the</w:t>
      </w:r>
      <w:r w:rsidR="00C5499F" w:rsidRPr="009D6FDD">
        <w:rPr>
          <w:rFonts w:cs="Times New Roman"/>
        </w:rPr>
        <w:t xml:space="preserve"> dashboard's design more attractive</w:t>
      </w:r>
      <w:r w:rsidR="00D907F0" w:rsidRPr="009D6FDD">
        <w:rPr>
          <w:rFonts w:cs="Times New Roman"/>
        </w:rPr>
        <w:fldChar w:fldCharType="begin" w:fldLock="1"/>
      </w:r>
      <w:r w:rsidR="0054030F">
        <w:rPr>
          <w:rFonts w:cs="Times New Roman"/>
        </w:rPr>
        <w:instrText>ADDIN CSL_CITATION {"citationItems":[{"id":"ITEM-1","itemData":{"URL":"https://www.geckoboard.com/best-practice/dashboard-design/","accessed":{"date-parts":[["2021","5","26"]]},"id":"ITEM-1","issued":{"date-parts":[["0"]]},"title":"Effective dashboard design: a step-by-step guide | Geckoboard","type":"webpage"},"uris":["http://www.mendeley.com/documents/?uuid=94827be1-71e5-327b-b0e0-c1e32285917d"]}],"mendeley":{"formattedCitation":"[103]","plainTextFormattedCitation":"[103]","previouslyFormattedCitation":"[103]"},"properties":{"noteIndex":0},"schema":"https://github.com/citation-style-language/schema/raw/master/csl-citation.json"}</w:instrText>
      </w:r>
      <w:r w:rsidR="00D907F0" w:rsidRPr="009D6FDD">
        <w:rPr>
          <w:rFonts w:cs="Times New Roman"/>
        </w:rPr>
        <w:fldChar w:fldCharType="separate"/>
      </w:r>
      <w:r w:rsidR="0054030F" w:rsidRPr="0054030F">
        <w:rPr>
          <w:rFonts w:cs="Times New Roman"/>
          <w:noProof/>
        </w:rPr>
        <w:t>[103]</w:t>
      </w:r>
      <w:r w:rsidR="00D907F0" w:rsidRPr="009D6FDD">
        <w:rPr>
          <w:rFonts w:cs="Times New Roman"/>
        </w:rPr>
        <w:fldChar w:fldCharType="end"/>
      </w:r>
      <w:r w:rsidR="00C5499F" w:rsidRPr="009D6FDD">
        <w:rPr>
          <w:rFonts w:cs="Times New Roman"/>
        </w:rPr>
        <w:t>.</w:t>
      </w:r>
      <w:r w:rsidR="004236FF" w:rsidRPr="009D6FDD">
        <w:rPr>
          <w:rFonts w:cs="Times New Roman"/>
        </w:rPr>
        <w:t xml:space="preserve"> </w:t>
      </w:r>
      <w:r w:rsidR="00694C44" w:rsidRPr="009D6FDD">
        <w:rPr>
          <w:rFonts w:cs="Times New Roman"/>
        </w:rPr>
        <w:t>As the author aims to develop a dashboard that can automatically analysis</w:t>
      </w:r>
      <w:r w:rsidR="00A04C51" w:rsidRPr="009D6FDD">
        <w:rPr>
          <w:rFonts w:cs="Times New Roman"/>
          <w:lang w:eastAsia="zh-CN"/>
        </w:rPr>
        <w:t xml:space="preserve"> or </w:t>
      </w:r>
      <w:r w:rsidR="00CC7C4E" w:rsidRPr="009D6FDD">
        <w:rPr>
          <w:rFonts w:cs="Times New Roman"/>
          <w:lang w:eastAsia="zh-CN"/>
        </w:rPr>
        <w:t>c</w:t>
      </w:r>
      <w:r w:rsidR="000C0B32" w:rsidRPr="009D6FDD">
        <w:rPr>
          <w:rFonts w:cs="Times New Roman"/>
        </w:rPr>
        <w:t>alculate the corresponding index</w:t>
      </w:r>
      <w:r w:rsidR="00735966" w:rsidRPr="009D6FDD">
        <w:rPr>
          <w:rFonts w:cs="Times New Roman"/>
        </w:rPr>
        <w:t xml:space="preserve"> and find out the ‘best’ approach to the users in the different stage. </w:t>
      </w:r>
      <w:r w:rsidR="004A7C20" w:rsidRPr="009D6FDD">
        <w:rPr>
          <w:rFonts w:cs="Times New Roman"/>
        </w:rPr>
        <w:t xml:space="preserve">Therefore, the author considered to make three groups, one is the machine learning part to figure out the best model, the other is to suggest the most suitable statistical approach and the last is comparing the average value by data visualization. </w:t>
      </w:r>
    </w:p>
    <w:p w14:paraId="7F1A9C5F" w14:textId="77777777" w:rsidR="00D81ECA" w:rsidRPr="009D6FDD" w:rsidRDefault="00D81ECA" w:rsidP="00C309B7">
      <w:pPr>
        <w:autoSpaceDE w:val="0"/>
        <w:autoSpaceDN w:val="0"/>
        <w:adjustRightInd w:val="0"/>
        <w:spacing w:before="0" w:after="0"/>
        <w:jc w:val="left"/>
        <w:rPr>
          <w:rFonts w:cs="Times New Roman"/>
        </w:rPr>
      </w:pPr>
    </w:p>
    <w:p w14:paraId="666A2DCC" w14:textId="618294C3" w:rsidR="00554637" w:rsidRPr="009D6FDD" w:rsidRDefault="00554637" w:rsidP="00274106">
      <w:pPr>
        <w:autoSpaceDE w:val="0"/>
        <w:autoSpaceDN w:val="0"/>
        <w:adjustRightInd w:val="0"/>
        <w:spacing w:after="0"/>
        <w:rPr>
          <w:rFonts w:cs="Times New Roman"/>
        </w:rPr>
      </w:pPr>
      <w:r w:rsidRPr="009D6FDD">
        <w:rPr>
          <w:rFonts w:cs="Times New Roman"/>
          <w:b/>
          <w:bCs/>
        </w:rPr>
        <w:t>Task analysis.</w:t>
      </w:r>
      <w:r w:rsidRPr="009D6FDD">
        <w:rPr>
          <w:rFonts w:cs="Times New Roman"/>
        </w:rPr>
        <w:t xml:space="preserve"> Task analysis is a key element for research and development that is targeted at supporting clinical work</w:t>
      </w:r>
      <w:r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Pr="009D6FDD">
        <w:rPr>
          <w:rFonts w:cs="Times New Roman"/>
        </w:rPr>
        <w:fldChar w:fldCharType="separate"/>
      </w:r>
      <w:r w:rsidR="0054030F" w:rsidRPr="0054030F">
        <w:rPr>
          <w:rFonts w:cs="Times New Roman"/>
          <w:noProof/>
        </w:rPr>
        <w:t>[10]</w:t>
      </w:r>
      <w:r w:rsidRPr="009D6FDD">
        <w:rPr>
          <w:rFonts w:cs="Times New Roman"/>
        </w:rPr>
        <w:fldChar w:fldCharType="end"/>
      </w:r>
      <w:r w:rsidRPr="009D6FDD">
        <w:rPr>
          <w:rFonts w:cs="Times New Roman"/>
        </w:rPr>
        <w:t>. The failure of many attempts to create useful systems for clinicians is often largely due to an incomplete task analysis, where major requirements were not identified or their priority was underestimated</w:t>
      </w:r>
      <w:r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Pr="009D6FDD">
        <w:rPr>
          <w:rFonts w:cs="Times New Roman"/>
        </w:rPr>
        <w:fldChar w:fldCharType="separate"/>
      </w:r>
      <w:r w:rsidR="0054030F" w:rsidRPr="0054030F">
        <w:rPr>
          <w:rFonts w:cs="Times New Roman"/>
          <w:noProof/>
        </w:rPr>
        <w:t>[10]</w:t>
      </w:r>
      <w:r w:rsidRPr="009D6FDD">
        <w:rPr>
          <w:rFonts w:cs="Times New Roman"/>
        </w:rPr>
        <w:fldChar w:fldCharType="end"/>
      </w:r>
      <w:r w:rsidRPr="009D6FDD">
        <w:rPr>
          <w:rFonts w:cs="Times New Roman"/>
        </w:rPr>
        <w:t>. Typical users have no idea what could be done with adequate technical support, they are accustomed to certain kind of technology and try to cope with it</w:t>
      </w:r>
      <w:r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Pr="009D6FDD">
        <w:rPr>
          <w:rFonts w:cs="Times New Roman"/>
        </w:rPr>
        <w:fldChar w:fldCharType="separate"/>
      </w:r>
      <w:r w:rsidR="0054030F" w:rsidRPr="0054030F">
        <w:rPr>
          <w:rFonts w:cs="Times New Roman"/>
          <w:noProof/>
        </w:rPr>
        <w:t>[10]</w:t>
      </w:r>
      <w:r w:rsidRPr="009D6FDD">
        <w:rPr>
          <w:rFonts w:cs="Times New Roman"/>
        </w:rPr>
        <w:fldChar w:fldCharType="end"/>
      </w:r>
      <w:r w:rsidRPr="009D6FDD">
        <w:rPr>
          <w:rFonts w:cs="Times New Roman"/>
        </w:rPr>
        <w:t>. Thus, user needs have to be very carefully elicited</w:t>
      </w:r>
      <w:r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Pr="009D6FDD">
        <w:rPr>
          <w:rFonts w:cs="Times New Roman"/>
        </w:rPr>
        <w:fldChar w:fldCharType="separate"/>
      </w:r>
      <w:r w:rsidR="0054030F" w:rsidRPr="0054030F">
        <w:rPr>
          <w:rFonts w:cs="Times New Roman"/>
          <w:noProof/>
        </w:rPr>
        <w:t>[10]</w:t>
      </w:r>
      <w:r w:rsidRPr="009D6FDD">
        <w:rPr>
          <w:rFonts w:cs="Times New Roman"/>
        </w:rPr>
        <w:fldChar w:fldCharType="end"/>
      </w:r>
      <w:r w:rsidRPr="009D6FDD">
        <w:rPr>
          <w:rFonts w:cs="Times New Roman"/>
        </w:rPr>
        <w:t>.</w:t>
      </w:r>
      <w:r w:rsidR="00A70867" w:rsidRPr="009D6FDD">
        <w:rPr>
          <w:rFonts w:cs="Times New Roman"/>
        </w:rPr>
        <w:t xml:space="preserve"> </w:t>
      </w:r>
      <w:r w:rsidR="00AC0B16" w:rsidRPr="009D6FDD">
        <w:rPr>
          <w:rFonts w:cs="Times New Roman"/>
        </w:rPr>
        <w:t>In order to determine task requirements</w:t>
      </w:r>
      <w:r w:rsidR="001756A0" w:rsidRPr="009D6FDD">
        <w:rPr>
          <w:rFonts w:cs="Times New Roman"/>
        </w:rPr>
        <w:t xml:space="preserve">, </w:t>
      </w:r>
      <w:r w:rsidR="006808E6" w:rsidRPr="009D6FDD">
        <w:rPr>
          <w:rFonts w:cs="Times New Roman"/>
        </w:rPr>
        <w:t>t</w:t>
      </w:r>
      <w:r w:rsidR="001756A0" w:rsidRPr="009D6FDD">
        <w:rPr>
          <w:rFonts w:cs="Times New Roman"/>
        </w:rPr>
        <w:t>he traditional question-and-answer format may be a safe and simple way</w:t>
      </w:r>
      <w:r w:rsidR="00E273AA" w:rsidRPr="009D6FDD">
        <w:rPr>
          <w:rFonts w:cs="Times New Roman"/>
        </w:rPr>
        <w:t>, but it needs more careful planning</w:t>
      </w:r>
      <w:r w:rsidR="001756A0" w:rsidRPr="009D6FDD">
        <w:rPr>
          <w:rFonts w:cs="Times New Roman"/>
        </w:rPr>
        <w:t>.</w:t>
      </w:r>
    </w:p>
    <w:p w14:paraId="65FF2178" w14:textId="0F83471F" w:rsidR="0092710B" w:rsidRPr="009D6FDD" w:rsidRDefault="0092710B" w:rsidP="00274106">
      <w:pPr>
        <w:autoSpaceDE w:val="0"/>
        <w:autoSpaceDN w:val="0"/>
        <w:adjustRightInd w:val="0"/>
        <w:spacing w:before="0" w:after="0"/>
        <w:jc w:val="left"/>
        <w:rPr>
          <w:rFonts w:cs="Times New Roman"/>
        </w:rPr>
      </w:pPr>
      <w:r w:rsidRPr="009D6FDD">
        <w:rPr>
          <w:rFonts w:cs="Times New Roman"/>
        </w:rPr>
        <w:t>Method: Modern task analysis combines a variety of methods. Here we focus on observations and interviews,</w:t>
      </w:r>
      <w:r w:rsidR="005E1461" w:rsidRPr="009D6FDD">
        <w:rPr>
          <w:rFonts w:cs="Times New Roman"/>
        </w:rPr>
        <w:t xml:space="preserve"> </w:t>
      </w:r>
      <w:r w:rsidRPr="009D6FDD">
        <w:rPr>
          <w:rFonts w:cs="Times New Roman"/>
        </w:rPr>
        <w:t>which are particularly important in practice</w:t>
      </w:r>
      <w:r w:rsidR="005E1461"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5E1461" w:rsidRPr="009D6FDD">
        <w:rPr>
          <w:rFonts w:cs="Times New Roman"/>
        </w:rPr>
        <w:fldChar w:fldCharType="separate"/>
      </w:r>
      <w:r w:rsidR="0054030F" w:rsidRPr="0054030F">
        <w:rPr>
          <w:rFonts w:cs="Times New Roman"/>
          <w:noProof/>
        </w:rPr>
        <w:t>[10]</w:t>
      </w:r>
      <w:r w:rsidR="005E1461" w:rsidRPr="009D6FDD">
        <w:rPr>
          <w:rFonts w:cs="Times New Roman"/>
        </w:rPr>
        <w:fldChar w:fldCharType="end"/>
      </w:r>
      <w:r w:rsidR="005E1461" w:rsidRPr="009D6FDD">
        <w:rPr>
          <w:rFonts w:cs="Times New Roman"/>
        </w:rPr>
        <w:t>.</w:t>
      </w:r>
      <w:r w:rsidR="000678E5" w:rsidRPr="009D6FDD">
        <w:rPr>
          <w:rFonts w:cs="Times New Roman"/>
        </w:rPr>
        <w:t xml:space="preserve"> </w:t>
      </w:r>
      <w:r w:rsidR="000678E5" w:rsidRPr="009D6FDD">
        <w:rPr>
          <w:rFonts w:cs="Times New Roman"/>
          <w:lang w:eastAsia="zh-CN"/>
        </w:rPr>
        <w:t>That is to say confirm the input and output of a project.</w:t>
      </w:r>
    </w:p>
    <w:p w14:paraId="4DDB4595" w14:textId="56051B38" w:rsidR="00554637" w:rsidRPr="009D6FDD" w:rsidRDefault="00554637" w:rsidP="001C55F4">
      <w:pPr>
        <w:autoSpaceDE w:val="0"/>
        <w:autoSpaceDN w:val="0"/>
        <w:adjustRightInd w:val="0"/>
        <w:spacing w:after="0"/>
        <w:rPr>
          <w:rFonts w:cs="Times New Roman"/>
        </w:rPr>
      </w:pPr>
      <w:r w:rsidRPr="009D6FDD">
        <w:rPr>
          <w:rFonts w:cs="Times New Roman"/>
          <w:b/>
          <w:bCs/>
        </w:rPr>
        <w:t>Workflow analysis and design.</w:t>
      </w:r>
      <w:r w:rsidRPr="009D6FDD">
        <w:rPr>
          <w:rFonts w:cs="Times New Roman"/>
        </w:rPr>
        <w:t xml:space="preserve"> Workflow represents a process as a graph representations which contain actions or events(nodes in the graph) and their logical sequence (edges in the graph)</w:t>
      </w:r>
      <w:r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Pr="009D6FDD">
        <w:rPr>
          <w:rFonts w:cs="Times New Roman"/>
        </w:rPr>
        <w:fldChar w:fldCharType="separate"/>
      </w:r>
      <w:r w:rsidR="0054030F" w:rsidRPr="0054030F">
        <w:rPr>
          <w:rFonts w:cs="Times New Roman"/>
          <w:noProof/>
        </w:rPr>
        <w:t>[10]</w:t>
      </w:r>
      <w:r w:rsidRPr="009D6FDD">
        <w:rPr>
          <w:rFonts w:cs="Times New Roman"/>
        </w:rPr>
        <w:fldChar w:fldCharType="end"/>
      </w:r>
      <w:r w:rsidRPr="009D6FDD">
        <w:rPr>
          <w:rFonts w:cs="Times New Roman"/>
        </w:rPr>
        <w:t>.Workflows may contain variants and may emphasize typical sequences of actions. The design of medical visualization may borrow from these experiences, notations and tools to identify such workflows and thus to characterize diagnosis, treatment planning, interventional procedures and outcome control</w:t>
      </w:r>
      <w:r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Pr="009D6FDD">
        <w:rPr>
          <w:rFonts w:cs="Times New Roman"/>
        </w:rPr>
        <w:fldChar w:fldCharType="separate"/>
      </w:r>
      <w:r w:rsidR="0054030F" w:rsidRPr="0054030F">
        <w:rPr>
          <w:rFonts w:cs="Times New Roman"/>
          <w:noProof/>
        </w:rPr>
        <w:t>[10]</w:t>
      </w:r>
      <w:r w:rsidRPr="009D6FDD">
        <w:rPr>
          <w:rFonts w:cs="Times New Roman"/>
        </w:rPr>
        <w:fldChar w:fldCharType="end"/>
      </w:r>
      <w:r w:rsidRPr="009D6FDD">
        <w:rPr>
          <w:rFonts w:cs="Times New Roman"/>
        </w:rPr>
        <w:t>.</w:t>
      </w:r>
    </w:p>
    <w:p w14:paraId="527C2AE8" w14:textId="3FEA8832" w:rsidR="00E47FAD" w:rsidRPr="009D6FDD" w:rsidRDefault="00554637" w:rsidP="00E47FAD">
      <w:pPr>
        <w:pStyle w:val="NormalWeb"/>
        <w:spacing w:before="0" w:after="480" w:line="450" w:lineRule="atLeast"/>
        <w:textAlignment w:val="baseline"/>
      </w:pPr>
      <w:r w:rsidRPr="009D6FDD">
        <w:t>Also</w:t>
      </w:r>
      <w:r w:rsidR="00456EB5" w:rsidRPr="009D6FDD">
        <w:t xml:space="preserve"> as previously talked</w:t>
      </w:r>
      <w:r w:rsidRPr="009D6FDD">
        <w:t>, at different sites or even among different doctors at one site, there might be huge differences in their specific workflows (unlike in manufacturing and administrative procedures, medical treatment is and must be more individualized with respect to the patient and the medical doctor)</w:t>
      </w:r>
      <w:r w:rsidRPr="009D6FDD">
        <w:fldChar w:fldCharType="begin" w:fldLock="1"/>
      </w:r>
      <w:r w:rsidR="0054030F">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Pr="009D6FDD">
        <w:fldChar w:fldCharType="separate"/>
      </w:r>
      <w:r w:rsidR="0054030F" w:rsidRPr="0054030F">
        <w:rPr>
          <w:noProof/>
        </w:rPr>
        <w:t>[10]</w:t>
      </w:r>
      <w:r w:rsidRPr="009D6FDD">
        <w:fldChar w:fldCharType="end"/>
      </w:r>
      <w:r w:rsidRPr="009D6FDD">
        <w:t>.</w:t>
      </w:r>
      <w:r w:rsidR="00E47FAD" w:rsidRPr="009D6FDD">
        <w:t xml:space="preserve">  </w:t>
      </w:r>
      <w:r w:rsidR="000D0CEF" w:rsidRPr="009D6FDD">
        <w:t>Serving various personas is one of the most difficult issues of dashboard design.</w:t>
      </w:r>
      <w:r w:rsidR="00E46CEA" w:rsidRPr="009D6FDD">
        <w:t xml:space="preserve"> </w:t>
      </w:r>
      <w:r w:rsidR="00E47FAD" w:rsidRPr="009D6FDD">
        <w:t>Once each user role is defined, it becomes critical to understand where their needs overlap and where they diverge</w:t>
      </w:r>
      <w:r w:rsidR="00E46CEA" w:rsidRPr="009D6FDD">
        <w:fldChar w:fldCharType="begin" w:fldLock="1"/>
      </w:r>
      <w:r w:rsidR="0054030F">
        <w:instrText>ADDIN CSL_CITATION {"citationItems":[{"id":"ITEM-1","itemData":{"URL":"https://www.toptal.com/designers/data-visualization/dashboard-design-best-practices","accessed":{"date-parts":[["2021","5","19"]]},"id":"ITEM-1","issued":{"date-parts":[["0"]]},"title":"Dashboard Design - Considerations and Best Practices | Toptal","type":"webpage"},"uris":["http://www.mendeley.com/documents/?uuid=61817a3e-1b18-3bbb-919f-80e20795779b"]}],"mendeley":{"formattedCitation":"[104]","plainTextFormattedCitation":"[104]","previouslyFormattedCitation":"[104]"},"properties":{"noteIndex":0},"schema":"https://github.com/citation-style-language/schema/raw/master/csl-citation.json"}</w:instrText>
      </w:r>
      <w:r w:rsidR="00E46CEA" w:rsidRPr="009D6FDD">
        <w:fldChar w:fldCharType="separate"/>
      </w:r>
      <w:r w:rsidR="0054030F" w:rsidRPr="0054030F">
        <w:rPr>
          <w:noProof/>
        </w:rPr>
        <w:t>[104]</w:t>
      </w:r>
      <w:r w:rsidR="00E46CEA" w:rsidRPr="009D6FDD">
        <w:fldChar w:fldCharType="end"/>
      </w:r>
      <w:r w:rsidR="00E47FAD" w:rsidRPr="009D6FDD">
        <w:t>.</w:t>
      </w:r>
    </w:p>
    <w:p w14:paraId="0086E0CC" w14:textId="0B49551A" w:rsidR="00E47FAD" w:rsidRPr="009D6FDD" w:rsidRDefault="00E47FAD" w:rsidP="00E47FAD">
      <w:pPr>
        <w:spacing w:before="0" w:after="480" w:line="450" w:lineRule="atLeast"/>
        <w:jc w:val="left"/>
        <w:textAlignment w:val="baseline"/>
        <w:rPr>
          <w:rFonts w:cs="Times New Roman"/>
        </w:rPr>
      </w:pPr>
      <w:r w:rsidRPr="009D6FDD">
        <w:rPr>
          <w:rFonts w:cs="Times New Roman"/>
        </w:rPr>
        <w:lastRenderedPageBreak/>
        <w:t>Effective communication is the underlying principle of every successful dashboard design</w:t>
      </w:r>
      <w:r w:rsidR="00E46CEA" w:rsidRPr="009D6FDD">
        <w:rPr>
          <w:rFonts w:cs="Times New Roman"/>
        </w:rPr>
        <w:fldChar w:fldCharType="begin" w:fldLock="1"/>
      </w:r>
      <w:r w:rsidR="0054030F">
        <w:rPr>
          <w:rFonts w:cs="Times New Roman"/>
        </w:rPr>
        <w:instrText>ADDIN CSL_CITATION {"citationItems":[{"id":"ITEM-1","itemData":{"URL":"https://www.toptal.com/designers/data-visualization/dashboard-design-best-practices","accessed":{"date-parts":[["2021","5","19"]]},"id":"ITEM-1","issued":{"date-parts":[["0"]]},"title":"Dashboard Design - Considerations and Best Practices | Toptal","type":"webpage"},"uris":["http://www.mendeley.com/documents/?uuid=61817a3e-1b18-3bbb-919f-80e20795779b"]}],"mendeley":{"formattedCitation":"[104]","plainTextFormattedCitation":"[104]","previouslyFormattedCitation":"[104]"},"properties":{"noteIndex":0},"schema":"https://github.com/citation-style-language/schema/raw/master/csl-citation.json"}</w:instrText>
      </w:r>
      <w:r w:rsidR="00E46CEA" w:rsidRPr="009D6FDD">
        <w:rPr>
          <w:rFonts w:cs="Times New Roman"/>
        </w:rPr>
        <w:fldChar w:fldCharType="separate"/>
      </w:r>
      <w:r w:rsidR="0054030F" w:rsidRPr="0054030F">
        <w:rPr>
          <w:rFonts w:cs="Times New Roman"/>
          <w:noProof/>
        </w:rPr>
        <w:t>[104]</w:t>
      </w:r>
      <w:r w:rsidR="00E46CEA" w:rsidRPr="009D6FDD">
        <w:rPr>
          <w:rFonts w:cs="Times New Roman"/>
        </w:rPr>
        <w:fldChar w:fldCharType="end"/>
      </w:r>
      <w:r w:rsidRPr="009D6FDD">
        <w:rPr>
          <w:rFonts w:cs="Times New Roman"/>
        </w:rPr>
        <w:t>.</w:t>
      </w:r>
      <w:r w:rsidR="00E46CEA" w:rsidRPr="009D6FDD">
        <w:rPr>
          <w:rFonts w:cs="Times New Roman"/>
        </w:rPr>
        <w:t xml:space="preserve"> </w:t>
      </w:r>
      <w:r w:rsidR="00A82F2D" w:rsidRPr="009D6FDD">
        <w:rPr>
          <w:rFonts w:cs="Times New Roman"/>
        </w:rPr>
        <w:t xml:space="preserve">Predicting various scenarios in which users may find themselves </w:t>
      </w:r>
      <w:r w:rsidR="00AC4700" w:rsidRPr="009D6FDD">
        <w:rPr>
          <w:rFonts w:cs="Times New Roman"/>
        </w:rPr>
        <w:t>probably can help to</w:t>
      </w:r>
      <w:r w:rsidR="00A82F2D" w:rsidRPr="009D6FDD">
        <w:rPr>
          <w:rFonts w:cs="Times New Roman"/>
        </w:rPr>
        <w:t xml:space="preserve"> aid in gaining a better grasp of the user's situation.</w:t>
      </w:r>
      <w:r w:rsidR="00587768" w:rsidRPr="009D6FDD">
        <w:rPr>
          <w:rFonts w:cs="Times New Roman"/>
        </w:rPr>
        <w:t xml:space="preserve"> Consistent sizes and clear relationships between elements will help create patterns and visual flow</w:t>
      </w:r>
      <w:r w:rsidR="00FB4241" w:rsidRPr="009D6FDD">
        <w:rPr>
          <w:rFonts w:cs="Times New Roman"/>
        </w:rPr>
        <w:fldChar w:fldCharType="begin" w:fldLock="1"/>
      </w:r>
      <w:r w:rsidR="0054030F">
        <w:rPr>
          <w:rFonts w:cs="Times New Roman"/>
        </w:rPr>
        <w:instrText>ADDIN CSL_CITATION {"citationItems":[{"id":"ITEM-1","itemData":{"URL":"https://www.geckoboard.com/best-practice/dashboard-design/","accessed":{"date-parts":[["2021","5","26"]]},"id":"ITEM-1","issued":{"date-parts":[["0"]]},"title":"Effective dashboard design: a step-by-step guide | Geckoboard","type":"webpage"},"uris":["http://www.mendeley.com/documents/?uuid=94827be1-71e5-327b-b0e0-c1e32285917d"]}],"mendeley":{"formattedCitation":"[103]","plainTextFormattedCitation":"[103]","previouslyFormattedCitation":"[103]"},"properties":{"noteIndex":0},"schema":"https://github.com/citation-style-language/schema/raw/master/csl-citation.json"}</w:instrText>
      </w:r>
      <w:r w:rsidR="00FB4241" w:rsidRPr="009D6FDD">
        <w:rPr>
          <w:rFonts w:cs="Times New Roman"/>
        </w:rPr>
        <w:fldChar w:fldCharType="separate"/>
      </w:r>
      <w:r w:rsidR="0054030F" w:rsidRPr="0054030F">
        <w:rPr>
          <w:rFonts w:cs="Times New Roman"/>
          <w:noProof/>
        </w:rPr>
        <w:t>[103]</w:t>
      </w:r>
      <w:r w:rsidR="00FB4241" w:rsidRPr="009D6FDD">
        <w:rPr>
          <w:rFonts w:cs="Times New Roman"/>
        </w:rPr>
        <w:fldChar w:fldCharType="end"/>
      </w:r>
      <w:r w:rsidR="00587768" w:rsidRPr="009D6FDD">
        <w:rPr>
          <w:rFonts w:cs="Times New Roman"/>
        </w:rPr>
        <w:t>.</w:t>
      </w:r>
    </w:p>
    <w:p w14:paraId="30D7FE34" w14:textId="516AB5C5" w:rsidR="00554637" w:rsidRPr="009D6FDD" w:rsidRDefault="00554637" w:rsidP="00554637">
      <w:pPr>
        <w:autoSpaceDE w:val="0"/>
        <w:autoSpaceDN w:val="0"/>
        <w:adjustRightInd w:val="0"/>
        <w:spacing w:after="0"/>
        <w:rPr>
          <w:rFonts w:cs="Times New Roman"/>
          <w:lang w:val="en-US"/>
        </w:rPr>
      </w:pPr>
    </w:p>
    <w:p w14:paraId="52BB2870" w14:textId="683ABD59" w:rsidR="00BC293D" w:rsidRPr="009D6FDD" w:rsidRDefault="00BC293D" w:rsidP="00751760">
      <w:pPr>
        <w:autoSpaceDE w:val="0"/>
        <w:autoSpaceDN w:val="0"/>
        <w:adjustRightInd w:val="0"/>
        <w:spacing w:after="0" w:line="240" w:lineRule="auto"/>
        <w:rPr>
          <w:rFonts w:cs="Times New Roman"/>
          <w:b/>
          <w:bCs/>
          <w:color w:val="000000"/>
        </w:rPr>
      </w:pPr>
      <w:r w:rsidRPr="009D6FDD">
        <w:rPr>
          <w:rFonts w:cs="Times New Roman"/>
          <w:b/>
          <w:bCs/>
          <w:color w:val="000000"/>
        </w:rPr>
        <w:t>Design Principles</w:t>
      </w:r>
      <w:r w:rsidR="00E7351A" w:rsidRPr="009D6FDD">
        <w:rPr>
          <w:rFonts w:cs="Times New Roman"/>
          <w:b/>
          <w:bCs/>
          <w:color w:val="000000"/>
        </w:rPr>
        <w:t xml:space="preserve"> for better user experience</w:t>
      </w:r>
      <w:r w:rsidR="001A151F" w:rsidRPr="009D6FDD">
        <w:rPr>
          <w:rFonts w:cs="Times New Roman"/>
          <w:b/>
          <w:bCs/>
          <w:color w:val="000000"/>
        </w:rPr>
        <w:t>.</w:t>
      </w:r>
    </w:p>
    <w:p w14:paraId="4BB8B1BA" w14:textId="56132162" w:rsidR="00554637" w:rsidRPr="009D6FDD" w:rsidRDefault="00193189" w:rsidP="00BD1F28">
      <w:pPr>
        <w:autoSpaceDE w:val="0"/>
        <w:autoSpaceDN w:val="0"/>
        <w:adjustRightInd w:val="0"/>
        <w:spacing w:after="0"/>
        <w:rPr>
          <w:rFonts w:cs="Times New Roman"/>
        </w:rPr>
      </w:pPr>
      <w:r w:rsidRPr="009D6FDD">
        <w:rPr>
          <w:rFonts w:cs="Times New Roman"/>
        </w:rPr>
        <w:t>As u</w:t>
      </w:r>
      <w:r w:rsidR="00554637" w:rsidRPr="009D6FDD">
        <w:rPr>
          <w:rFonts w:cs="Times New Roman"/>
        </w:rPr>
        <w:t xml:space="preserve">ser interface design and development involves a </w:t>
      </w:r>
      <w:r w:rsidR="003D2855" w:rsidRPr="009D6FDD">
        <w:rPr>
          <w:rFonts w:cs="Times New Roman"/>
        </w:rPr>
        <w:t xml:space="preserve">large </w:t>
      </w:r>
      <w:r w:rsidR="009B46E3" w:rsidRPr="009D6FDD">
        <w:rPr>
          <w:rFonts w:cs="Times New Roman"/>
        </w:rPr>
        <w:t>number</w:t>
      </w:r>
      <w:r w:rsidR="003D2855" w:rsidRPr="009D6FDD">
        <w:rPr>
          <w:rFonts w:cs="Times New Roman"/>
        </w:rPr>
        <w:t xml:space="preserve"> of decisions</w:t>
      </w:r>
      <w:r w:rsidRPr="009D6FDD">
        <w:rPr>
          <w:rFonts w:cs="Times New Roman"/>
        </w:rPr>
        <w:t>, p</w:t>
      </w:r>
      <w:r w:rsidR="00554637" w:rsidRPr="009D6FDD">
        <w:rPr>
          <w:rFonts w:cs="Times New Roman"/>
        </w:rPr>
        <w:t>rinciples at different levels provide a basis for discussions and decisions</w:t>
      </w:r>
      <w:r w:rsidR="00B1567D"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B1567D" w:rsidRPr="009D6FDD">
        <w:rPr>
          <w:rFonts w:cs="Times New Roman"/>
        </w:rPr>
        <w:fldChar w:fldCharType="separate"/>
      </w:r>
      <w:r w:rsidR="0054030F" w:rsidRPr="0054030F">
        <w:rPr>
          <w:rFonts w:cs="Times New Roman"/>
          <w:noProof/>
        </w:rPr>
        <w:t>[10]</w:t>
      </w:r>
      <w:r w:rsidR="00B1567D" w:rsidRPr="009D6FDD">
        <w:rPr>
          <w:rFonts w:cs="Times New Roman"/>
        </w:rPr>
        <w:fldChar w:fldCharType="end"/>
      </w:r>
      <w:r w:rsidR="00554637" w:rsidRPr="009D6FDD">
        <w:rPr>
          <w:rFonts w:cs="Times New Roman"/>
        </w:rPr>
        <w:t>. At the highest level, general rules give an orientation how certain desirable properties of a user interface may be achieved</w:t>
      </w:r>
      <w:r w:rsidR="00B02EC4"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B02EC4" w:rsidRPr="009D6FDD">
        <w:rPr>
          <w:rFonts w:cs="Times New Roman"/>
        </w:rPr>
        <w:fldChar w:fldCharType="separate"/>
      </w:r>
      <w:r w:rsidR="0054030F" w:rsidRPr="0054030F">
        <w:rPr>
          <w:rFonts w:cs="Times New Roman"/>
          <w:noProof/>
        </w:rPr>
        <w:t>[10]</w:t>
      </w:r>
      <w:r w:rsidR="00B02EC4" w:rsidRPr="009D6FDD">
        <w:rPr>
          <w:rFonts w:cs="Times New Roman"/>
        </w:rPr>
        <w:fldChar w:fldCharType="end"/>
      </w:r>
      <w:r w:rsidR="00554637" w:rsidRPr="009D6FDD">
        <w:rPr>
          <w:rFonts w:cs="Times New Roman"/>
        </w:rPr>
        <w:t>. Since these high-level principles are quite</w:t>
      </w:r>
      <w:r w:rsidR="00CF5891" w:rsidRPr="009D6FDD">
        <w:rPr>
          <w:rFonts w:cs="Times New Roman"/>
        </w:rPr>
        <w:t xml:space="preserve"> s</w:t>
      </w:r>
      <w:r w:rsidR="00554637" w:rsidRPr="009D6FDD">
        <w:rPr>
          <w:rFonts w:cs="Times New Roman"/>
        </w:rPr>
        <w:t>trive for consistency</w:t>
      </w:r>
      <w:r w:rsidR="008909DD" w:rsidRPr="009D6FDD">
        <w:rPr>
          <w:rFonts w:cs="Times New Roman"/>
        </w:rPr>
        <w:t>,</w:t>
      </w:r>
      <w:r w:rsidR="00554637" w:rsidRPr="009D6FDD">
        <w:rPr>
          <w:rFonts w:cs="Times New Roman"/>
        </w:rPr>
        <w:t xml:space="preserve"> </w:t>
      </w:r>
      <w:r w:rsidR="008909DD" w:rsidRPr="009D6FDD">
        <w:rPr>
          <w:rFonts w:cs="Times New Roman"/>
        </w:rPr>
        <w:t>d</w:t>
      </w:r>
      <w:r w:rsidR="00554637" w:rsidRPr="009D6FDD">
        <w:rPr>
          <w:rFonts w:cs="Times New Roman"/>
        </w:rPr>
        <w:t>ialog icons and other graphics and interface elements should be designed in a consistent manner and provide users with the same operations and feedback</w:t>
      </w:r>
      <w:r w:rsidR="00B3499A"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B3499A" w:rsidRPr="009D6FDD">
        <w:rPr>
          <w:rFonts w:cs="Times New Roman"/>
        </w:rPr>
        <w:fldChar w:fldCharType="separate"/>
      </w:r>
      <w:r w:rsidR="0054030F" w:rsidRPr="0054030F">
        <w:rPr>
          <w:rFonts w:cs="Times New Roman"/>
          <w:noProof/>
        </w:rPr>
        <w:t>[10]</w:t>
      </w:r>
      <w:r w:rsidR="00B3499A" w:rsidRPr="009D6FDD">
        <w:rPr>
          <w:rFonts w:cs="Times New Roman"/>
        </w:rPr>
        <w:fldChar w:fldCharType="end"/>
      </w:r>
      <w:r w:rsidR="00554637" w:rsidRPr="009D6FDD">
        <w:rPr>
          <w:rFonts w:cs="Times New Roman"/>
        </w:rPr>
        <w:t xml:space="preserve">. The layout </w:t>
      </w:r>
      <w:r w:rsidR="00D75332" w:rsidRPr="009D6FDD">
        <w:rPr>
          <w:rFonts w:cs="Times New Roman"/>
        </w:rPr>
        <w:t>also needs</w:t>
      </w:r>
      <w:r w:rsidR="003D55A3" w:rsidRPr="009D6FDD">
        <w:rPr>
          <w:rFonts w:cs="Times New Roman"/>
        </w:rPr>
        <w:t xml:space="preserve"> to be </w:t>
      </w:r>
      <w:r w:rsidR="00554637" w:rsidRPr="009D6FDD">
        <w:rPr>
          <w:rFonts w:cs="Times New Roman"/>
        </w:rPr>
        <w:t>consistent, for example, interface elements (such as "Stop" and "Continue" buttons) should be placed in similar locations.</w:t>
      </w:r>
    </w:p>
    <w:p w14:paraId="3678BBD2" w14:textId="2615FCF4" w:rsidR="00554637" w:rsidRPr="009D6FDD" w:rsidRDefault="00554637" w:rsidP="0085278B">
      <w:pPr>
        <w:autoSpaceDE w:val="0"/>
        <w:autoSpaceDN w:val="0"/>
        <w:adjustRightInd w:val="0"/>
        <w:spacing w:after="0"/>
        <w:rPr>
          <w:rFonts w:cs="Times New Roman"/>
        </w:rPr>
      </w:pPr>
      <w:r w:rsidRPr="009D6FDD">
        <w:rPr>
          <w:rFonts w:cs="Times New Roman"/>
          <w:b/>
          <w:bCs/>
        </w:rPr>
        <w:t>Aim for high performance.</w:t>
      </w:r>
      <w:r w:rsidRPr="009D6FDD">
        <w:rPr>
          <w:rFonts w:cs="Times New Roman"/>
        </w:rPr>
        <w:t xml:space="preserve"> Pursue high performance</w:t>
      </w:r>
      <w:r w:rsidR="00D1430F" w:rsidRPr="009D6FDD">
        <w:rPr>
          <w:rFonts w:cs="Times New Roman"/>
        </w:rPr>
        <w:t>, t</w:t>
      </w:r>
      <w:r w:rsidRPr="009D6FDD">
        <w:rPr>
          <w:rFonts w:cs="Times New Roman"/>
        </w:rPr>
        <w:t>here are various experiments showing that a response time of less than 0.1 second is perfect because the user does not notice any delay and can interact with the system smoothly</w:t>
      </w:r>
      <w:r w:rsidR="00D368C4"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D368C4" w:rsidRPr="009D6FDD">
        <w:rPr>
          <w:rFonts w:cs="Times New Roman"/>
        </w:rPr>
        <w:fldChar w:fldCharType="separate"/>
      </w:r>
      <w:r w:rsidR="0054030F" w:rsidRPr="0054030F">
        <w:rPr>
          <w:rFonts w:cs="Times New Roman"/>
          <w:noProof/>
        </w:rPr>
        <w:t>[10]</w:t>
      </w:r>
      <w:r w:rsidR="00D368C4" w:rsidRPr="009D6FDD">
        <w:rPr>
          <w:rFonts w:cs="Times New Roman"/>
        </w:rPr>
        <w:fldChar w:fldCharType="end"/>
      </w:r>
      <w:r w:rsidRPr="009D6FDD">
        <w:rPr>
          <w:rFonts w:cs="Times New Roman"/>
        </w:rPr>
        <w:t>.</w:t>
      </w:r>
      <w:r w:rsidR="00553308" w:rsidRPr="009D6FDD">
        <w:rPr>
          <w:rFonts w:cs="Times New Roman"/>
        </w:rPr>
        <w:t xml:space="preserve"> </w:t>
      </w:r>
    </w:p>
    <w:p w14:paraId="451ECD3B" w14:textId="43519AE9" w:rsidR="000E6DBF" w:rsidRPr="009D6FDD" w:rsidRDefault="00AD209D" w:rsidP="00CC69AF">
      <w:pPr>
        <w:spacing w:before="0" w:after="240" w:line="450" w:lineRule="atLeast"/>
        <w:jc w:val="left"/>
        <w:textAlignment w:val="baseline"/>
        <w:rPr>
          <w:rFonts w:cs="Times New Roman"/>
        </w:rPr>
      </w:pPr>
      <w:r w:rsidRPr="009D6FDD">
        <w:rPr>
          <w:rFonts w:cs="Times New Roman"/>
          <w:b/>
          <w:bCs/>
        </w:rPr>
        <w:t>Colour</w:t>
      </w:r>
      <w:r w:rsidR="00311737" w:rsidRPr="009D6FDD">
        <w:rPr>
          <w:rFonts w:cs="Times New Roman"/>
          <w:b/>
          <w:bCs/>
        </w:rPr>
        <w:t xml:space="preserve"> and Bias</w:t>
      </w:r>
      <w:r w:rsidR="00F608AB" w:rsidRPr="009D6FDD">
        <w:rPr>
          <w:rFonts w:cs="Times New Roman"/>
        </w:rPr>
        <w:t xml:space="preserve">. </w:t>
      </w:r>
      <w:r w:rsidRPr="009D6FDD">
        <w:rPr>
          <w:rFonts w:cs="Times New Roman"/>
        </w:rPr>
        <w:t>Colour</w:t>
      </w:r>
      <w:r w:rsidR="006B2E5B" w:rsidRPr="009D6FDD">
        <w:rPr>
          <w:rFonts w:cs="Times New Roman"/>
        </w:rPr>
        <w:t xml:space="preserve"> is widely used as a way of representing and distinguishing information</w:t>
      </w:r>
      <w:r w:rsidR="00834FB1"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834FB1" w:rsidRPr="009D6FDD">
        <w:rPr>
          <w:rFonts w:cs="Times New Roman"/>
        </w:rPr>
        <w:fldChar w:fldCharType="separate"/>
      </w:r>
      <w:r w:rsidR="0054030F" w:rsidRPr="0054030F">
        <w:rPr>
          <w:rFonts w:cs="Times New Roman"/>
          <w:noProof/>
        </w:rPr>
        <w:t>[10]</w:t>
      </w:r>
      <w:r w:rsidR="00834FB1" w:rsidRPr="009D6FDD">
        <w:rPr>
          <w:rFonts w:cs="Times New Roman"/>
        </w:rPr>
        <w:fldChar w:fldCharType="end"/>
      </w:r>
      <w:r w:rsidR="006B2E5B" w:rsidRPr="009D6FDD">
        <w:rPr>
          <w:rFonts w:cs="Times New Roman"/>
        </w:rPr>
        <w:t>. According to a recent study, it is also a key factor in user decision-making</w:t>
      </w:r>
      <w:r w:rsidR="00834FB1"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834FB1" w:rsidRPr="009D6FDD">
        <w:rPr>
          <w:rFonts w:cs="Times New Roman"/>
        </w:rPr>
        <w:fldChar w:fldCharType="separate"/>
      </w:r>
      <w:r w:rsidR="0054030F" w:rsidRPr="0054030F">
        <w:rPr>
          <w:rFonts w:cs="Times New Roman"/>
          <w:noProof/>
        </w:rPr>
        <w:t>[10]</w:t>
      </w:r>
      <w:r w:rsidR="00834FB1" w:rsidRPr="009D6FDD">
        <w:rPr>
          <w:rFonts w:cs="Times New Roman"/>
        </w:rPr>
        <w:fldChar w:fldCharType="end"/>
      </w:r>
      <w:r w:rsidR="006B2E5B" w:rsidRPr="009D6FDD">
        <w:rPr>
          <w:rFonts w:cs="Times New Roman"/>
        </w:rPr>
        <w:t xml:space="preserve">. </w:t>
      </w:r>
      <w:r w:rsidR="00145FD2" w:rsidRPr="009D6FDD">
        <w:rPr>
          <w:rFonts w:cs="Times New Roman"/>
          <w:lang w:eastAsia="zh-CN"/>
        </w:rPr>
        <w:t>There</w:t>
      </w:r>
      <w:r w:rsidR="00145FD2" w:rsidRPr="009D6FDD">
        <w:rPr>
          <w:rFonts w:cs="Times New Roman"/>
        </w:rPr>
        <w:t>fore, we can use</w:t>
      </w:r>
      <w:r w:rsidR="006B2E5B" w:rsidRPr="009D6FDD">
        <w:rPr>
          <w:rFonts w:cs="Times New Roman"/>
        </w:rPr>
        <w:t xml:space="preserve"> high-contrast </w:t>
      </w:r>
      <w:r w:rsidRPr="009D6FDD">
        <w:rPr>
          <w:rFonts w:cs="Times New Roman"/>
        </w:rPr>
        <w:t>colours</w:t>
      </w:r>
      <w:r w:rsidR="00A03DC7" w:rsidRPr="009D6FDD">
        <w:rPr>
          <w:rFonts w:cs="Times New Roman"/>
        </w:rPr>
        <w:t xml:space="preserve"> </w:t>
      </w:r>
      <w:r w:rsidR="00145FD2" w:rsidRPr="009D6FDD">
        <w:rPr>
          <w:rFonts w:cs="Times New Roman"/>
        </w:rPr>
        <w:t>(black and which etc)</w:t>
      </w:r>
      <w:r w:rsidR="00D05EF8" w:rsidRPr="009D6FDD">
        <w:rPr>
          <w:rFonts w:cs="Times New Roman"/>
        </w:rPr>
        <w:t xml:space="preserve"> combine</w:t>
      </w:r>
      <w:r w:rsidR="006B2E5B" w:rsidRPr="009D6FDD">
        <w:rPr>
          <w:rFonts w:cs="Times New Roman"/>
        </w:rPr>
        <w:t xml:space="preserve"> with patterns </w:t>
      </w:r>
      <w:r w:rsidR="00C53CFD" w:rsidRPr="009D6FDD">
        <w:rPr>
          <w:rFonts w:cs="Times New Roman"/>
        </w:rPr>
        <w:t>to show the differences of the information</w:t>
      </w:r>
      <w:r w:rsidR="006B2E5B" w:rsidRPr="009D6FDD">
        <w:rPr>
          <w:rFonts w:cs="Times New Roman"/>
        </w:rPr>
        <w:t xml:space="preserve">. </w:t>
      </w:r>
      <w:r w:rsidR="006B2E5B" w:rsidRPr="009D6FDD">
        <w:rPr>
          <w:rFonts w:cs="Times New Roman"/>
          <w:strike/>
        </w:rPr>
        <w:t>Good data visualization should tell the story clearly and avoid distortion</w:t>
      </w:r>
      <w:r w:rsidR="00960691" w:rsidRPr="009D6FDD">
        <w:rPr>
          <w:rFonts w:cs="Times New Roman"/>
          <w:strike/>
        </w:rPr>
        <w:fldChar w:fldCharType="begin" w:fldLock="1"/>
      </w:r>
      <w:r w:rsidR="0054030F">
        <w:rPr>
          <w:rFonts w:cs="Times New Roman"/>
          <w:strike/>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960691" w:rsidRPr="009D6FDD">
        <w:rPr>
          <w:rFonts w:cs="Times New Roman"/>
          <w:strike/>
        </w:rPr>
        <w:fldChar w:fldCharType="separate"/>
      </w:r>
      <w:r w:rsidR="0054030F" w:rsidRPr="0054030F">
        <w:rPr>
          <w:rFonts w:cs="Times New Roman"/>
          <w:strike/>
          <w:noProof/>
        </w:rPr>
        <w:t>[10]</w:t>
      </w:r>
      <w:r w:rsidR="00960691" w:rsidRPr="009D6FDD">
        <w:rPr>
          <w:rFonts w:cs="Times New Roman"/>
          <w:strike/>
        </w:rPr>
        <w:fldChar w:fldCharType="end"/>
      </w:r>
      <w:r w:rsidR="006B2E5B" w:rsidRPr="009D6FDD">
        <w:rPr>
          <w:rFonts w:cs="Times New Roman"/>
          <w:strike/>
        </w:rPr>
        <w:t>.</w:t>
      </w:r>
      <w:r w:rsidR="006B2E5B" w:rsidRPr="009D6FDD">
        <w:rPr>
          <w:rFonts w:cs="Times New Roman"/>
        </w:rPr>
        <w:t xml:space="preserve"> Avoid using visual representations that cannot accurately represent the data set, such as 3D pie charts</w:t>
      </w:r>
      <w:r w:rsidR="0042189B"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42189B" w:rsidRPr="009D6FDD">
        <w:rPr>
          <w:rFonts w:cs="Times New Roman"/>
        </w:rPr>
        <w:fldChar w:fldCharType="separate"/>
      </w:r>
      <w:r w:rsidR="0054030F" w:rsidRPr="0054030F">
        <w:rPr>
          <w:rFonts w:cs="Times New Roman"/>
          <w:noProof/>
        </w:rPr>
        <w:t>[10]</w:t>
      </w:r>
      <w:r w:rsidR="0042189B" w:rsidRPr="009D6FDD">
        <w:rPr>
          <w:rFonts w:cs="Times New Roman"/>
        </w:rPr>
        <w:fldChar w:fldCharType="end"/>
      </w:r>
      <w:r w:rsidR="006B2E5B" w:rsidRPr="009D6FDD">
        <w:rPr>
          <w:rFonts w:cs="Times New Roman"/>
        </w:rPr>
        <w:t xml:space="preserve">. </w:t>
      </w:r>
      <w:r w:rsidR="000E6DBF" w:rsidRPr="009D6FDD">
        <w:rPr>
          <w:rFonts w:cs="Times New Roman"/>
        </w:rPr>
        <w:t>A good design of</w:t>
      </w:r>
      <w:r w:rsidR="006B2E5B" w:rsidRPr="009D6FDD">
        <w:rPr>
          <w:rFonts w:cs="Times New Roman"/>
        </w:rPr>
        <w:t xml:space="preserve"> visualization</w:t>
      </w:r>
      <w:r w:rsidR="000E6DBF" w:rsidRPr="009D6FDD">
        <w:rPr>
          <w:rFonts w:cs="Times New Roman"/>
        </w:rPr>
        <w:t xml:space="preserve"> can ensure no distortion and the users could make a conclusion from it. </w:t>
      </w:r>
      <w:r w:rsidR="006B2E5B" w:rsidRPr="009D6FDD">
        <w:rPr>
          <w:rFonts w:cs="Times New Roman"/>
        </w:rPr>
        <w:t xml:space="preserve"> </w:t>
      </w:r>
    </w:p>
    <w:p w14:paraId="47D4108E" w14:textId="5EB6DA32" w:rsidR="006B2E5B" w:rsidRPr="009D6FDD" w:rsidRDefault="00270E0A" w:rsidP="000C6C69">
      <w:pPr>
        <w:autoSpaceDE w:val="0"/>
        <w:autoSpaceDN w:val="0"/>
        <w:adjustRightInd w:val="0"/>
        <w:spacing w:after="0"/>
        <w:rPr>
          <w:rFonts w:cs="Times New Roman"/>
        </w:rPr>
      </w:pPr>
      <w:r w:rsidRPr="009D6FDD">
        <w:rPr>
          <w:rFonts w:cs="Times New Roman"/>
        </w:rPr>
        <w:t>The dashboard developed by these principles is not necessarily very beautiful and eye-catching user interface, but it can help designers develop better and more practical dashboards</w:t>
      </w:r>
      <w:r w:rsidRPr="009D6FDD">
        <w:rPr>
          <w:rFonts w:cs="Times New Roman"/>
        </w:rPr>
        <w:fldChar w:fldCharType="begin" w:fldLock="1"/>
      </w:r>
      <w:r w:rsidR="0054030F">
        <w:rPr>
          <w:rFonts w:cs="Times New Roman"/>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Pr="009D6FDD">
        <w:rPr>
          <w:rFonts w:cs="Times New Roman"/>
        </w:rPr>
        <w:fldChar w:fldCharType="separate"/>
      </w:r>
      <w:r w:rsidR="0054030F" w:rsidRPr="0054030F">
        <w:rPr>
          <w:rFonts w:cs="Times New Roman"/>
          <w:noProof/>
        </w:rPr>
        <w:t>[10]</w:t>
      </w:r>
      <w:r w:rsidRPr="009D6FDD">
        <w:rPr>
          <w:rFonts w:cs="Times New Roman"/>
        </w:rPr>
        <w:fldChar w:fldCharType="end"/>
      </w:r>
      <w:r w:rsidRPr="009D6FDD">
        <w:rPr>
          <w:rFonts w:cs="Times New Roman"/>
        </w:rPr>
        <w:t>.</w:t>
      </w:r>
    </w:p>
    <w:p w14:paraId="4B524684" w14:textId="13404C0C" w:rsidR="008B28FB" w:rsidRPr="009D6FDD" w:rsidRDefault="00253856" w:rsidP="00477C93">
      <w:pPr>
        <w:pStyle w:val="Heading2"/>
        <w:rPr>
          <w:rFonts w:ascii="Times New Roman" w:hAnsi="Times New Roman" w:cs="Times New Roman"/>
        </w:rPr>
      </w:pPr>
      <w:bookmarkStart w:id="134" w:name="_Toc73385408"/>
      <w:r w:rsidRPr="009D6FDD">
        <w:rPr>
          <w:rFonts w:ascii="Times New Roman" w:hAnsi="Times New Roman" w:cs="Times New Roman"/>
        </w:rPr>
        <w:t>4.</w:t>
      </w:r>
      <w:r w:rsidR="00B02A93" w:rsidRPr="009D6FDD">
        <w:rPr>
          <w:rFonts w:ascii="Times New Roman" w:hAnsi="Times New Roman" w:cs="Times New Roman"/>
        </w:rPr>
        <w:t>3</w:t>
      </w:r>
      <w:r w:rsidRPr="009D6FDD">
        <w:rPr>
          <w:rFonts w:ascii="Times New Roman" w:hAnsi="Times New Roman" w:cs="Times New Roman"/>
        </w:rPr>
        <w:t xml:space="preserve"> </w:t>
      </w:r>
      <w:r w:rsidR="00781B48" w:rsidRPr="009D6FDD">
        <w:rPr>
          <w:rFonts w:ascii="Times New Roman" w:hAnsi="Times New Roman" w:cs="Times New Roman"/>
        </w:rPr>
        <w:t>Requirements</w:t>
      </w:r>
      <w:bookmarkEnd w:id="134"/>
    </w:p>
    <w:p w14:paraId="600A31E1" w14:textId="7A5ADEF1" w:rsidR="00BE5CD7" w:rsidRPr="009D6FDD" w:rsidRDefault="00DD2A13" w:rsidP="00BE5CD7">
      <w:pPr>
        <w:rPr>
          <w:rFonts w:cs="Times New Roman"/>
          <w:lang w:val="en-US" w:eastAsia="zh-CN"/>
        </w:rPr>
      </w:pPr>
      <w:r w:rsidRPr="009D6FDD">
        <w:rPr>
          <w:rFonts w:cs="Times New Roman"/>
          <w:lang w:val="en-US" w:eastAsia="zh-CN"/>
        </w:rPr>
        <w:t>Functional requirements are product features or functions that developers must implement to enable users to accomplish their tasks</w:t>
      </w:r>
      <w:r w:rsidR="00D3078A" w:rsidRPr="009D6FDD">
        <w:rPr>
          <w:rFonts w:cs="Times New Roman"/>
          <w:lang w:val="en-US" w:eastAsia="zh-CN"/>
        </w:rPr>
        <w:t>,</w:t>
      </w:r>
      <w:r w:rsidR="005B746A" w:rsidRPr="009D6FDD">
        <w:rPr>
          <w:rFonts w:cs="Times New Roman"/>
          <w:lang w:val="en-US" w:eastAsia="zh-CN"/>
        </w:rPr>
        <w:t xml:space="preserve"> </w:t>
      </w:r>
      <w:r w:rsidR="00FE34D9" w:rsidRPr="009D6FDD">
        <w:rPr>
          <w:rFonts w:cs="Times New Roman"/>
          <w:lang w:val="en-US" w:eastAsia="zh-CN"/>
        </w:rPr>
        <w:t>it mainly focus on the user’s requirements</w:t>
      </w:r>
      <w:r w:rsidR="005B746A" w:rsidRPr="009D6FDD">
        <w:rPr>
          <w:rFonts w:cs="Times New Roman"/>
          <w:lang w:val="en-US" w:eastAsia="zh-CN"/>
        </w:rPr>
        <w:fldChar w:fldCharType="begin" w:fldLock="1"/>
      </w:r>
      <w:r w:rsidR="0054030F">
        <w:rPr>
          <w:rFonts w:cs="Times New Roman"/>
          <w:lang w:val="en-US" w:eastAsia="zh-CN"/>
        </w:rPr>
        <w:instrText>ADDIN CSL_CITATION {"citationItems":[{"id":"ITEM-1","itemData":{"URL":"https://www.altexsoft.com/blog/business/functional-and-non-functional-requirements-specification-and-types/","accessed":{"date-parts":[["2021","5","18"]]},"id":"ITEM-1","issued":{"date-parts":[["0"]]},"title":"Functional and Non-functional Requirements: Specification and Types | AltexSoft","type":"webpage"},"uris":["http://www.mendeley.com/documents/?uuid=bf2f8714-16da-3e02-981d-305fb22ff559"]},{"id":"ITEM-2","itemData":{"URL":"https://qracorp.com/functional-vs-non-functional-requirements/","accessed":{"date-parts":[["2021","5","18"]]},"id":"ITEM-2","issued":{"date-parts":[["0"]]},"title":"Functional vs Non-Functional Requirements: The Definitive Guide - QRA Corp","type":"webpage"},"uris":["http://www.mendeley.com/documents/?uuid=dcf2b877-032e-3ab5-a7a1-810981f1d6f8"]}],"mendeley":{"formattedCitation":"[105], [106]","plainTextFormattedCitation":"[105], [106]","previouslyFormattedCitation":"[105], [106]"},"properties":{"noteIndex":0},"schema":"https://github.com/citation-style-language/schema/raw/master/csl-citation.json"}</w:instrText>
      </w:r>
      <w:r w:rsidR="005B746A" w:rsidRPr="009D6FDD">
        <w:rPr>
          <w:rFonts w:cs="Times New Roman"/>
          <w:lang w:val="en-US" w:eastAsia="zh-CN"/>
        </w:rPr>
        <w:fldChar w:fldCharType="separate"/>
      </w:r>
      <w:r w:rsidR="0054030F" w:rsidRPr="0054030F">
        <w:rPr>
          <w:rFonts w:cs="Times New Roman"/>
          <w:noProof/>
          <w:lang w:val="en-US" w:eastAsia="zh-CN"/>
        </w:rPr>
        <w:t>[105], [106]</w:t>
      </w:r>
      <w:r w:rsidR="005B746A" w:rsidRPr="009D6FDD">
        <w:rPr>
          <w:rFonts w:cs="Times New Roman"/>
          <w:lang w:val="en-US" w:eastAsia="zh-CN"/>
        </w:rPr>
        <w:fldChar w:fldCharType="end"/>
      </w:r>
      <w:r w:rsidR="00CF5DD3" w:rsidRPr="009D6FDD">
        <w:rPr>
          <w:rFonts w:cs="Times New Roman"/>
          <w:lang w:val="en-US" w:eastAsia="zh-CN"/>
        </w:rPr>
        <w:t>.</w:t>
      </w:r>
      <w:r w:rsidR="008D0E78" w:rsidRPr="009D6FDD">
        <w:rPr>
          <w:rFonts w:cs="Times New Roman"/>
          <w:lang w:val="en-US" w:eastAsia="zh-CN"/>
        </w:rPr>
        <w:t xml:space="preserve"> </w:t>
      </w:r>
    </w:p>
    <w:p w14:paraId="1B4037FD" w14:textId="24959B07" w:rsidR="00605C23" w:rsidRPr="009D6FDD" w:rsidRDefault="00605C23" w:rsidP="00BE5CD7">
      <w:pPr>
        <w:rPr>
          <w:rFonts w:cs="Times New Roman"/>
          <w:lang w:val="en-US" w:eastAsia="zh-CN"/>
        </w:rPr>
      </w:pPr>
      <w:r w:rsidRPr="009D6FDD">
        <w:rPr>
          <w:rFonts w:cs="Times New Roman"/>
          <w:lang w:val="en-US" w:eastAsia="zh-CN"/>
        </w:rPr>
        <w:lastRenderedPageBreak/>
        <w:t xml:space="preserve">Non-functional requirements define system </w:t>
      </w:r>
      <w:r w:rsidR="00A21BBF" w:rsidRPr="009D6FDD">
        <w:rPr>
          <w:rFonts w:cs="Times New Roman"/>
          <w:lang w:val="en-US" w:eastAsia="zh-CN"/>
        </w:rPr>
        <w:t>behavior</w:t>
      </w:r>
      <w:r w:rsidRPr="009D6FDD">
        <w:rPr>
          <w:rFonts w:cs="Times New Roman"/>
          <w:lang w:val="en-US" w:eastAsia="zh-CN"/>
        </w:rPr>
        <w:t>, features, and general characteristics that affect the user experience</w:t>
      </w:r>
      <w:r w:rsidRPr="009D6FDD">
        <w:rPr>
          <w:rFonts w:cs="Times New Roman"/>
          <w:lang w:val="en-US" w:eastAsia="zh-CN"/>
        </w:rPr>
        <w:fldChar w:fldCharType="begin" w:fldLock="1"/>
      </w:r>
      <w:r w:rsidR="0054030F">
        <w:rPr>
          <w:rFonts w:cs="Times New Roman"/>
          <w:lang w:val="en-US" w:eastAsia="zh-CN"/>
        </w:rPr>
        <w:instrText>ADDIN CSL_CITATION {"citationItems":[{"id":"ITEM-1","itemData":{"URL":"https://qracorp.com/functional-vs-non-functional-requirements/","accessed":{"date-parts":[["2021","5","18"]]},"id":"ITEM-1","issued":{"date-parts":[["0"]]},"title":"Functional vs Non-Functional Requirements: The Definitive Guide - QRA Corp","type":"webpage"},"uris":["http://www.mendeley.com/documents/?uuid=dcf2b877-032e-3ab5-a7a1-810981f1d6f8"]}],"mendeley":{"formattedCitation":"[106]","plainTextFormattedCitation":"[106]","previouslyFormattedCitation":"[106]"},"properties":{"noteIndex":0},"schema":"https://github.com/citation-style-language/schema/raw/master/csl-citation.json"}</w:instrText>
      </w:r>
      <w:r w:rsidRPr="009D6FDD">
        <w:rPr>
          <w:rFonts w:cs="Times New Roman"/>
          <w:lang w:val="en-US" w:eastAsia="zh-CN"/>
        </w:rPr>
        <w:fldChar w:fldCharType="separate"/>
      </w:r>
      <w:r w:rsidR="0054030F" w:rsidRPr="0054030F">
        <w:rPr>
          <w:rFonts w:cs="Times New Roman"/>
          <w:noProof/>
          <w:lang w:val="en-US" w:eastAsia="zh-CN"/>
        </w:rPr>
        <w:t>[106]</w:t>
      </w:r>
      <w:r w:rsidRPr="009D6FDD">
        <w:rPr>
          <w:rFonts w:cs="Times New Roman"/>
          <w:lang w:val="en-US" w:eastAsia="zh-CN"/>
        </w:rPr>
        <w:fldChar w:fldCharType="end"/>
      </w:r>
      <w:r w:rsidRPr="009D6FDD">
        <w:rPr>
          <w:rFonts w:cs="Times New Roman"/>
          <w:lang w:val="en-US" w:eastAsia="zh-CN"/>
        </w:rPr>
        <w:t>. </w:t>
      </w:r>
      <w:r w:rsidR="00336A58" w:rsidRPr="009D6FDD">
        <w:rPr>
          <w:rFonts w:cs="Times New Roman"/>
          <w:lang w:val="en-US" w:eastAsia="zh-CN"/>
        </w:rPr>
        <w:t>It focuses on the ease of use and performance of the system</w:t>
      </w:r>
      <w:r w:rsidR="003C0A74" w:rsidRPr="009D6FDD">
        <w:rPr>
          <w:rFonts w:cs="Times New Roman"/>
          <w:lang w:val="en-US" w:eastAsia="zh-CN"/>
        </w:rPr>
        <w:t>.</w:t>
      </w:r>
      <w:r w:rsidR="0079451A" w:rsidRPr="009D6FDD">
        <w:rPr>
          <w:rFonts w:cs="Times New Roman"/>
          <w:lang w:val="en-US" w:eastAsia="zh-CN"/>
        </w:rPr>
        <w:t xml:space="preserve"> In other words,</w:t>
      </w:r>
      <w:r w:rsidR="00B94013" w:rsidRPr="009D6FDD">
        <w:rPr>
          <w:rFonts w:cs="Times New Roman"/>
          <w:lang w:val="en-US" w:eastAsia="zh-CN"/>
        </w:rPr>
        <w:t xml:space="preserve"> functional requirements </w:t>
      </w:r>
      <w:r w:rsidR="000961CD" w:rsidRPr="009D6FDD">
        <w:rPr>
          <w:rFonts w:cs="Times New Roman"/>
          <w:lang w:val="en-US" w:eastAsia="zh-CN"/>
        </w:rPr>
        <w:t>tell the system what to do and what not to do while non-functional requirements tell the system how to do it</w:t>
      </w:r>
      <w:r w:rsidR="00B94013" w:rsidRPr="009D6FDD">
        <w:rPr>
          <w:rFonts w:cs="Times New Roman"/>
          <w:lang w:val="en-US" w:eastAsia="zh-CN"/>
        </w:rPr>
        <w:t>.</w:t>
      </w:r>
    </w:p>
    <w:p w14:paraId="384CB583" w14:textId="44659CDC" w:rsidR="00781B48" w:rsidRPr="009D6FDD" w:rsidRDefault="00E61A68" w:rsidP="00477C93">
      <w:pPr>
        <w:pStyle w:val="Heading2"/>
        <w:rPr>
          <w:rFonts w:ascii="Times New Roman" w:hAnsi="Times New Roman" w:cs="Times New Roman"/>
        </w:rPr>
      </w:pPr>
      <w:bookmarkStart w:id="135" w:name="_Toc73385409"/>
      <w:r w:rsidRPr="009D6FDD">
        <w:rPr>
          <w:rFonts w:ascii="Times New Roman" w:hAnsi="Times New Roman" w:cs="Times New Roman"/>
        </w:rPr>
        <w:t>4.</w:t>
      </w:r>
      <w:r w:rsidR="00805CB9" w:rsidRPr="009D6FDD">
        <w:rPr>
          <w:rFonts w:ascii="Times New Roman" w:hAnsi="Times New Roman" w:cs="Times New Roman"/>
        </w:rPr>
        <w:t>3</w:t>
      </w:r>
      <w:r w:rsidRPr="009D6FDD">
        <w:rPr>
          <w:rFonts w:ascii="Times New Roman" w:hAnsi="Times New Roman" w:cs="Times New Roman"/>
        </w:rPr>
        <w:t>.1 Functional Requirements</w:t>
      </w:r>
      <w:bookmarkEnd w:id="135"/>
    </w:p>
    <w:p w14:paraId="58EED6F3" w14:textId="62EB1CF0" w:rsidR="008B51DD" w:rsidRPr="009D6FDD" w:rsidRDefault="008B51DD" w:rsidP="008B51DD">
      <w:pPr>
        <w:rPr>
          <w:rFonts w:cs="Times New Roman"/>
          <w:lang w:val="en-US" w:eastAsia="zh-CN"/>
        </w:rPr>
      </w:pPr>
      <w:r w:rsidRPr="009D6FDD">
        <w:rPr>
          <w:rFonts w:cs="Times New Roman"/>
          <w:lang w:val="en-US" w:eastAsia="zh-CN"/>
        </w:rPr>
        <w:t>The</w:t>
      </w:r>
      <w:r w:rsidR="0041618A" w:rsidRPr="009D6FDD">
        <w:rPr>
          <w:rFonts w:cs="Times New Roman"/>
          <w:lang w:val="en-US" w:eastAsia="zh-CN"/>
        </w:rPr>
        <w:t xml:space="preserve"> author has followed the best practice</w:t>
      </w:r>
      <w:r w:rsidR="00BE3820" w:rsidRPr="009D6FDD">
        <w:rPr>
          <w:rFonts w:cs="Times New Roman"/>
          <w:lang w:val="en-US" w:eastAsia="zh-CN"/>
        </w:rPr>
        <w:t xml:space="preserve"> principles</w:t>
      </w:r>
      <w:r w:rsidR="0041618A" w:rsidRPr="009D6FDD">
        <w:rPr>
          <w:rFonts w:cs="Times New Roman"/>
          <w:lang w:val="en-US" w:eastAsia="zh-CN"/>
        </w:rPr>
        <w:t>, the</w:t>
      </w:r>
      <w:r w:rsidRPr="009D6FDD">
        <w:rPr>
          <w:rFonts w:cs="Times New Roman"/>
          <w:lang w:val="en-US" w:eastAsia="zh-CN"/>
        </w:rPr>
        <w:t xml:space="preserve"> functional requirements of </w:t>
      </w:r>
      <w:r w:rsidR="00D90334" w:rsidRPr="009D6FDD">
        <w:rPr>
          <w:rFonts w:cs="Times New Roman"/>
          <w:lang w:val="en-US" w:eastAsia="zh-CN"/>
        </w:rPr>
        <w:t xml:space="preserve">the autonomous health analysis dashboard </w:t>
      </w:r>
      <w:r w:rsidRPr="009D6FDD">
        <w:rPr>
          <w:rFonts w:cs="Times New Roman"/>
          <w:lang w:val="en-US" w:eastAsia="zh-CN"/>
        </w:rPr>
        <w:t>are:</w:t>
      </w:r>
    </w:p>
    <w:p w14:paraId="501F52C8" w14:textId="43A1F681" w:rsidR="00A3292B" w:rsidRPr="009D6FDD" w:rsidRDefault="008B51DD" w:rsidP="008B51DD">
      <w:pPr>
        <w:rPr>
          <w:rFonts w:cs="Times New Roman"/>
          <w:lang w:val="en-US" w:eastAsia="zh-CN"/>
        </w:rPr>
      </w:pPr>
      <w:r w:rsidRPr="009D6FDD">
        <w:rPr>
          <w:rFonts w:cs="Times New Roman"/>
          <w:lang w:val="en-US" w:eastAsia="zh-CN"/>
        </w:rPr>
        <w:t>•Allow users to operate with the mouse to achieve click input, such as selecting buttons and select list option and</w:t>
      </w:r>
      <w:r w:rsidR="00F91B33" w:rsidRPr="009D6FDD">
        <w:rPr>
          <w:rFonts w:cs="Times New Roman"/>
          <w:lang w:val="en-US" w:eastAsia="zh-CN"/>
        </w:rPr>
        <w:t xml:space="preserve"> </w:t>
      </w:r>
      <w:r w:rsidRPr="009D6FDD">
        <w:rPr>
          <w:rFonts w:cs="Times New Roman"/>
          <w:lang w:val="en-US" w:eastAsia="zh-CN"/>
        </w:rPr>
        <w:t>so on.</w:t>
      </w:r>
    </w:p>
    <w:p w14:paraId="377A8729" w14:textId="69C47F4D" w:rsidR="00502E98" w:rsidRPr="009D6FDD" w:rsidRDefault="0036506A" w:rsidP="008B51DD">
      <w:pPr>
        <w:rPr>
          <w:rFonts w:cs="Times New Roman"/>
          <w:lang w:val="en-US" w:eastAsia="zh-CN"/>
        </w:rPr>
      </w:pPr>
      <w:r w:rsidRPr="009D6FDD">
        <w:rPr>
          <w:rFonts w:cs="Times New Roman"/>
          <w:lang w:val="en-US" w:eastAsia="zh-CN"/>
        </w:rPr>
        <w:t xml:space="preserve">•The </w:t>
      </w:r>
      <w:r w:rsidR="001D6515" w:rsidRPr="009D6FDD">
        <w:rPr>
          <w:rFonts w:cs="Times New Roman"/>
          <w:lang w:val="en-US" w:eastAsia="zh-CN"/>
        </w:rPr>
        <w:t>app</w:t>
      </w:r>
      <w:r w:rsidRPr="009D6FDD">
        <w:rPr>
          <w:rFonts w:cs="Times New Roman"/>
          <w:lang w:val="en-US" w:eastAsia="zh-CN"/>
        </w:rPr>
        <w:t xml:space="preserve"> allows users to store objects in a secure environment.</w:t>
      </w:r>
    </w:p>
    <w:p w14:paraId="068D5388" w14:textId="7FBB9C1F" w:rsidR="00984092" w:rsidRPr="009D6FDD" w:rsidRDefault="00984092" w:rsidP="00984092">
      <w:pPr>
        <w:rPr>
          <w:rFonts w:cs="Times New Roman"/>
          <w:lang w:val="en-US" w:eastAsia="zh-CN"/>
        </w:rPr>
      </w:pPr>
      <w:r w:rsidRPr="009D6FDD">
        <w:rPr>
          <w:rFonts w:cs="Times New Roman"/>
          <w:lang w:val="en-US" w:eastAsia="zh-CN"/>
        </w:rPr>
        <w:t xml:space="preserve">• The </w:t>
      </w:r>
      <w:r w:rsidR="00B15270" w:rsidRPr="009D6FDD">
        <w:rPr>
          <w:rFonts w:cs="Times New Roman"/>
          <w:lang w:val="en-US" w:eastAsia="zh-CN"/>
        </w:rPr>
        <w:t xml:space="preserve">app </w:t>
      </w:r>
      <w:r w:rsidRPr="009D6FDD">
        <w:rPr>
          <w:rFonts w:cs="Times New Roman"/>
          <w:lang w:val="en-US" w:eastAsia="zh-CN"/>
        </w:rPr>
        <w:t xml:space="preserve">allows users to fully control their experience in the </w:t>
      </w:r>
      <w:r w:rsidR="00C60AC9" w:rsidRPr="009D6FDD">
        <w:rPr>
          <w:rFonts w:cs="Times New Roman"/>
          <w:lang w:val="en-US" w:eastAsia="zh-CN"/>
        </w:rPr>
        <w:t>system</w:t>
      </w:r>
      <w:r w:rsidRPr="009D6FDD">
        <w:rPr>
          <w:rFonts w:cs="Times New Roman"/>
          <w:lang w:val="en-US" w:eastAsia="zh-CN"/>
        </w:rPr>
        <w:t>.</w:t>
      </w:r>
    </w:p>
    <w:p w14:paraId="32549CD7" w14:textId="31942365" w:rsidR="00984092" w:rsidRPr="009D6FDD" w:rsidRDefault="00984092" w:rsidP="00984092">
      <w:pPr>
        <w:rPr>
          <w:rFonts w:cs="Times New Roman"/>
          <w:lang w:val="en-US" w:eastAsia="zh-CN"/>
        </w:rPr>
      </w:pPr>
      <w:r w:rsidRPr="009D6FDD">
        <w:rPr>
          <w:rFonts w:cs="Times New Roman"/>
          <w:lang w:val="en-US" w:eastAsia="zh-CN"/>
        </w:rPr>
        <w:t>• The app can guide users through the selection of the best statistical method and ML model</w:t>
      </w:r>
      <w:r w:rsidR="00A87A61" w:rsidRPr="009D6FDD">
        <w:rPr>
          <w:rFonts w:cs="Times New Roman"/>
          <w:lang w:val="en-US" w:eastAsia="zh-CN"/>
        </w:rPr>
        <w:t>.</w:t>
      </w:r>
    </w:p>
    <w:p w14:paraId="1B1EA346" w14:textId="31C3111B" w:rsidR="00A87A61" w:rsidRPr="009D6FDD" w:rsidRDefault="00283C68" w:rsidP="00984092">
      <w:pPr>
        <w:rPr>
          <w:rFonts w:cs="Times New Roman"/>
          <w:lang w:val="en-US" w:eastAsia="zh-CN"/>
        </w:rPr>
      </w:pPr>
      <w:r w:rsidRPr="009D6FDD">
        <w:rPr>
          <w:rFonts w:cs="Times New Roman"/>
          <w:lang w:val="en-US" w:eastAsia="zh-CN"/>
        </w:rPr>
        <w:t xml:space="preserve">• The app can guide users </w:t>
      </w:r>
      <w:r w:rsidR="00C31563" w:rsidRPr="009D6FDD">
        <w:rPr>
          <w:rFonts w:cs="Times New Roman"/>
          <w:lang w:val="en-US" w:eastAsia="zh-CN"/>
        </w:rPr>
        <w:t>to compare with the average</w:t>
      </w:r>
      <w:r w:rsidRPr="009D6FDD">
        <w:rPr>
          <w:rFonts w:cs="Times New Roman"/>
          <w:lang w:val="en-US" w:eastAsia="zh-CN"/>
        </w:rPr>
        <w:t>.</w:t>
      </w:r>
    </w:p>
    <w:p w14:paraId="237408D6" w14:textId="6ED42103" w:rsidR="00C31563" w:rsidRPr="009D6FDD" w:rsidRDefault="00C31563" w:rsidP="00984092">
      <w:pPr>
        <w:rPr>
          <w:rFonts w:cs="Times New Roman"/>
          <w:lang w:val="en-US" w:eastAsia="zh-CN"/>
        </w:rPr>
      </w:pPr>
      <w:r w:rsidRPr="009D6FDD">
        <w:rPr>
          <w:rFonts w:cs="Times New Roman"/>
          <w:lang w:val="en-US" w:eastAsia="zh-CN"/>
        </w:rPr>
        <w:t xml:space="preserve">•The app can guide users to check the data distribution. </w:t>
      </w:r>
    </w:p>
    <w:p w14:paraId="44DFCB88" w14:textId="3EE8D719" w:rsidR="00E61A68" w:rsidRPr="009D6FDD" w:rsidRDefault="00CC7722" w:rsidP="00477C93">
      <w:pPr>
        <w:pStyle w:val="Heading2"/>
        <w:rPr>
          <w:rFonts w:ascii="Times New Roman" w:hAnsi="Times New Roman" w:cs="Times New Roman"/>
        </w:rPr>
      </w:pPr>
      <w:bookmarkStart w:id="136" w:name="_Toc73385410"/>
      <w:r w:rsidRPr="009D6FDD">
        <w:rPr>
          <w:rFonts w:ascii="Times New Roman" w:hAnsi="Times New Roman" w:cs="Times New Roman"/>
        </w:rPr>
        <w:t>4.</w:t>
      </w:r>
      <w:r w:rsidR="006E2014" w:rsidRPr="009D6FDD">
        <w:rPr>
          <w:rFonts w:ascii="Times New Roman" w:hAnsi="Times New Roman" w:cs="Times New Roman"/>
        </w:rPr>
        <w:t>3</w:t>
      </w:r>
      <w:r w:rsidRPr="009D6FDD">
        <w:rPr>
          <w:rFonts w:ascii="Times New Roman" w:hAnsi="Times New Roman" w:cs="Times New Roman"/>
        </w:rPr>
        <w:t xml:space="preserve">.2 </w:t>
      </w:r>
      <w:r w:rsidR="00C60E47" w:rsidRPr="009D6FDD">
        <w:rPr>
          <w:rFonts w:ascii="Times New Roman" w:hAnsi="Times New Roman" w:cs="Times New Roman"/>
        </w:rPr>
        <w:t>Non-</w:t>
      </w:r>
      <w:r w:rsidRPr="009D6FDD">
        <w:rPr>
          <w:rFonts w:ascii="Times New Roman" w:hAnsi="Times New Roman" w:cs="Times New Roman"/>
        </w:rPr>
        <w:t>Functional Requirements</w:t>
      </w:r>
      <w:bookmarkEnd w:id="136"/>
    </w:p>
    <w:p w14:paraId="32EE53F6" w14:textId="556213F9" w:rsidR="00C60E47" w:rsidRPr="009D6FDD" w:rsidRDefault="00C60E47" w:rsidP="00C60E47">
      <w:pPr>
        <w:rPr>
          <w:rFonts w:cs="Times New Roman"/>
        </w:rPr>
      </w:pPr>
      <w:r w:rsidRPr="009D6FDD">
        <w:rPr>
          <w:rFonts w:cs="Times New Roman"/>
        </w:rPr>
        <w:t xml:space="preserve">The non-functional requirements </w:t>
      </w:r>
      <w:r w:rsidR="00664B8A" w:rsidRPr="009D6FDD">
        <w:rPr>
          <w:rFonts w:cs="Times New Roman"/>
        </w:rPr>
        <w:t xml:space="preserve">of </w:t>
      </w:r>
      <w:r w:rsidR="00664B8A" w:rsidRPr="009D6FDD">
        <w:rPr>
          <w:rFonts w:cs="Times New Roman"/>
          <w:lang w:val="en-US" w:eastAsia="zh-CN"/>
        </w:rPr>
        <w:t xml:space="preserve">the personalized dashboard </w:t>
      </w:r>
      <w:r w:rsidRPr="009D6FDD">
        <w:rPr>
          <w:rFonts w:cs="Times New Roman"/>
        </w:rPr>
        <w:t>are:</w:t>
      </w:r>
    </w:p>
    <w:p w14:paraId="7C17E04D" w14:textId="7AE47827" w:rsidR="00C60E47" w:rsidRPr="009D6FDD" w:rsidRDefault="00C60E47" w:rsidP="00C60E47">
      <w:pPr>
        <w:rPr>
          <w:rFonts w:cs="Times New Roman"/>
          <w:lang w:val="en-US" w:eastAsia="zh-CN"/>
        </w:rPr>
      </w:pPr>
      <w:r w:rsidRPr="009D6FDD">
        <w:rPr>
          <w:rFonts w:cs="Times New Roman"/>
          <w:lang w:val="en-US" w:eastAsia="zh-CN"/>
        </w:rPr>
        <w:t xml:space="preserve">• The </w:t>
      </w:r>
      <w:r w:rsidR="001D6515" w:rsidRPr="009D6FDD">
        <w:rPr>
          <w:rFonts w:cs="Times New Roman"/>
          <w:lang w:val="en-US" w:eastAsia="zh-CN"/>
        </w:rPr>
        <w:t xml:space="preserve">app </w:t>
      </w:r>
      <w:r w:rsidRPr="009D6FDD">
        <w:rPr>
          <w:rFonts w:cs="Times New Roman"/>
          <w:lang w:val="en-US" w:eastAsia="zh-CN"/>
        </w:rPr>
        <w:t>must be simple to operate and easy to understand.</w:t>
      </w:r>
    </w:p>
    <w:p w14:paraId="3B04E54E" w14:textId="16600C85" w:rsidR="00C60E47" w:rsidRPr="009D6FDD" w:rsidRDefault="00C60E47" w:rsidP="00C60E47">
      <w:pPr>
        <w:rPr>
          <w:rFonts w:cs="Times New Roman"/>
          <w:lang w:val="en-US" w:eastAsia="zh-CN"/>
        </w:rPr>
      </w:pPr>
      <w:r w:rsidRPr="009D6FDD">
        <w:rPr>
          <w:rFonts w:cs="Times New Roman"/>
          <w:lang w:val="en-US" w:eastAsia="zh-CN"/>
        </w:rPr>
        <w:t xml:space="preserve">• The </w:t>
      </w:r>
      <w:r w:rsidR="001D6515" w:rsidRPr="009D6FDD">
        <w:rPr>
          <w:rFonts w:cs="Times New Roman"/>
          <w:lang w:val="en-US" w:eastAsia="zh-CN"/>
        </w:rPr>
        <w:t xml:space="preserve">app </w:t>
      </w:r>
      <w:r w:rsidRPr="009D6FDD">
        <w:rPr>
          <w:rFonts w:cs="Times New Roman"/>
          <w:lang w:val="en-US" w:eastAsia="zh-CN"/>
        </w:rPr>
        <w:t>must have a consistent layout and a consistent design such as fonts, formatting, and so on.</w:t>
      </w:r>
    </w:p>
    <w:p w14:paraId="45DDBA93" w14:textId="66D81E5E" w:rsidR="00C60E47" w:rsidRPr="009D6FDD" w:rsidRDefault="00C60E47" w:rsidP="00C60E47">
      <w:pPr>
        <w:rPr>
          <w:rFonts w:cs="Times New Roman"/>
          <w:lang w:val="en-US" w:eastAsia="zh-CN"/>
        </w:rPr>
      </w:pPr>
      <w:r w:rsidRPr="009D6FDD">
        <w:rPr>
          <w:rFonts w:cs="Times New Roman"/>
          <w:lang w:val="en-US" w:eastAsia="zh-CN"/>
        </w:rPr>
        <w:t xml:space="preserve">• For people of different classes, regardless of professional background or cognitive ability, they must be able to use the </w:t>
      </w:r>
      <w:r w:rsidR="00BE2EB7" w:rsidRPr="009D6FDD">
        <w:rPr>
          <w:rFonts w:cs="Times New Roman"/>
          <w:lang w:val="en-US" w:eastAsia="zh-CN"/>
        </w:rPr>
        <w:t>app</w:t>
      </w:r>
      <w:r w:rsidRPr="009D6FDD">
        <w:rPr>
          <w:rFonts w:cs="Times New Roman"/>
          <w:lang w:val="en-US" w:eastAsia="zh-CN"/>
        </w:rPr>
        <w:t>.</w:t>
      </w:r>
    </w:p>
    <w:p w14:paraId="664B800D" w14:textId="433D27B4" w:rsidR="00C60E47" w:rsidRPr="009D6FDD" w:rsidRDefault="00C60E47" w:rsidP="00C60E47">
      <w:pPr>
        <w:rPr>
          <w:rFonts w:cs="Times New Roman"/>
          <w:lang w:val="en-US" w:eastAsia="zh-CN"/>
        </w:rPr>
      </w:pPr>
      <w:r w:rsidRPr="009D6FDD">
        <w:rPr>
          <w:rFonts w:cs="Times New Roman"/>
          <w:lang w:val="en-US" w:eastAsia="zh-CN"/>
        </w:rPr>
        <w:t xml:space="preserve">• For privacy protection, the user's data authorization permission must be obtained when the </w:t>
      </w:r>
      <w:r w:rsidR="004D4E89" w:rsidRPr="009D6FDD">
        <w:rPr>
          <w:rFonts w:cs="Times New Roman"/>
          <w:lang w:val="en-US" w:eastAsia="zh-CN"/>
        </w:rPr>
        <w:t xml:space="preserve">app </w:t>
      </w:r>
      <w:r w:rsidRPr="009D6FDD">
        <w:rPr>
          <w:rFonts w:cs="Times New Roman"/>
          <w:lang w:val="en-US" w:eastAsia="zh-CN"/>
        </w:rPr>
        <w:t xml:space="preserve">is started, because under normal circumstances, the user will directly operate and </w:t>
      </w:r>
      <w:r w:rsidR="009101A2" w:rsidRPr="009D6FDD">
        <w:rPr>
          <w:rFonts w:cs="Times New Roman"/>
          <w:lang w:val="en-US" w:eastAsia="zh-CN"/>
        </w:rPr>
        <w:t>analyse</w:t>
      </w:r>
      <w:r w:rsidRPr="009D6FDD">
        <w:rPr>
          <w:rFonts w:cs="Times New Roman"/>
          <w:lang w:val="en-US" w:eastAsia="zh-CN"/>
        </w:rPr>
        <w:t xml:space="preserve"> the patient's personal data.</w:t>
      </w:r>
    </w:p>
    <w:p w14:paraId="797C6D14" w14:textId="676B62F4" w:rsidR="00C60E47" w:rsidRPr="009D6FDD" w:rsidRDefault="00C60E47" w:rsidP="00C60E47">
      <w:pPr>
        <w:rPr>
          <w:rFonts w:cs="Times New Roman"/>
          <w:lang w:val="en-US" w:eastAsia="zh-CN"/>
        </w:rPr>
      </w:pPr>
      <w:r w:rsidRPr="009D6FDD">
        <w:rPr>
          <w:rFonts w:cs="Times New Roman"/>
          <w:lang w:val="en-US" w:eastAsia="zh-CN"/>
        </w:rPr>
        <w:t xml:space="preserve">• The system must not crash during </w:t>
      </w:r>
      <w:r w:rsidR="00D1191B" w:rsidRPr="009D6FDD">
        <w:rPr>
          <w:rFonts w:cs="Times New Roman"/>
          <w:lang w:val="en-US" w:eastAsia="zh-CN"/>
        </w:rPr>
        <w:t>start-up</w:t>
      </w:r>
      <w:r w:rsidRPr="009D6FDD">
        <w:rPr>
          <w:rFonts w:cs="Times New Roman"/>
          <w:lang w:val="en-US" w:eastAsia="zh-CN"/>
        </w:rPr>
        <w:t>, and the delay must not be greater than 10s.</w:t>
      </w:r>
    </w:p>
    <w:p w14:paraId="3D998B13" w14:textId="2C3C5AE6" w:rsidR="00471348" w:rsidRPr="009D6FDD" w:rsidRDefault="00471348" w:rsidP="00471348">
      <w:pPr>
        <w:rPr>
          <w:rFonts w:cs="Times New Roman"/>
          <w:lang w:val="en-US" w:eastAsia="zh-CN"/>
        </w:rPr>
      </w:pPr>
      <w:r w:rsidRPr="009D6FDD">
        <w:rPr>
          <w:rFonts w:cs="Times New Roman"/>
          <w:lang w:val="en-US" w:eastAsia="zh-CN"/>
        </w:rPr>
        <w:t xml:space="preserve">• The system must be easy to maintain and malleable to allow adaptation to future update needs. Since we are a personalized analytical dashboard, if we need to update the app in the future, </w:t>
      </w:r>
      <w:r w:rsidRPr="009D6FDD">
        <w:rPr>
          <w:rFonts w:cs="Times New Roman"/>
          <w:lang w:val="en-US" w:eastAsia="zh-CN"/>
        </w:rPr>
        <w:lastRenderedPageBreak/>
        <w:t>such as adding new technologies or improving system performance, solving some bugs, etc. New developers do not need to cut over with the author, and can directly add new user needs</w:t>
      </w:r>
      <w:r w:rsidR="0027741F" w:rsidRPr="009D6FDD">
        <w:rPr>
          <w:rFonts w:cs="Times New Roman"/>
          <w:lang w:val="en-US" w:eastAsia="zh-CN"/>
        </w:rPr>
        <w:t>.</w:t>
      </w:r>
    </w:p>
    <w:p w14:paraId="1DC02992" w14:textId="75FA8346" w:rsidR="00471348" w:rsidRPr="009D6FDD" w:rsidRDefault="00471348" w:rsidP="00471348">
      <w:pPr>
        <w:rPr>
          <w:rFonts w:cs="Times New Roman"/>
          <w:lang w:val="en-US" w:eastAsia="zh-CN"/>
        </w:rPr>
      </w:pPr>
      <w:r w:rsidRPr="009D6FDD">
        <w:rPr>
          <w:rFonts w:cs="Times New Roman"/>
          <w:lang w:val="en-US" w:eastAsia="zh-CN"/>
        </w:rPr>
        <w:t>• The system is as simple and beautiful as possible</w:t>
      </w:r>
      <w:r w:rsidR="00522FC6" w:rsidRPr="009D6FDD">
        <w:rPr>
          <w:rFonts w:cs="Times New Roman"/>
          <w:lang w:val="en-US" w:eastAsia="zh-CN"/>
        </w:rPr>
        <w:t>.</w:t>
      </w:r>
    </w:p>
    <w:p w14:paraId="6E93B0B0" w14:textId="77777777" w:rsidR="00C60E47" w:rsidRPr="009D6FDD" w:rsidRDefault="00C60E47" w:rsidP="00C60E47">
      <w:pPr>
        <w:rPr>
          <w:rFonts w:cs="Times New Roman"/>
          <w:lang w:eastAsia="zh-CN"/>
        </w:rPr>
      </w:pPr>
    </w:p>
    <w:p w14:paraId="44AAA855" w14:textId="1382C4E6" w:rsidR="007D65C6" w:rsidRPr="009D6FDD" w:rsidRDefault="00A53020" w:rsidP="00477C93">
      <w:pPr>
        <w:pStyle w:val="Heading2"/>
        <w:rPr>
          <w:rFonts w:ascii="Times New Roman" w:hAnsi="Times New Roman" w:cs="Times New Roman"/>
        </w:rPr>
      </w:pPr>
      <w:bookmarkStart w:id="137" w:name="_Toc73385411"/>
      <w:r w:rsidRPr="009D6FDD">
        <w:rPr>
          <w:rFonts w:ascii="Times New Roman" w:hAnsi="Times New Roman" w:cs="Times New Roman"/>
        </w:rPr>
        <w:t>4.</w:t>
      </w:r>
      <w:r w:rsidR="00861AC5" w:rsidRPr="009D6FDD">
        <w:rPr>
          <w:rFonts w:ascii="Times New Roman" w:hAnsi="Times New Roman" w:cs="Times New Roman"/>
        </w:rPr>
        <w:t>4</w:t>
      </w:r>
      <w:r w:rsidR="00C77050" w:rsidRPr="009D6FDD">
        <w:rPr>
          <w:rFonts w:ascii="Times New Roman" w:hAnsi="Times New Roman" w:cs="Times New Roman"/>
        </w:rPr>
        <w:t xml:space="preserve"> </w:t>
      </w:r>
      <w:r w:rsidR="007D65C6" w:rsidRPr="009D6FDD">
        <w:rPr>
          <w:rFonts w:ascii="Times New Roman" w:hAnsi="Times New Roman" w:cs="Times New Roman"/>
        </w:rPr>
        <w:t>Use Case and Activity Diagram</w:t>
      </w:r>
      <w:bookmarkEnd w:id="137"/>
    </w:p>
    <w:p w14:paraId="77E13A4C" w14:textId="5A096F09" w:rsidR="00767D46" w:rsidRDefault="00436529" w:rsidP="00767D46">
      <w:pPr>
        <w:rPr>
          <w:rFonts w:cs="Times New Roman"/>
        </w:rPr>
      </w:pPr>
      <w:r w:rsidRPr="009D6FDD">
        <w:rPr>
          <w:rFonts w:cs="Times New Roman"/>
        </w:rPr>
        <w:t>A use case is a methodology used in system analysis to identify, clarify and organize system requirements</w:t>
      </w:r>
      <w:r w:rsidRPr="009D6FDD">
        <w:rPr>
          <w:rFonts w:cs="Times New Roman"/>
        </w:rPr>
        <w:fldChar w:fldCharType="begin" w:fldLock="1"/>
      </w:r>
      <w:r w:rsidR="0054030F">
        <w:rPr>
          <w:rFonts w:cs="Times New Roman"/>
        </w:rPr>
        <w:instrText>ADDIN CSL_CITATION {"citationItems":[{"id":"ITEM-1","itemData":{"URL":"https://searchsoftwarequality.techtarget.com/definition/use-case","accessed":{"date-parts":[["2021","5","18"]]},"id":"ITEM-1","issued":{"date-parts":[["0"]]},"title":"What is a Use Case?","type":"webpage"},"uris":["http://www.mendeley.com/documents/?uuid=a44fbadf-f664-36ed-a0b3-464b22b48443"]}],"mendeley":{"formattedCitation":"[107]","plainTextFormattedCitation":"[107]","previouslyFormattedCitation":"[107]"},"properties":{"noteIndex":0},"schema":"https://github.com/citation-style-language/schema/raw/master/csl-citation.json"}</w:instrText>
      </w:r>
      <w:r w:rsidRPr="009D6FDD">
        <w:rPr>
          <w:rFonts w:cs="Times New Roman"/>
        </w:rPr>
        <w:fldChar w:fldCharType="separate"/>
      </w:r>
      <w:r w:rsidR="0054030F" w:rsidRPr="0054030F">
        <w:rPr>
          <w:rFonts w:cs="Times New Roman"/>
          <w:noProof/>
        </w:rPr>
        <w:t>[107]</w:t>
      </w:r>
      <w:r w:rsidRPr="009D6FDD">
        <w:rPr>
          <w:rFonts w:cs="Times New Roman"/>
        </w:rPr>
        <w:fldChar w:fldCharType="end"/>
      </w:r>
      <w:r w:rsidRPr="009D6FDD">
        <w:rPr>
          <w:rFonts w:cs="Times New Roman"/>
        </w:rPr>
        <w:t xml:space="preserve">. </w:t>
      </w:r>
      <w:r w:rsidR="00767D46" w:rsidRPr="009D6FDD">
        <w:rPr>
          <w:rFonts w:cs="Times New Roman"/>
        </w:rPr>
        <w:t>The best app strategy is one that uses not more than two use cases</w:t>
      </w:r>
      <w:r w:rsidR="009406DF" w:rsidRPr="009D6FDD">
        <w:rPr>
          <w:rFonts w:cs="Times New Roman"/>
        </w:rPr>
        <w:fldChar w:fldCharType="begin" w:fldLock="1"/>
      </w:r>
      <w:r w:rsidR="0054030F">
        <w:rPr>
          <w:rFonts w:cs="Times New Roman"/>
        </w:rPr>
        <w:instrText>ADDIN CSL_CITATION {"citationItems":[{"id":"ITEM-1","itemData":{"URL":"https://buildfire.com/mobile-app-design/#","accessed":{"date-parts":[["2021","5","9"]]},"id":"ITEM-1","issued":{"date-parts":[["0"]]},"title":"The App Design Process: A Guide to Designing Mobile Apps","type":"webpage"},"uris":["http://www.mendeley.com/documents/?uuid=f8e4b994-fd54-35a3-bdd0-56acc6ca52f0"]}],"mendeley":{"formattedCitation":"[108]","plainTextFormattedCitation":"[108]","previouslyFormattedCitation":"[108]"},"properties":{"noteIndex":0},"schema":"https://github.com/citation-style-language/schema/raw/master/csl-citation.json"}</w:instrText>
      </w:r>
      <w:r w:rsidR="009406DF" w:rsidRPr="009D6FDD">
        <w:rPr>
          <w:rFonts w:cs="Times New Roman"/>
        </w:rPr>
        <w:fldChar w:fldCharType="separate"/>
      </w:r>
      <w:r w:rsidR="0054030F" w:rsidRPr="0054030F">
        <w:rPr>
          <w:rFonts w:cs="Times New Roman"/>
          <w:noProof/>
        </w:rPr>
        <w:t>[108]</w:t>
      </w:r>
      <w:r w:rsidR="009406DF" w:rsidRPr="009D6FDD">
        <w:rPr>
          <w:rFonts w:cs="Times New Roman"/>
        </w:rPr>
        <w:fldChar w:fldCharType="end"/>
      </w:r>
      <w:r w:rsidR="00767D46" w:rsidRPr="009D6FDD">
        <w:rPr>
          <w:rFonts w:cs="Times New Roman"/>
        </w:rPr>
        <w:t>. </w:t>
      </w:r>
      <w:r w:rsidR="0063506A" w:rsidRPr="009D6FDD">
        <w:rPr>
          <w:rFonts w:cs="Times New Roman"/>
        </w:rPr>
        <w:t>Because too many use cases can overwhelm users</w:t>
      </w:r>
      <w:r w:rsidR="00487838" w:rsidRPr="009D6FDD">
        <w:rPr>
          <w:rFonts w:cs="Times New Roman"/>
        </w:rPr>
        <w:t>.</w:t>
      </w:r>
      <w:r w:rsidR="007E136B" w:rsidRPr="009D6FDD">
        <w:rPr>
          <w:rFonts w:cs="Times New Roman"/>
        </w:rPr>
        <w:t xml:space="preserve"> Activity diagram is basically a flowchart to represent the flow from one activity to another activity</w:t>
      </w:r>
      <w:r w:rsidR="00AE2173" w:rsidRPr="009D6FDD">
        <w:rPr>
          <w:rFonts w:cs="Times New Roman"/>
        </w:rPr>
        <w:t>, it</w:t>
      </w:r>
      <w:r w:rsidR="007E136B" w:rsidRPr="009D6FDD">
        <w:rPr>
          <w:rFonts w:cs="Times New Roman"/>
        </w:rPr>
        <w:t xml:space="preserve"> can be described as an operation of the system</w:t>
      </w:r>
      <w:r w:rsidR="00F61935" w:rsidRPr="009D6FDD">
        <w:rPr>
          <w:rFonts w:cs="Times New Roman"/>
        </w:rPr>
        <w:fldChar w:fldCharType="begin" w:fldLock="1"/>
      </w:r>
      <w:r w:rsidR="0054030F">
        <w:rPr>
          <w:rFonts w:cs="Times New Roman"/>
        </w:rPr>
        <w:instrText>ADDIN CSL_CITATION {"citationItems":[{"id":"ITEM-1","itemData":{"URL":"https://www.tutorialspoint.com/uml/uml_activity_diagram.htm","accessed":{"date-parts":[["2021","5","18"]]},"id":"ITEM-1","issued":{"date-parts":[["0"]]},"title":"UML - Activity Diagrams - Tutorialspoint","type":"webpage"},"uris":["http://www.mendeley.com/documents/?uuid=7830a54f-1c6d-3271-958f-a7452514f237"]}],"mendeley":{"formattedCitation":"[109]","plainTextFormattedCitation":"[109]","previouslyFormattedCitation":"[109]"},"properties":{"noteIndex":0},"schema":"https://github.com/citation-style-language/schema/raw/master/csl-citation.json"}</w:instrText>
      </w:r>
      <w:r w:rsidR="00F61935" w:rsidRPr="009D6FDD">
        <w:rPr>
          <w:rFonts w:cs="Times New Roman"/>
        </w:rPr>
        <w:fldChar w:fldCharType="separate"/>
      </w:r>
      <w:r w:rsidR="0054030F" w:rsidRPr="0054030F">
        <w:rPr>
          <w:rFonts w:cs="Times New Roman"/>
          <w:noProof/>
        </w:rPr>
        <w:t>[109]</w:t>
      </w:r>
      <w:r w:rsidR="00F61935" w:rsidRPr="009D6FDD">
        <w:rPr>
          <w:rFonts w:cs="Times New Roman"/>
        </w:rPr>
        <w:fldChar w:fldCharType="end"/>
      </w:r>
      <w:r w:rsidR="007E136B" w:rsidRPr="009D6FDD">
        <w:rPr>
          <w:rFonts w:cs="Times New Roman"/>
        </w:rPr>
        <w:t>.</w:t>
      </w:r>
    </w:p>
    <w:p w14:paraId="36F589C8" w14:textId="2F732324" w:rsidR="00A57AA2" w:rsidRDefault="00062A47" w:rsidP="007D0C76">
      <w:pPr>
        <w:jc w:val="center"/>
        <w:rPr>
          <w:rFonts w:cs="Times New Roman"/>
          <w:strike/>
        </w:rPr>
      </w:pPr>
      <w:r>
        <w:rPr>
          <w:noProof/>
        </w:rPr>
        <w:drawing>
          <wp:inline distT="0" distB="0" distL="0" distR="0" wp14:anchorId="009CC0F7" wp14:editId="4A6769F3">
            <wp:extent cx="2318918" cy="2280381"/>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021" cy="2285399"/>
                    </a:xfrm>
                    <a:prstGeom prst="rect">
                      <a:avLst/>
                    </a:prstGeom>
                  </pic:spPr>
                </pic:pic>
              </a:graphicData>
            </a:graphic>
          </wp:inline>
        </w:drawing>
      </w:r>
    </w:p>
    <w:p w14:paraId="6F17E220" w14:textId="77777777" w:rsidR="00560CFE" w:rsidRPr="009D6FDD" w:rsidRDefault="00560CFE" w:rsidP="00767D46">
      <w:pPr>
        <w:rPr>
          <w:rFonts w:cs="Times New Roman"/>
          <w:strike/>
        </w:rPr>
      </w:pPr>
    </w:p>
    <w:p w14:paraId="5FCBAFFC" w14:textId="13F28795" w:rsidR="00925D1F" w:rsidRPr="009D6FDD" w:rsidRDefault="00925D1F" w:rsidP="00477C93">
      <w:pPr>
        <w:pStyle w:val="Heading2"/>
        <w:rPr>
          <w:rFonts w:ascii="Times New Roman" w:hAnsi="Times New Roman" w:cs="Times New Roman"/>
        </w:rPr>
      </w:pPr>
      <w:bookmarkStart w:id="138" w:name="_Toc73385412"/>
      <w:r w:rsidRPr="009D6FDD">
        <w:rPr>
          <w:rFonts w:ascii="Times New Roman" w:hAnsi="Times New Roman" w:cs="Times New Roman"/>
        </w:rPr>
        <w:lastRenderedPageBreak/>
        <w:t>4.</w:t>
      </w:r>
      <w:r w:rsidR="00861AC5" w:rsidRPr="009D6FDD">
        <w:rPr>
          <w:rFonts w:ascii="Times New Roman" w:hAnsi="Times New Roman" w:cs="Times New Roman"/>
        </w:rPr>
        <w:t>5</w:t>
      </w:r>
      <w:r w:rsidRPr="009D6FDD">
        <w:rPr>
          <w:rFonts w:ascii="Times New Roman" w:hAnsi="Times New Roman" w:cs="Times New Roman"/>
        </w:rPr>
        <w:t xml:space="preserve"> System’s Logic</w:t>
      </w:r>
      <w:bookmarkEnd w:id="138"/>
    </w:p>
    <w:p w14:paraId="310FE8D2" w14:textId="5627BAF8" w:rsidR="00452057" w:rsidRDefault="00705725" w:rsidP="00BB79FD">
      <w:pPr>
        <w:jc w:val="center"/>
        <w:rPr>
          <w:rFonts w:cs="Times New Roman"/>
          <w:lang w:val="en-US" w:eastAsia="zh-CN"/>
        </w:rPr>
      </w:pPr>
      <w:r>
        <w:rPr>
          <w:noProof/>
        </w:rPr>
        <w:drawing>
          <wp:inline distT="0" distB="0" distL="0" distR="0" wp14:anchorId="7A0AA41F" wp14:editId="18EFE198">
            <wp:extent cx="2558064" cy="2981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63695" cy="2988043"/>
                    </a:xfrm>
                    <a:prstGeom prst="rect">
                      <a:avLst/>
                    </a:prstGeom>
                  </pic:spPr>
                </pic:pic>
              </a:graphicData>
            </a:graphic>
          </wp:inline>
        </w:drawing>
      </w:r>
    </w:p>
    <w:p w14:paraId="4D3C99AE" w14:textId="77777777" w:rsidR="00F62D20" w:rsidRPr="009D6FDD" w:rsidRDefault="00F62D20" w:rsidP="00452057">
      <w:pPr>
        <w:rPr>
          <w:rFonts w:cs="Times New Roman"/>
          <w:lang w:val="en-US" w:eastAsia="zh-CN"/>
        </w:rPr>
      </w:pPr>
    </w:p>
    <w:p w14:paraId="202961B3" w14:textId="19ED56C2" w:rsidR="00BD64E3" w:rsidRPr="009D6FDD" w:rsidRDefault="004B6329" w:rsidP="00477C93">
      <w:pPr>
        <w:pStyle w:val="Heading2"/>
        <w:rPr>
          <w:rFonts w:ascii="Times New Roman" w:hAnsi="Times New Roman" w:cs="Times New Roman"/>
        </w:rPr>
      </w:pPr>
      <w:bookmarkStart w:id="139" w:name="_Toc73385413"/>
      <w:r w:rsidRPr="009D6FDD">
        <w:rPr>
          <w:rFonts w:ascii="Times New Roman" w:hAnsi="Times New Roman" w:cs="Times New Roman"/>
        </w:rPr>
        <w:t>4.</w:t>
      </w:r>
      <w:r w:rsidR="00861AC5" w:rsidRPr="009D6FDD">
        <w:rPr>
          <w:rFonts w:ascii="Times New Roman" w:hAnsi="Times New Roman" w:cs="Times New Roman"/>
        </w:rPr>
        <w:t>6</w:t>
      </w:r>
      <w:r w:rsidRPr="009D6FDD">
        <w:rPr>
          <w:rFonts w:ascii="Times New Roman" w:hAnsi="Times New Roman" w:cs="Times New Roman"/>
        </w:rPr>
        <w:t xml:space="preserve"> </w:t>
      </w:r>
      <w:r w:rsidR="00BD64E3" w:rsidRPr="009D6FDD">
        <w:rPr>
          <w:rFonts w:ascii="Times New Roman" w:hAnsi="Times New Roman" w:cs="Times New Roman"/>
        </w:rPr>
        <w:t>System’s Architecture and Tools</w:t>
      </w:r>
      <w:bookmarkEnd w:id="139"/>
      <w:r w:rsidR="00BD64E3" w:rsidRPr="009D6FDD">
        <w:rPr>
          <w:rFonts w:ascii="Times New Roman" w:hAnsi="Times New Roman" w:cs="Times New Roman"/>
        </w:rPr>
        <w:t xml:space="preserve"> </w:t>
      </w:r>
    </w:p>
    <w:p w14:paraId="4D2CAFC0" w14:textId="465F2660" w:rsidR="00E103DA" w:rsidRPr="009D6FDD" w:rsidRDefault="00E103DA" w:rsidP="00CB72B0">
      <w:pPr>
        <w:pStyle w:val="Default"/>
        <w:rPr>
          <w:rFonts w:eastAsiaTheme="majorEastAsia"/>
          <w:b/>
          <w:bCs/>
          <w:sz w:val="28"/>
          <w:szCs w:val="28"/>
          <w:lang w:val="en-GB" w:eastAsia="zh-CN"/>
        </w:rPr>
      </w:pPr>
    </w:p>
    <w:p w14:paraId="4B50119B" w14:textId="2EB1BE8D" w:rsidR="00E103DA" w:rsidRPr="009D6FDD" w:rsidRDefault="00E103DA" w:rsidP="00CA3C3C">
      <w:pPr>
        <w:pStyle w:val="Default"/>
        <w:spacing w:line="360" w:lineRule="auto"/>
        <w:rPr>
          <w:color w:val="auto"/>
          <w:lang w:val="en-GB"/>
        </w:rPr>
      </w:pPr>
      <w:r w:rsidRPr="009D6FDD">
        <w:rPr>
          <w:color w:val="auto"/>
          <w:lang w:val="en-GB"/>
        </w:rPr>
        <w:t xml:space="preserve">In this chapter, the author </w:t>
      </w:r>
      <w:r w:rsidR="0056758B" w:rsidRPr="009D6FDD">
        <w:rPr>
          <w:color w:val="auto"/>
          <w:lang w:val="en-GB"/>
        </w:rPr>
        <w:t>e</w:t>
      </w:r>
      <w:r w:rsidRPr="009D6FDD">
        <w:rPr>
          <w:color w:val="auto"/>
          <w:lang w:val="en-GB"/>
        </w:rPr>
        <w:t>laborated</w:t>
      </w:r>
      <w:r w:rsidR="0056758B" w:rsidRPr="009D6FDD">
        <w:rPr>
          <w:color w:val="auto"/>
          <w:lang w:val="en-GB"/>
        </w:rPr>
        <w:t xml:space="preserve"> how to best present the data to the users</w:t>
      </w:r>
      <w:r w:rsidR="004C145F" w:rsidRPr="009D6FDD">
        <w:rPr>
          <w:color w:val="auto"/>
          <w:lang w:val="en-GB"/>
        </w:rPr>
        <w:t xml:space="preserve"> considering from many aspects: the language selection, tool selection, which graphic can be used to best present the data in both main windows and sub-window of the dashboard. </w:t>
      </w:r>
    </w:p>
    <w:p w14:paraId="47015A99" w14:textId="77777777" w:rsidR="003E1DBA" w:rsidRPr="009D6FDD" w:rsidRDefault="003E1DBA" w:rsidP="003E1DBA">
      <w:pPr>
        <w:pStyle w:val="Default"/>
        <w:rPr>
          <w:rFonts w:eastAsiaTheme="majorEastAsia"/>
          <w:b/>
          <w:bCs/>
          <w:sz w:val="22"/>
          <w:szCs w:val="22"/>
          <w:lang w:val="en-GB" w:eastAsia="zh-CN"/>
        </w:rPr>
      </w:pPr>
    </w:p>
    <w:p w14:paraId="4B88E849" w14:textId="51556B91" w:rsidR="00407024" w:rsidRPr="009D6FDD" w:rsidRDefault="00075A64" w:rsidP="00477C93">
      <w:pPr>
        <w:pStyle w:val="Heading2"/>
        <w:rPr>
          <w:rFonts w:ascii="Times New Roman" w:hAnsi="Times New Roman" w:cs="Times New Roman"/>
        </w:rPr>
      </w:pPr>
      <w:bookmarkStart w:id="140" w:name="_Toc73385414"/>
      <w:r w:rsidRPr="009D6FDD">
        <w:rPr>
          <w:rFonts w:ascii="Times New Roman" w:hAnsi="Times New Roman" w:cs="Times New Roman"/>
        </w:rPr>
        <w:t>4.</w:t>
      </w:r>
      <w:r w:rsidR="00F97581" w:rsidRPr="009D6FDD">
        <w:rPr>
          <w:rFonts w:ascii="Times New Roman" w:hAnsi="Times New Roman" w:cs="Times New Roman"/>
        </w:rPr>
        <w:t>6</w:t>
      </w:r>
      <w:r w:rsidRPr="009D6FDD">
        <w:rPr>
          <w:rFonts w:ascii="Times New Roman" w:hAnsi="Times New Roman" w:cs="Times New Roman"/>
        </w:rPr>
        <w:t>.1 L</w:t>
      </w:r>
      <w:r w:rsidR="003E1DBA" w:rsidRPr="009D6FDD">
        <w:rPr>
          <w:rFonts w:ascii="Times New Roman" w:hAnsi="Times New Roman" w:cs="Times New Roman"/>
        </w:rPr>
        <w:t>anguage</w:t>
      </w:r>
      <w:r w:rsidR="00AD2A5B" w:rsidRPr="009D6FDD">
        <w:rPr>
          <w:rFonts w:ascii="Times New Roman" w:hAnsi="Times New Roman" w:cs="Times New Roman"/>
        </w:rPr>
        <w:t>,</w:t>
      </w:r>
      <w:r w:rsidR="0016689B" w:rsidRPr="009D6FDD">
        <w:rPr>
          <w:rFonts w:ascii="Times New Roman" w:hAnsi="Times New Roman" w:cs="Times New Roman"/>
        </w:rPr>
        <w:t xml:space="preserve">Tool </w:t>
      </w:r>
      <w:r w:rsidR="00AD2A5B" w:rsidRPr="009D6FDD">
        <w:rPr>
          <w:rFonts w:ascii="Times New Roman" w:hAnsi="Times New Roman" w:cs="Times New Roman"/>
        </w:rPr>
        <w:t>and Frame</w:t>
      </w:r>
      <w:bookmarkEnd w:id="140"/>
    </w:p>
    <w:p w14:paraId="102F6458" w14:textId="77777777" w:rsidR="00F05109" w:rsidRPr="009D6FDD" w:rsidRDefault="00F05109" w:rsidP="003E1DBA">
      <w:pPr>
        <w:pStyle w:val="Default"/>
        <w:rPr>
          <w:rFonts w:eastAsiaTheme="majorEastAsia"/>
          <w:b/>
          <w:bCs/>
          <w:sz w:val="22"/>
          <w:szCs w:val="22"/>
          <w:lang w:eastAsia="zh-CN"/>
        </w:rPr>
      </w:pPr>
    </w:p>
    <w:p w14:paraId="1ED5B576" w14:textId="6E6AA52E" w:rsidR="002C1EA5" w:rsidRPr="009D6FDD" w:rsidRDefault="0018701D" w:rsidP="00AF3ED5">
      <w:pPr>
        <w:pStyle w:val="Default"/>
        <w:spacing w:line="360" w:lineRule="auto"/>
        <w:rPr>
          <w:color w:val="auto"/>
          <w:lang w:val="en-GB"/>
        </w:rPr>
      </w:pPr>
      <w:r w:rsidRPr="009D6FDD">
        <w:rPr>
          <w:b/>
          <w:bCs/>
        </w:rPr>
        <w:t>Language</w:t>
      </w:r>
      <w:r w:rsidRPr="009D6FDD">
        <w:t>.</w:t>
      </w:r>
      <w:r w:rsidR="009F6245" w:rsidRPr="009D6FDD">
        <w:rPr>
          <w:color w:val="auto"/>
          <w:lang w:val="en-GB"/>
        </w:rPr>
        <w:t xml:space="preserve">To realize the purpose of the research, </w:t>
      </w:r>
      <w:r w:rsidR="009C74A9" w:rsidRPr="009D6FDD">
        <w:rPr>
          <w:color w:val="auto"/>
          <w:lang w:val="en-GB"/>
        </w:rPr>
        <w:t xml:space="preserve">coding is a mandatory part. </w:t>
      </w:r>
      <w:r w:rsidR="00C72C9B" w:rsidRPr="009D6FDD">
        <w:rPr>
          <w:color w:val="auto"/>
          <w:lang w:val="en-GB"/>
        </w:rPr>
        <w:t>Both R, Python, Java language can be used here</w:t>
      </w:r>
      <w:r w:rsidR="00922290" w:rsidRPr="009D6FDD">
        <w:rPr>
          <w:color w:val="auto"/>
          <w:lang w:val="en-GB"/>
        </w:rPr>
        <w:t>. In fact</w:t>
      </w:r>
      <w:r w:rsidR="00460C81" w:rsidRPr="009D6FDD">
        <w:rPr>
          <w:color w:val="auto"/>
          <w:lang w:val="en-GB"/>
        </w:rPr>
        <w:t>,</w:t>
      </w:r>
      <w:r w:rsidR="00922290" w:rsidRPr="009D6FDD">
        <w:rPr>
          <w:color w:val="auto"/>
          <w:lang w:val="en-GB"/>
        </w:rPr>
        <w:t xml:space="preserve"> most medical personnel are </w:t>
      </w:r>
      <w:r w:rsidR="002D5F1C" w:rsidRPr="009D6FDD">
        <w:rPr>
          <w:color w:val="auto"/>
          <w:lang w:val="en-GB"/>
        </w:rPr>
        <w:t>m</w:t>
      </w:r>
      <w:r w:rsidR="00922290" w:rsidRPr="009D6FDD">
        <w:rPr>
          <w:color w:val="auto"/>
          <w:lang w:val="en-GB"/>
        </w:rPr>
        <w:t>ore inclined to use</w:t>
      </w:r>
      <w:r w:rsidR="002D5F1C" w:rsidRPr="009D6FDD">
        <w:rPr>
          <w:color w:val="auto"/>
          <w:lang w:val="en-GB"/>
        </w:rPr>
        <w:t xml:space="preserve"> R language as it is a statistical </w:t>
      </w:r>
      <w:r w:rsidR="00992ED2" w:rsidRPr="009D6FDD">
        <w:rPr>
          <w:color w:val="auto"/>
          <w:lang w:val="en-GB"/>
        </w:rPr>
        <w:t>programming language that can implement various statistical and graphical techniques</w:t>
      </w:r>
      <w:r w:rsidR="004F4B79" w:rsidRPr="009D6FDD">
        <w:rPr>
          <w:color w:val="auto"/>
          <w:lang w:val="en-GB"/>
        </w:rPr>
        <w:t xml:space="preserve"> etc</w:t>
      </w:r>
      <w:r w:rsidR="00C71837" w:rsidRPr="009D6FDD">
        <w:rPr>
          <w:color w:val="auto"/>
          <w:lang w:val="en-GB"/>
        </w:rPr>
        <w:t xml:space="preserve">. </w:t>
      </w:r>
      <w:r w:rsidR="00B760F3" w:rsidRPr="009D6FDD">
        <w:rPr>
          <w:color w:val="auto"/>
          <w:lang w:val="en-GB"/>
        </w:rPr>
        <w:t>But here the author will use Python</w:t>
      </w:r>
      <w:r w:rsidR="003204BC" w:rsidRPr="009D6FDD">
        <w:rPr>
          <w:color w:val="auto"/>
          <w:lang w:val="en-GB"/>
        </w:rPr>
        <w:t xml:space="preserve"> as the author thinks it is </w:t>
      </w:r>
      <w:r w:rsidR="000A0E04" w:rsidRPr="009D6FDD">
        <w:rPr>
          <w:color w:val="auto"/>
          <w:lang w:val="en-GB"/>
        </w:rPr>
        <w:t>easier</w:t>
      </w:r>
      <w:r w:rsidR="003204BC" w:rsidRPr="009D6FDD">
        <w:rPr>
          <w:color w:val="auto"/>
          <w:lang w:val="en-GB"/>
        </w:rPr>
        <w:t xml:space="preserve"> to understand and it needs less coding which looks more concise</w:t>
      </w:r>
      <w:r w:rsidR="00556437" w:rsidRPr="009D6FDD">
        <w:rPr>
          <w:color w:val="auto"/>
          <w:lang w:val="en-GB"/>
        </w:rPr>
        <w:t>.</w:t>
      </w:r>
      <w:r w:rsidR="003204BC" w:rsidRPr="009D6FDD">
        <w:rPr>
          <w:color w:val="auto"/>
          <w:lang w:val="en-GB"/>
        </w:rPr>
        <w:t xml:space="preserve"> </w:t>
      </w:r>
      <w:r w:rsidR="00556437" w:rsidRPr="009D6FDD">
        <w:rPr>
          <w:color w:val="auto"/>
          <w:lang w:val="en-GB"/>
        </w:rPr>
        <w:t>B</w:t>
      </w:r>
      <w:r w:rsidR="003204BC" w:rsidRPr="009D6FDD">
        <w:rPr>
          <w:color w:val="auto"/>
          <w:lang w:val="en-GB"/>
        </w:rPr>
        <w:t xml:space="preserve">ut the most important, Python </w:t>
      </w:r>
      <w:r w:rsidR="00304B5A" w:rsidRPr="009D6FDD">
        <w:rPr>
          <w:color w:val="auto"/>
          <w:lang w:val="en-GB"/>
        </w:rPr>
        <w:t xml:space="preserve">has lots of statistical and AI models </w:t>
      </w:r>
      <w:r w:rsidR="00556437" w:rsidRPr="009D6FDD">
        <w:rPr>
          <w:color w:val="auto"/>
          <w:lang w:val="en-GB"/>
        </w:rPr>
        <w:t>to do data analytics and the seaborn</w:t>
      </w:r>
      <w:r w:rsidR="00DD43B8" w:rsidRPr="009D6FDD">
        <w:rPr>
          <w:color w:val="auto"/>
          <w:lang w:val="en-GB"/>
        </w:rPr>
        <w:t xml:space="preserve"> </w:t>
      </w:r>
      <w:r w:rsidR="00235680" w:rsidRPr="009D6FDD">
        <w:rPr>
          <w:color w:val="auto"/>
          <w:lang w:val="en-GB"/>
        </w:rPr>
        <w:t>(A data visualization library)</w:t>
      </w:r>
      <w:r w:rsidR="004B4050" w:rsidRPr="009D6FDD">
        <w:rPr>
          <w:color w:val="auto"/>
          <w:lang w:val="en-GB"/>
        </w:rPr>
        <w:t xml:space="preserve"> </w:t>
      </w:r>
      <w:r w:rsidR="00556437" w:rsidRPr="009D6FDD">
        <w:rPr>
          <w:color w:val="auto"/>
          <w:lang w:val="en-GB"/>
        </w:rPr>
        <w:t xml:space="preserve">can provide high level interface and draw attractive graphics.  </w:t>
      </w:r>
    </w:p>
    <w:p w14:paraId="192B815C" w14:textId="4765936E" w:rsidR="00817222" w:rsidRPr="009D6FDD" w:rsidRDefault="00922290" w:rsidP="00AF3ED5">
      <w:pPr>
        <w:pStyle w:val="Default"/>
        <w:spacing w:line="360" w:lineRule="auto"/>
        <w:rPr>
          <w:color w:val="auto"/>
          <w:lang w:val="en-GB"/>
        </w:rPr>
      </w:pPr>
      <w:r w:rsidRPr="009D6FDD">
        <w:rPr>
          <w:color w:val="auto"/>
          <w:lang w:val="en-GB"/>
        </w:rPr>
        <w:t xml:space="preserve"> </w:t>
      </w:r>
      <w:r w:rsidR="009C74A9" w:rsidRPr="009D6FDD">
        <w:rPr>
          <w:color w:val="auto"/>
          <w:lang w:val="en-GB"/>
        </w:rPr>
        <w:t xml:space="preserve"> </w:t>
      </w:r>
    </w:p>
    <w:p w14:paraId="0060CC74" w14:textId="20EBC023" w:rsidR="009E1270" w:rsidRPr="009D6FDD" w:rsidRDefault="00E659CC" w:rsidP="00E04602">
      <w:pPr>
        <w:rPr>
          <w:rFonts w:cs="Times New Roman"/>
        </w:rPr>
      </w:pPr>
      <w:r w:rsidRPr="009D6FDD">
        <w:rPr>
          <w:rFonts w:cs="Times New Roman"/>
          <w:b/>
          <w:bCs/>
        </w:rPr>
        <w:lastRenderedPageBreak/>
        <w:t>Tools</w:t>
      </w:r>
      <w:r w:rsidR="00823AB6" w:rsidRPr="009D6FDD">
        <w:rPr>
          <w:rFonts w:cs="Times New Roman"/>
        </w:rPr>
        <w:t>:</w:t>
      </w:r>
      <w:r w:rsidR="00062323" w:rsidRPr="009D6FDD">
        <w:rPr>
          <w:rFonts w:cs="Times New Roman"/>
        </w:rPr>
        <w:t xml:space="preserve"> </w:t>
      </w:r>
      <w:r w:rsidR="00BA1DB6" w:rsidRPr="009D6FDD">
        <w:rPr>
          <w:rFonts w:cs="Times New Roman"/>
        </w:rPr>
        <w:t xml:space="preserve">After investigation, the </w:t>
      </w:r>
      <w:r w:rsidR="00F155D5" w:rsidRPr="009D6FDD">
        <w:rPr>
          <w:rFonts w:cs="Times New Roman"/>
        </w:rPr>
        <w:t xml:space="preserve">author found Jupiter Notebook </w:t>
      </w:r>
      <w:r w:rsidR="008E54F7" w:rsidRPr="009D6FDD">
        <w:rPr>
          <w:rFonts w:cs="Times New Roman"/>
        </w:rPr>
        <w:t xml:space="preserve">is a powerful tool. </w:t>
      </w:r>
      <w:r w:rsidR="00296DC1" w:rsidRPr="009D6FDD">
        <w:rPr>
          <w:rFonts w:cs="Times New Roman"/>
        </w:rPr>
        <w:t>It is</w:t>
      </w:r>
      <w:r w:rsidR="00E2389E" w:rsidRPr="009D6FDD">
        <w:rPr>
          <w:rFonts w:cs="Times New Roman"/>
        </w:rPr>
        <w:t xml:space="preserve"> </w:t>
      </w:r>
      <w:r w:rsidR="00F02764" w:rsidRPr="009D6FDD">
        <w:rPr>
          <w:rFonts w:cs="Times New Roman"/>
        </w:rPr>
        <w:t xml:space="preserve">an </w:t>
      </w:r>
      <w:r w:rsidR="00296DC1" w:rsidRPr="009D6FDD">
        <w:rPr>
          <w:rFonts w:cs="Times New Roman"/>
        </w:rPr>
        <w:t xml:space="preserve">open-source web application that </w:t>
      </w:r>
      <w:r w:rsidR="00E2389E" w:rsidRPr="009D6FDD">
        <w:rPr>
          <w:rFonts w:cs="Times New Roman"/>
        </w:rPr>
        <w:t>allows the user to do machine learning, data visualization, statistical modelling</w:t>
      </w:r>
      <w:r w:rsidR="009E1270" w:rsidRPr="009D6FDD">
        <w:rPr>
          <w:rFonts w:cs="Times New Roman"/>
        </w:rPr>
        <w:t xml:space="preserve">, data cleaning and transformation etc. </w:t>
      </w:r>
    </w:p>
    <w:p w14:paraId="47469605" w14:textId="79F61DDF" w:rsidR="00387979" w:rsidRPr="009D6FDD" w:rsidRDefault="00387979" w:rsidP="00CB040C">
      <w:pPr>
        <w:pStyle w:val="Default"/>
        <w:spacing w:line="360" w:lineRule="auto"/>
        <w:rPr>
          <w:color w:val="auto"/>
          <w:lang w:val="en-GB"/>
        </w:rPr>
      </w:pPr>
    </w:p>
    <w:p w14:paraId="71E4EEF7" w14:textId="3901A258" w:rsidR="00387979" w:rsidRPr="009D6FDD" w:rsidRDefault="001B2C2A" w:rsidP="00CB040C">
      <w:pPr>
        <w:pStyle w:val="Default"/>
        <w:spacing w:line="360" w:lineRule="auto"/>
        <w:rPr>
          <w:color w:val="auto"/>
          <w:lang w:val="en-GB"/>
        </w:rPr>
      </w:pPr>
      <w:r w:rsidRPr="009D6FDD">
        <w:rPr>
          <w:b/>
          <w:bCs/>
          <w:color w:val="auto"/>
          <w:lang w:val="en-GB"/>
        </w:rPr>
        <w:t>Frame</w:t>
      </w:r>
      <w:r w:rsidRPr="009D6FDD">
        <w:rPr>
          <w:color w:val="auto"/>
          <w:lang w:val="en-GB"/>
        </w:rPr>
        <w:t xml:space="preserve">. </w:t>
      </w:r>
      <w:r w:rsidR="00F150CF" w:rsidRPr="009D6FDD">
        <w:rPr>
          <w:color w:val="auto"/>
          <w:lang w:val="en-GB"/>
        </w:rPr>
        <w:t xml:space="preserve">To develop a beautiful and interactive </w:t>
      </w:r>
      <w:r w:rsidR="00C72357" w:rsidRPr="009D6FDD">
        <w:rPr>
          <w:color w:val="auto"/>
          <w:lang w:val="en-GB"/>
        </w:rPr>
        <w:t>web-based</w:t>
      </w:r>
      <w:r w:rsidR="003D575D" w:rsidRPr="009D6FDD">
        <w:rPr>
          <w:color w:val="auto"/>
          <w:lang w:val="en-GB"/>
        </w:rPr>
        <w:t xml:space="preserve"> </w:t>
      </w:r>
      <w:r w:rsidR="00F150CF" w:rsidRPr="009D6FDD">
        <w:rPr>
          <w:color w:val="auto"/>
          <w:lang w:val="en-GB"/>
        </w:rPr>
        <w:t xml:space="preserve">dashboard, </w:t>
      </w:r>
      <w:r w:rsidR="00B63A02" w:rsidRPr="009D6FDD">
        <w:rPr>
          <w:color w:val="auto"/>
          <w:lang w:val="en-GB"/>
        </w:rPr>
        <w:t xml:space="preserve">the author has used dash </w:t>
      </w:r>
      <w:r w:rsidR="00732F37" w:rsidRPr="009D6FDD">
        <w:rPr>
          <w:color w:val="auto"/>
          <w:lang w:val="en-GB"/>
        </w:rPr>
        <w:t xml:space="preserve">as it is a wonderful </w:t>
      </w:r>
      <w:r w:rsidR="00B63A02" w:rsidRPr="009D6FDD">
        <w:rPr>
          <w:color w:val="auto"/>
          <w:lang w:val="en-GB"/>
        </w:rPr>
        <w:t>library</w:t>
      </w:r>
      <w:r w:rsidR="00AA4F3C" w:rsidRPr="009D6FDD">
        <w:rPr>
          <w:color w:val="auto"/>
          <w:lang w:val="en-GB"/>
        </w:rPr>
        <w:t xml:space="preserve"> frame</w:t>
      </w:r>
      <w:r w:rsidR="00732F37" w:rsidRPr="009D6FDD">
        <w:rPr>
          <w:color w:val="auto"/>
          <w:lang w:val="en-GB"/>
        </w:rPr>
        <w:t>work in pure python</w:t>
      </w:r>
      <w:r w:rsidR="003247E1" w:rsidRPr="009D6FDD">
        <w:rPr>
          <w:color w:val="auto"/>
          <w:lang w:val="en-GB"/>
        </w:rPr>
        <w:t xml:space="preserve"> for creating analytical web applications</w:t>
      </w:r>
      <w:r w:rsidR="005F487C" w:rsidRPr="009D6FDD">
        <w:rPr>
          <w:color w:val="auto"/>
          <w:lang w:val="en-GB"/>
        </w:rPr>
        <w:t xml:space="preserve">. </w:t>
      </w:r>
      <w:r w:rsidR="00F86D39" w:rsidRPr="009D6FDD">
        <w:rPr>
          <w:color w:val="auto"/>
          <w:lang w:val="en-GB"/>
        </w:rPr>
        <w:t xml:space="preserve">We even do not need to know HTML, CSS, </w:t>
      </w:r>
      <w:r w:rsidR="00F46439" w:rsidRPr="009D6FDD">
        <w:rPr>
          <w:color w:val="auto"/>
          <w:lang w:val="en-GB"/>
        </w:rPr>
        <w:t>JavaScript</w:t>
      </w:r>
      <w:r w:rsidR="00F86D39" w:rsidRPr="009D6FDD">
        <w:rPr>
          <w:color w:val="auto"/>
          <w:lang w:val="en-GB"/>
        </w:rPr>
        <w:t xml:space="preserve"> </w:t>
      </w:r>
      <w:r w:rsidR="00E625D7" w:rsidRPr="009D6FDD">
        <w:rPr>
          <w:color w:val="auto"/>
          <w:lang w:val="en-GB"/>
        </w:rPr>
        <w:t xml:space="preserve">as it is all in Python. </w:t>
      </w:r>
      <w:r w:rsidR="00DF4E79" w:rsidRPr="009D6FDD">
        <w:rPr>
          <w:color w:val="auto"/>
          <w:lang w:val="en-GB"/>
        </w:rPr>
        <w:t xml:space="preserve">In </w:t>
      </w:r>
      <w:r w:rsidR="00BC5DD3" w:rsidRPr="009D6FDD">
        <w:rPr>
          <w:color w:val="auto"/>
          <w:lang w:val="en-GB"/>
        </w:rPr>
        <w:t>general,</w:t>
      </w:r>
      <w:r w:rsidR="00866317" w:rsidRPr="009D6FDD">
        <w:rPr>
          <w:color w:val="auto"/>
          <w:lang w:val="en-GB"/>
        </w:rPr>
        <w:t xml:space="preserve"> there are</w:t>
      </w:r>
      <w:r w:rsidR="00DF4E79" w:rsidRPr="009D6FDD">
        <w:rPr>
          <w:color w:val="auto"/>
          <w:lang w:val="en-GB"/>
        </w:rPr>
        <w:t xml:space="preserve"> </w:t>
      </w:r>
      <w:r w:rsidR="00866317" w:rsidRPr="009D6FDD">
        <w:rPr>
          <w:color w:val="auto"/>
          <w:lang w:val="en-GB"/>
        </w:rPr>
        <w:t xml:space="preserve">three steps can be taken to do data visualization. </w:t>
      </w:r>
    </w:p>
    <w:p w14:paraId="035CD81F" w14:textId="77777777" w:rsidR="00866317" w:rsidRPr="009D6FDD" w:rsidRDefault="00866317" w:rsidP="00CB040C">
      <w:pPr>
        <w:pStyle w:val="Default"/>
        <w:spacing w:line="360" w:lineRule="auto"/>
        <w:rPr>
          <w:color w:val="auto"/>
          <w:lang w:val="en-GB"/>
        </w:rPr>
      </w:pPr>
    </w:p>
    <w:p w14:paraId="4F9C0360" w14:textId="2F44FA9F" w:rsidR="00DF4E79" w:rsidRPr="009D6FDD" w:rsidRDefault="003E0A4F" w:rsidP="00CB040C">
      <w:pPr>
        <w:pStyle w:val="Default"/>
        <w:spacing w:line="360" w:lineRule="auto"/>
        <w:rPr>
          <w:color w:val="auto"/>
          <w:lang w:val="en-GB"/>
        </w:rPr>
      </w:pPr>
      <w:r w:rsidRPr="009D6FDD">
        <w:rPr>
          <w:color w:val="auto"/>
          <w:lang w:val="en-GB"/>
        </w:rPr>
        <w:t xml:space="preserve">First, components. </w:t>
      </w:r>
      <w:r w:rsidR="00DF4E79" w:rsidRPr="009D6FDD">
        <w:rPr>
          <w:color w:val="auto"/>
          <w:lang w:val="en-GB"/>
        </w:rPr>
        <w:t>Components like dropdown list, the check box, the button etc</w:t>
      </w:r>
      <w:r w:rsidR="00767CAE" w:rsidRPr="009D6FDD">
        <w:rPr>
          <w:color w:val="auto"/>
          <w:lang w:val="en-GB"/>
        </w:rPr>
        <w:t xml:space="preserve"> all these components </w:t>
      </w:r>
      <w:r w:rsidR="00431DAD" w:rsidRPr="009D6FDD">
        <w:rPr>
          <w:color w:val="auto"/>
          <w:lang w:val="en-GB"/>
        </w:rPr>
        <w:t>interactive capability inside our data can help us to create a data visualization dashboard</w:t>
      </w:r>
      <w:r w:rsidR="00DF4E79" w:rsidRPr="009D6FDD">
        <w:rPr>
          <w:color w:val="auto"/>
          <w:lang w:val="en-GB"/>
        </w:rPr>
        <w:t>.</w:t>
      </w:r>
    </w:p>
    <w:p w14:paraId="06AE2F0D" w14:textId="03006377" w:rsidR="00CD5E1C" w:rsidRPr="009D6FDD" w:rsidRDefault="00C56528" w:rsidP="00CB040C">
      <w:pPr>
        <w:pStyle w:val="Default"/>
        <w:spacing w:line="360" w:lineRule="auto"/>
        <w:rPr>
          <w:color w:val="auto"/>
          <w:lang w:val="en-GB"/>
        </w:rPr>
      </w:pPr>
      <w:r w:rsidRPr="009D6FDD">
        <w:rPr>
          <w:color w:val="auto"/>
          <w:lang w:val="en-GB"/>
        </w:rPr>
        <w:t xml:space="preserve">Second, </w:t>
      </w:r>
      <w:r w:rsidR="003F3826" w:rsidRPr="009D6FDD">
        <w:rPr>
          <w:color w:val="auto"/>
          <w:lang w:val="en-GB"/>
        </w:rPr>
        <w:t>Plotly graphs</w:t>
      </w:r>
      <w:r w:rsidR="001A4C7B" w:rsidRPr="009D6FDD">
        <w:rPr>
          <w:color w:val="auto"/>
          <w:lang w:val="en-GB"/>
        </w:rPr>
        <w:t>.</w:t>
      </w:r>
      <w:r w:rsidR="00FE01F1" w:rsidRPr="009D6FDD">
        <w:rPr>
          <w:color w:val="auto"/>
          <w:lang w:val="en-GB"/>
        </w:rPr>
        <w:t xml:space="preserve"> </w:t>
      </w:r>
      <w:r w:rsidR="005E5CFD" w:rsidRPr="009D6FDD">
        <w:rPr>
          <w:color w:val="auto"/>
          <w:lang w:val="en-GB"/>
        </w:rPr>
        <w:t xml:space="preserve">By using plotly graphs </w:t>
      </w:r>
      <w:r w:rsidR="00E37822" w:rsidRPr="009D6FDD">
        <w:rPr>
          <w:color w:val="auto"/>
          <w:lang w:val="en-GB"/>
        </w:rPr>
        <w:t xml:space="preserve">or charts </w:t>
      </w:r>
      <w:r w:rsidR="005E5CFD" w:rsidRPr="009D6FDD">
        <w:rPr>
          <w:color w:val="auto"/>
          <w:lang w:val="en-GB"/>
        </w:rPr>
        <w:t xml:space="preserve">like </w:t>
      </w:r>
      <w:r w:rsidR="001D24C0" w:rsidRPr="009D6FDD">
        <w:rPr>
          <w:color w:val="auto"/>
          <w:lang w:val="en-GB"/>
        </w:rPr>
        <w:t>scatter graphs</w:t>
      </w:r>
      <w:r w:rsidR="005E5CFD" w:rsidRPr="009D6FDD">
        <w:rPr>
          <w:color w:val="auto"/>
          <w:lang w:val="en-GB"/>
        </w:rPr>
        <w:t xml:space="preserve">, </w:t>
      </w:r>
      <w:r w:rsidR="002B65D3" w:rsidRPr="009D6FDD">
        <w:rPr>
          <w:color w:val="auto"/>
          <w:lang w:val="en-GB"/>
        </w:rPr>
        <w:t>bar chart</w:t>
      </w:r>
      <w:r w:rsidR="00415B70" w:rsidRPr="009D6FDD">
        <w:rPr>
          <w:color w:val="auto"/>
          <w:lang w:val="en-GB"/>
        </w:rPr>
        <w:t>s</w:t>
      </w:r>
      <w:r w:rsidR="005E5CFD" w:rsidRPr="009D6FDD">
        <w:rPr>
          <w:color w:val="auto"/>
          <w:lang w:val="en-GB"/>
        </w:rPr>
        <w:t xml:space="preserve"> we can make data visualization</w:t>
      </w:r>
      <w:r w:rsidR="003A5523" w:rsidRPr="009D6FDD">
        <w:rPr>
          <w:color w:val="auto"/>
          <w:lang w:val="en-GB"/>
        </w:rPr>
        <w:t xml:space="preserve">. </w:t>
      </w:r>
    </w:p>
    <w:p w14:paraId="07076D8B" w14:textId="140B8D89" w:rsidR="009921EB" w:rsidRPr="009D6FDD" w:rsidRDefault="009921EB" w:rsidP="00452057">
      <w:pPr>
        <w:pStyle w:val="Default"/>
        <w:rPr>
          <w:color w:val="auto"/>
          <w:lang w:val="en-GB"/>
        </w:rPr>
      </w:pPr>
    </w:p>
    <w:p w14:paraId="1A417479" w14:textId="23EF8AA8" w:rsidR="001A60CB" w:rsidRPr="009D6FDD" w:rsidRDefault="00C605EC" w:rsidP="00452057">
      <w:pPr>
        <w:pStyle w:val="Default"/>
        <w:rPr>
          <w:color w:val="auto"/>
          <w:lang w:val="en-GB"/>
        </w:rPr>
      </w:pPr>
      <w:r w:rsidRPr="009D6FDD">
        <w:rPr>
          <w:color w:val="auto"/>
          <w:lang w:val="en-GB"/>
        </w:rPr>
        <w:t xml:space="preserve">Third, the callback. </w:t>
      </w:r>
      <w:r w:rsidR="008920C2" w:rsidRPr="009D6FDD">
        <w:rPr>
          <w:color w:val="auto"/>
          <w:lang w:val="en-GB"/>
        </w:rPr>
        <w:t xml:space="preserve">This is the most important element because the callback </w:t>
      </w:r>
      <w:r w:rsidR="00C00519" w:rsidRPr="009D6FDD">
        <w:rPr>
          <w:color w:val="auto"/>
          <w:lang w:val="en-GB"/>
        </w:rPr>
        <w:t>connects</w:t>
      </w:r>
      <w:r w:rsidR="008920C2" w:rsidRPr="009D6FDD">
        <w:rPr>
          <w:color w:val="auto"/>
          <w:lang w:val="en-GB"/>
        </w:rPr>
        <w:t xml:space="preserve"> </w:t>
      </w:r>
      <w:r w:rsidR="00C00519" w:rsidRPr="009D6FDD">
        <w:rPr>
          <w:color w:val="auto"/>
          <w:lang w:val="en-GB"/>
        </w:rPr>
        <w:t xml:space="preserve">between the dash components and plotly graphs </w:t>
      </w:r>
      <w:r w:rsidR="00DE6C00" w:rsidRPr="009D6FDD">
        <w:rPr>
          <w:color w:val="auto"/>
          <w:lang w:val="en-GB"/>
        </w:rPr>
        <w:t xml:space="preserve">in order to </w:t>
      </w:r>
      <w:r w:rsidR="00BC1075" w:rsidRPr="009D6FDD">
        <w:rPr>
          <w:color w:val="auto"/>
          <w:lang w:val="en-GB"/>
        </w:rPr>
        <w:t>create an interactive dashboard.</w:t>
      </w:r>
    </w:p>
    <w:p w14:paraId="37A70701" w14:textId="77777777" w:rsidR="00BC1075" w:rsidRPr="009D6FDD" w:rsidRDefault="00BC1075" w:rsidP="00452057">
      <w:pPr>
        <w:pStyle w:val="Default"/>
        <w:rPr>
          <w:color w:val="auto"/>
          <w:lang w:val="en-GB"/>
        </w:rPr>
      </w:pPr>
    </w:p>
    <w:p w14:paraId="517714F3" w14:textId="77C49B6B" w:rsidR="00AD5EB0" w:rsidRPr="009D6FDD" w:rsidRDefault="00F179A4" w:rsidP="00452057">
      <w:pPr>
        <w:pStyle w:val="Default"/>
        <w:rPr>
          <w:color w:val="auto"/>
          <w:lang w:val="en-GB"/>
        </w:rPr>
      </w:pPr>
      <w:r w:rsidRPr="009D6FDD">
        <w:rPr>
          <w:color w:val="auto"/>
          <w:lang w:val="en-GB"/>
        </w:rPr>
        <w:t>Please be aware that the components and the plotly graphs are all going into the inside of the app layout while the callback is out</w:t>
      </w:r>
      <w:r w:rsidR="001A5016" w:rsidRPr="009D6FDD">
        <w:rPr>
          <w:color w:val="auto"/>
          <w:lang w:val="en-GB"/>
        </w:rPr>
        <w:t>side</w:t>
      </w:r>
      <w:r w:rsidRPr="009D6FDD">
        <w:rPr>
          <w:color w:val="auto"/>
          <w:lang w:val="en-GB"/>
        </w:rPr>
        <w:t xml:space="preserve"> the app layout. </w:t>
      </w:r>
    </w:p>
    <w:p w14:paraId="14ED4E9F" w14:textId="021FA16C" w:rsidR="00CB6958" w:rsidRPr="009D6FDD" w:rsidRDefault="00527627" w:rsidP="00071F08">
      <w:pPr>
        <w:pStyle w:val="Heading2"/>
        <w:rPr>
          <w:rFonts w:ascii="Times New Roman" w:hAnsi="Times New Roman" w:cs="Times New Roman"/>
          <w:b w:val="0"/>
          <w:bCs w:val="0"/>
        </w:rPr>
      </w:pPr>
      <w:bookmarkStart w:id="141" w:name="_Toc73385415"/>
      <w:r w:rsidRPr="009D6FDD">
        <w:rPr>
          <w:rFonts w:ascii="Times New Roman" w:hAnsi="Times New Roman" w:cs="Times New Roman"/>
        </w:rPr>
        <w:t>4.6.</w:t>
      </w:r>
      <w:r w:rsidR="00032A72" w:rsidRPr="009D6FDD">
        <w:rPr>
          <w:rFonts w:ascii="Times New Roman" w:hAnsi="Times New Roman" w:cs="Times New Roman"/>
        </w:rPr>
        <w:t>2</w:t>
      </w:r>
      <w:r w:rsidRPr="009D6FDD">
        <w:rPr>
          <w:rFonts w:ascii="Times New Roman" w:hAnsi="Times New Roman" w:cs="Times New Roman"/>
        </w:rPr>
        <w:t xml:space="preserve"> </w:t>
      </w:r>
      <w:r w:rsidR="00CB6958" w:rsidRPr="009D6FDD">
        <w:rPr>
          <w:rFonts w:ascii="Times New Roman" w:hAnsi="Times New Roman" w:cs="Times New Roman"/>
        </w:rPr>
        <w:t>ETL Process</w:t>
      </w:r>
      <w:bookmarkEnd w:id="141"/>
    </w:p>
    <w:p w14:paraId="6EEDF7D6" w14:textId="77777777" w:rsidR="00CB6958" w:rsidRPr="009D6FDD" w:rsidRDefault="00CB6958" w:rsidP="00CB6958">
      <w:pPr>
        <w:jc w:val="left"/>
        <w:rPr>
          <w:rFonts w:cs="Times New Roman"/>
        </w:rPr>
      </w:pPr>
      <w:r w:rsidRPr="009D6FDD">
        <w:rPr>
          <w:rFonts w:cs="Times New Roman"/>
        </w:rPr>
        <w:t>As Chapter 2.5.3 discussed, to remove the bias and noise we must do data cleaning to remove the invalid data. The author has put the data cleaning step into the ETL process as part of the transform step, here are the codes:</w:t>
      </w:r>
    </w:p>
    <w:p w14:paraId="3A49B0EC" w14:textId="77777777" w:rsidR="00CB6958" w:rsidRPr="009D6FDD" w:rsidRDefault="00CB6958" w:rsidP="00CB6958">
      <w:pPr>
        <w:jc w:val="left"/>
        <w:rPr>
          <w:rFonts w:cs="Times New Roman"/>
        </w:rPr>
      </w:pPr>
      <w:r w:rsidRPr="009D6FDD">
        <w:rPr>
          <w:rFonts w:cs="Times New Roman"/>
          <w:noProof/>
        </w:rPr>
        <w:drawing>
          <wp:inline distT="0" distB="0" distL="0" distR="0" wp14:anchorId="039BAA78" wp14:editId="1BD41A95">
            <wp:extent cx="5731510" cy="15716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71625"/>
                    </a:xfrm>
                    <a:prstGeom prst="rect">
                      <a:avLst/>
                    </a:prstGeom>
                  </pic:spPr>
                </pic:pic>
              </a:graphicData>
            </a:graphic>
          </wp:inline>
        </w:drawing>
      </w:r>
    </w:p>
    <w:p w14:paraId="38152208" w14:textId="77777777" w:rsidR="00CB6958" w:rsidRPr="009D6FDD" w:rsidRDefault="00CB6958" w:rsidP="00CB6958">
      <w:pPr>
        <w:jc w:val="left"/>
        <w:rPr>
          <w:rFonts w:cs="Times New Roman"/>
        </w:rPr>
      </w:pPr>
      <w:r w:rsidRPr="009D6FDD">
        <w:rPr>
          <w:rFonts w:cs="Times New Roman"/>
          <w:noProof/>
        </w:rPr>
        <w:lastRenderedPageBreak/>
        <w:drawing>
          <wp:inline distT="0" distB="0" distL="0" distR="0" wp14:anchorId="1D5C4C04" wp14:editId="56C37041">
            <wp:extent cx="4637201" cy="300755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37201" cy="3007553"/>
                    </a:xfrm>
                    <a:prstGeom prst="rect">
                      <a:avLst/>
                    </a:prstGeom>
                  </pic:spPr>
                </pic:pic>
              </a:graphicData>
            </a:graphic>
          </wp:inline>
        </w:drawing>
      </w:r>
    </w:p>
    <w:p w14:paraId="1DC74DA6" w14:textId="77777777" w:rsidR="00CB6958" w:rsidRPr="009D6FDD" w:rsidRDefault="00CB6958" w:rsidP="00CB6958">
      <w:pPr>
        <w:jc w:val="left"/>
        <w:rPr>
          <w:rFonts w:cs="Times New Roman"/>
        </w:rPr>
      </w:pPr>
      <w:r w:rsidRPr="009D6FDD">
        <w:rPr>
          <w:rFonts w:cs="Times New Roman"/>
          <w:noProof/>
        </w:rPr>
        <w:drawing>
          <wp:inline distT="0" distB="0" distL="0" distR="0" wp14:anchorId="4D82FC5C" wp14:editId="14B9AE03">
            <wp:extent cx="5731510" cy="32175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1FA8A63" w14:textId="77777777" w:rsidR="00CB6958" w:rsidRPr="009D6FDD" w:rsidRDefault="00CB6958" w:rsidP="00CB6958">
      <w:pPr>
        <w:jc w:val="left"/>
        <w:rPr>
          <w:rFonts w:cs="Times New Roman"/>
        </w:rPr>
      </w:pPr>
      <w:r w:rsidRPr="009D6FDD">
        <w:rPr>
          <w:rFonts w:cs="Times New Roman"/>
          <w:noProof/>
        </w:rPr>
        <w:lastRenderedPageBreak/>
        <w:drawing>
          <wp:inline distT="0" distB="0" distL="0" distR="0" wp14:anchorId="7ED0CCDE" wp14:editId="267D7DAD">
            <wp:extent cx="3046555" cy="2647255"/>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46555" cy="2647255"/>
                    </a:xfrm>
                    <a:prstGeom prst="rect">
                      <a:avLst/>
                    </a:prstGeom>
                  </pic:spPr>
                </pic:pic>
              </a:graphicData>
            </a:graphic>
          </wp:inline>
        </w:drawing>
      </w:r>
    </w:p>
    <w:p w14:paraId="4C8B3E99" w14:textId="77777777" w:rsidR="00CB6958" w:rsidRPr="009D6FDD" w:rsidRDefault="00CB6958" w:rsidP="00452057">
      <w:pPr>
        <w:pStyle w:val="Default"/>
        <w:rPr>
          <w:color w:val="auto"/>
          <w:lang w:val="en-GB"/>
        </w:rPr>
      </w:pPr>
    </w:p>
    <w:p w14:paraId="381CD00B" w14:textId="446619A7" w:rsidR="00992C80" w:rsidRPr="009D6FDD" w:rsidRDefault="00992C80" w:rsidP="00452057">
      <w:pPr>
        <w:pStyle w:val="Default"/>
        <w:rPr>
          <w:color w:val="auto"/>
          <w:lang w:val="en-GB"/>
        </w:rPr>
      </w:pPr>
    </w:p>
    <w:p w14:paraId="505A2993" w14:textId="155E4431" w:rsidR="00992C80" w:rsidRPr="009D6FDD" w:rsidRDefault="006425D5" w:rsidP="00477C93">
      <w:pPr>
        <w:pStyle w:val="Heading2"/>
        <w:rPr>
          <w:rFonts w:ascii="Times New Roman" w:hAnsi="Times New Roman" w:cs="Times New Roman"/>
        </w:rPr>
      </w:pPr>
      <w:bookmarkStart w:id="142" w:name="_Toc73385416"/>
      <w:r w:rsidRPr="009D6FDD">
        <w:rPr>
          <w:rFonts w:ascii="Times New Roman" w:hAnsi="Times New Roman" w:cs="Times New Roman"/>
        </w:rPr>
        <w:t>4.</w:t>
      </w:r>
      <w:r w:rsidR="00DD56B9" w:rsidRPr="009D6FDD">
        <w:rPr>
          <w:rFonts w:ascii="Times New Roman" w:hAnsi="Times New Roman" w:cs="Times New Roman"/>
        </w:rPr>
        <w:t>6</w:t>
      </w:r>
      <w:r w:rsidRPr="009D6FDD">
        <w:rPr>
          <w:rFonts w:ascii="Times New Roman" w:hAnsi="Times New Roman" w:cs="Times New Roman"/>
        </w:rPr>
        <w:t xml:space="preserve">.3 </w:t>
      </w:r>
      <w:r w:rsidR="000F7637" w:rsidRPr="009D6FDD">
        <w:rPr>
          <w:rFonts w:ascii="Times New Roman" w:hAnsi="Times New Roman" w:cs="Times New Roman"/>
        </w:rPr>
        <w:t xml:space="preserve">Scene1: </w:t>
      </w:r>
      <w:r w:rsidR="00487401" w:rsidRPr="009D6FDD">
        <w:rPr>
          <w:rFonts w:ascii="Times New Roman" w:hAnsi="Times New Roman" w:cs="Times New Roman"/>
        </w:rPr>
        <w:t>Graph Selection for S</w:t>
      </w:r>
      <w:r w:rsidR="00992C80" w:rsidRPr="009D6FDD">
        <w:rPr>
          <w:rFonts w:ascii="Times New Roman" w:hAnsi="Times New Roman" w:cs="Times New Roman"/>
        </w:rPr>
        <w:t>tatistical approach.</w:t>
      </w:r>
      <w:bookmarkEnd w:id="142"/>
    </w:p>
    <w:p w14:paraId="62148BBF" w14:textId="77777777" w:rsidR="00992C80" w:rsidRPr="009D6FDD" w:rsidRDefault="00992C80" w:rsidP="00992C80">
      <w:pPr>
        <w:rPr>
          <w:rFonts w:cs="Times New Roman"/>
          <w:b/>
          <w:bCs/>
        </w:rPr>
      </w:pPr>
      <w:r w:rsidRPr="009D6FDD">
        <w:rPr>
          <w:rFonts w:cs="Times New Roman"/>
          <w:b/>
          <w:bCs/>
        </w:rPr>
        <w:t>Defining the Purpose of the Analysis</w:t>
      </w:r>
    </w:p>
    <w:p w14:paraId="494202DE" w14:textId="35B2C9FF" w:rsidR="00992C80" w:rsidRPr="009D6FDD" w:rsidRDefault="00992C80" w:rsidP="00992C80">
      <w:pPr>
        <w:pStyle w:val="NormalWeb"/>
        <w:spacing w:before="0" w:after="240"/>
      </w:pPr>
      <w:r w:rsidRPr="009D6FDD">
        <w:t>It is important to determine the purpose of the analysis to choose the appropriate statistical test to support the research question</w:t>
      </w:r>
      <w:r w:rsidRPr="009D6FDD">
        <w:fldChar w:fldCharType="begin" w:fldLock="1"/>
      </w:r>
      <w:r w:rsidR="0054030F">
        <w:instrText>ADDIN CSL_CITATION {"citationItems":[{"id":"ITEM-1","itemData":{"DOI":"10.1016/j.jid.2017.08.007","ISSN":"15231747","PMID":"28941476","abstract":"The statistical significance of results is an important component to drawing appropriate conclusions in a study. Choosing the correct statistical test to analyze results is essential in interpreting the validity of the study and centers on defining the study variables and purpose of the analysis. The complexity of statistical modeling makes this a daunting task, so we propose a basic algorithmic approach as an initial step in determining what statistical method will be appropriate for a particular clinical study.","author":[{"dropping-particle":"","family":"Kim","given":"Noori","non-dropping-particle":"","parse-names":false,"suffix":""},{"dropping-particle":"","family":"Fischer","given":"Alexander H.","non-dropping-particle":"","parse-names":false,"suffix":""},{"dropping-particle":"","family":"Dyring-Andersen","given":"Beatrice","non-dropping-particle":"","parse-names":false,"suffix":""},{"dropping-particle":"","family":"Rosner","given":"Bernard","non-dropping-particle":"","parse-names":false,"suffix":""},{"dropping-particle":"","family":"Okoye","given":"Ginette A.","non-dropping-particle":"","parse-names":false,"suffix":""}],"container-title":"Journal of Investigative Dermatology","id":"ITEM-1","issue":"10","issued":{"date-parts":[["2017","10","1"]]},"page":"e173-e178","publisher":"Elsevier B.V.","title":"Research Techniques Made Simple: Choosing Appropriate Statistical Methods for Clinical Research","type":"article","volume":"137"},"uris":["http://www.mendeley.com/documents/?uuid=03d3fbbb-c19b-3fdf-95a1-729743e69111"]}],"mendeley":{"formattedCitation":"[31]","plainTextFormattedCitation":"[31]","previouslyFormattedCitation":"[31]"},"properties":{"noteIndex":0},"schema":"https://github.com/citation-style-language/schema/raw/master/csl-citation.json"}</w:instrText>
      </w:r>
      <w:r w:rsidRPr="009D6FDD">
        <w:fldChar w:fldCharType="separate"/>
      </w:r>
      <w:r w:rsidR="0054030F" w:rsidRPr="0054030F">
        <w:rPr>
          <w:noProof/>
        </w:rPr>
        <w:t>[31]</w:t>
      </w:r>
      <w:r w:rsidRPr="009D6FDD">
        <w:fldChar w:fldCharType="end"/>
      </w:r>
      <w:r w:rsidRPr="009D6FDD">
        <w:t>. It is important to ensure that the statistical analysis is appropriate for the way that the study was designed and the data were collected</w:t>
      </w:r>
      <w:r w:rsidRPr="009D6FDD">
        <w:fldChar w:fldCharType="begin" w:fldLock="1"/>
      </w:r>
      <w:r w:rsidR="0054030F">
        <w:instrText>ADDIN CSL_CITATION {"citationItems":[{"id":"ITEM-1","itemData":{"DOI":"10.1016/j.jid.2017.08.007","ISSN":"15231747","PMID":"28941476","abstract":"The statistical significance of results is an important component to drawing appropriate conclusions in a study. Choosing the correct statistical test to analyze results is essential in interpreting the validity of the study and centers on defining the study variables and purpose of the analysis. The complexity of statistical modeling makes this a daunting task, so we propose a basic algorithmic approach as an initial step in determining what statistical method will be appropriate for a particular clinical study.","author":[{"dropping-particle":"","family":"Kim","given":"Noori","non-dropping-particle":"","parse-names":false,"suffix":""},{"dropping-particle":"","family":"Fischer","given":"Alexander H.","non-dropping-particle":"","parse-names":false,"suffix":""},{"dropping-particle":"","family":"Dyring-Andersen","given":"Beatrice","non-dropping-particle":"","parse-names":false,"suffix":""},{"dropping-particle":"","family":"Rosner","given":"Bernard","non-dropping-particle":"","parse-names":false,"suffix":""},{"dropping-particle":"","family":"Okoye","given":"Ginette A.","non-dropping-particle":"","parse-names":false,"suffix":""}],"container-title":"Journal of Investigative Dermatology","id":"ITEM-1","issue":"10","issued":{"date-parts":[["2017","10","1"]]},"page":"e173-e178","publisher":"Elsevier B.V.","title":"Research Techniques Made Simple: Choosing Appropriate Statistical Methods for Clinical Research","type":"article","volume":"137"},"uris":["http://www.mendeley.com/documents/?uuid=03d3fbbb-c19b-3fdf-95a1-729743e69111"]}],"mendeley":{"formattedCitation":"[31]","plainTextFormattedCitation":"[31]","previouslyFormattedCitation":"[31]"},"properties":{"noteIndex":0},"schema":"https://github.com/citation-style-language/schema/raw/master/csl-citation.json"}</w:instrText>
      </w:r>
      <w:r w:rsidRPr="009D6FDD">
        <w:fldChar w:fldCharType="separate"/>
      </w:r>
      <w:r w:rsidR="0054030F" w:rsidRPr="0054030F">
        <w:rPr>
          <w:noProof/>
        </w:rPr>
        <w:t>[31]</w:t>
      </w:r>
      <w:r w:rsidRPr="009D6FDD">
        <w:fldChar w:fldCharType="end"/>
      </w:r>
      <w:r w:rsidRPr="009D6FDD">
        <w:t>. </w:t>
      </w:r>
    </w:p>
    <w:p w14:paraId="0474C862" w14:textId="1D81B0DF" w:rsidR="00992C80" w:rsidRPr="009D6FDD" w:rsidRDefault="00992C80" w:rsidP="00992C80">
      <w:pPr>
        <w:rPr>
          <w:rFonts w:cs="Times New Roman"/>
        </w:rPr>
      </w:pPr>
      <w:r w:rsidRPr="009D6FDD">
        <w:rPr>
          <w:rFonts w:cs="Times New Roman"/>
        </w:rPr>
        <w:t xml:space="preserve">In this study, we choose the following items as independent variables: whether the mother smoked during pregnancy (divided into smoking and non-smoking), and the mother’s age at delivery (according to relevant data, we classified the mothers at delivery as older women who were older than 35 Years old, the age of </w:t>
      </w:r>
      <w:r w:rsidR="002B3F99" w:rsidRPr="009D6FDD">
        <w:rPr>
          <w:rFonts w:cs="Times New Roman"/>
        </w:rPr>
        <w:t>middle-aged</w:t>
      </w:r>
      <w:r w:rsidRPr="009D6FDD">
        <w:rPr>
          <w:rFonts w:cs="Times New Roman"/>
        </w:rPr>
        <w:t xml:space="preserve"> women is between 20 and 35 years old, and the age of younger women is less than 20 years old). Explore the relationship between these independent variables and baby weight.</w:t>
      </w:r>
    </w:p>
    <w:p w14:paraId="0F3800E4" w14:textId="77777777" w:rsidR="00992C80" w:rsidRPr="009D6FDD" w:rsidRDefault="00992C80" w:rsidP="00992C80">
      <w:pPr>
        <w:rPr>
          <w:rFonts w:cs="Times New Roman"/>
        </w:rPr>
      </w:pPr>
    </w:p>
    <w:p w14:paraId="7286E186" w14:textId="77777777" w:rsidR="00992C80" w:rsidRPr="009D6FDD" w:rsidRDefault="00992C80" w:rsidP="00992C80">
      <w:pPr>
        <w:rPr>
          <w:rFonts w:cs="Times New Roman"/>
        </w:rPr>
      </w:pPr>
      <w:r w:rsidRPr="009D6FDD">
        <w:rPr>
          <w:rFonts w:cs="Times New Roman"/>
        </w:rPr>
        <w:t>Through the questionnaire survey, we have obtained data about the baby’s weight at birth, the mother’s age at delivery, whether the mother smoked during pregnancy, and whether the doctor’s diagnosis was overweight. In order to ensure confidentiality, each sample data is identified with a different number code (SEQN) to match the obtained data.</w:t>
      </w:r>
    </w:p>
    <w:p w14:paraId="3B86C273" w14:textId="6868EED5" w:rsidR="00992C80" w:rsidRPr="009D6FDD" w:rsidRDefault="00992C80" w:rsidP="00992C80">
      <w:pPr>
        <w:rPr>
          <w:rFonts w:cs="Times New Roman"/>
        </w:rPr>
      </w:pPr>
      <w:r w:rsidRPr="009D6FDD">
        <w:rPr>
          <w:rFonts w:cs="Times New Roman"/>
        </w:rPr>
        <w:t xml:space="preserve">In the research we use a cross-sectional method,  it is a type of research design in which we can collect data from many different individuals at a single point in time and we can </w:t>
      </w:r>
      <w:r w:rsidRPr="009D6FDD">
        <w:rPr>
          <w:rFonts w:cs="Times New Roman"/>
        </w:rPr>
        <w:lastRenderedPageBreak/>
        <w:t>observe variables without influencing them</w:t>
      </w:r>
      <w:r w:rsidRPr="009D6FDD">
        <w:rPr>
          <w:rFonts w:cs="Times New Roman"/>
        </w:rPr>
        <w:fldChar w:fldCharType="begin" w:fldLock="1"/>
      </w:r>
      <w:r w:rsidR="0054030F">
        <w:rPr>
          <w:rFonts w:cs="Times New Roman"/>
        </w:rPr>
        <w:instrText>ADDIN CSL_CITATION {"citationItems":[{"id":"ITEM-1","itemData":{"URL":"https://www.scribbr.com/methodology/cross-sectional-study/","accessed":{"date-parts":[["2021","4","14"]]},"id":"ITEM-1","issued":{"date-parts":[["0"]]},"title":"Cross-Sectional Study | Definitions, Uses &amp; Examples","type":"webpage"},"uris":["http://www.mendeley.com/documents/?uuid=e7d629fb-39c5-3df4-ad48-d6910aced4d0"]}],"mendeley":{"formattedCitation":"[110]","plainTextFormattedCitation":"[110]","previouslyFormattedCitation":"[110]"},"properties":{"noteIndex":0},"schema":"https://github.com/citation-style-language/schema/raw/master/csl-citation.json"}</w:instrText>
      </w:r>
      <w:r w:rsidRPr="009D6FDD">
        <w:rPr>
          <w:rFonts w:cs="Times New Roman"/>
        </w:rPr>
        <w:fldChar w:fldCharType="separate"/>
      </w:r>
      <w:r w:rsidR="0054030F" w:rsidRPr="0054030F">
        <w:rPr>
          <w:rFonts w:cs="Times New Roman"/>
          <w:noProof/>
        </w:rPr>
        <w:t>[110]</w:t>
      </w:r>
      <w:r w:rsidRPr="009D6FDD">
        <w:rPr>
          <w:rFonts w:cs="Times New Roman"/>
        </w:rPr>
        <w:fldChar w:fldCharType="end"/>
      </w:r>
      <w:r w:rsidRPr="009D6FDD">
        <w:rPr>
          <w:rFonts w:cs="Times New Roman"/>
        </w:rPr>
        <w:t>.Therefore, it can be used for the description and comparative analysis of various types of research objects. Time-saving and low-cost, the researcher does not have to wait for the subjects to grow up.</w:t>
      </w:r>
    </w:p>
    <w:p w14:paraId="3BDE777D" w14:textId="77777777" w:rsidR="00992C80" w:rsidRPr="009D6FDD" w:rsidRDefault="00992C80" w:rsidP="00992C80">
      <w:pPr>
        <w:pStyle w:val="NormalWeb"/>
        <w:spacing w:before="0" w:after="0" w:line="360" w:lineRule="atLeast"/>
        <w:textAlignment w:val="baseline"/>
        <w:rPr>
          <w:b/>
          <w:bCs/>
        </w:rPr>
      </w:pPr>
      <w:r w:rsidRPr="009D6FDD">
        <w:rPr>
          <w:b/>
          <w:bCs/>
        </w:rPr>
        <w:t>Select Statistical Method</w:t>
      </w:r>
    </w:p>
    <w:p w14:paraId="609ADBB6" w14:textId="1A1B91AF" w:rsidR="00992C80" w:rsidRPr="009D6FDD" w:rsidRDefault="00992C80" w:rsidP="00992C80">
      <w:pPr>
        <w:pStyle w:val="NormalWeb"/>
        <w:spacing w:before="0" w:after="0" w:line="360" w:lineRule="atLeast"/>
        <w:textAlignment w:val="baseline"/>
        <w:rPr>
          <w:color w:val="000000"/>
          <w:bdr w:val="none" w:sz="0" w:space="0" w:color="auto" w:frame="1"/>
          <w:lang w:eastAsia="zh-CN"/>
        </w:rPr>
      </w:pPr>
      <w:r w:rsidRPr="009D6FDD">
        <w:rPr>
          <w:color w:val="000000"/>
          <w:bdr w:val="none" w:sz="0" w:space="0" w:color="auto" w:frame="1"/>
          <w:lang w:eastAsia="zh-CN"/>
        </w:rPr>
        <w:t>If the purpose is to determine if two continuous variables in the study population are correlated, a Pearson correlation should be used if both variables are normally distributed or if the relationship between the two variables is linear, and a Spearman correlation should be used if at least one variable is not normally distributed</w:t>
      </w:r>
      <w:r w:rsidRPr="009D6FDD">
        <w:fldChar w:fldCharType="begin" w:fldLock="1"/>
      </w:r>
      <w:r w:rsidR="0054030F">
        <w:instrText>ADDIN CSL_CITATION {"citationItems":[{"id":"ITEM-1","itemData":{"DOI":"10.1016/j.jid.2017.08.007","ISSN":"15231747","PMID":"28941476","abstract":"The statistical significance of results is an important component to drawing appropriate conclusions in a study. Choosing the correct statistical test to analyze results is essential in interpreting the validity of the study and centers on defining the study variables and purpose of the analysis. The complexity of statistical modeling makes this a daunting task, so we propose a basic algorithmic approach as an initial step in determining what statistical method will be appropriate for a particular clinical study.","author":[{"dropping-particle":"","family":"Kim","given":"Noori","non-dropping-particle":"","parse-names":false,"suffix":""},{"dropping-particle":"","family":"Fischer","given":"Alexander H.","non-dropping-particle":"","parse-names":false,"suffix":""},{"dropping-particle":"","family":"Dyring-Andersen","given":"Beatrice","non-dropping-particle":"","parse-names":false,"suffix":""},{"dropping-particle":"","family":"Rosner","given":"Bernard","non-dropping-particle":"","parse-names":false,"suffix":""},{"dropping-particle":"","family":"Okoye","given":"Ginette A.","non-dropping-particle":"","parse-names":false,"suffix":""}],"container-title":"Journal of Investigative Dermatology","id":"ITEM-1","issue":"10","issued":{"date-parts":[["2017","10","1"]]},"page":"e173-e178","publisher":"Elsevier B.V.","title":"Research Techniques Made Simple: Choosing Appropriate Statistical Methods for Clinical Research","type":"article","volume":"137"},"uris":["http://www.mendeley.com/documents/?uuid=03d3fbbb-c19b-3fdf-95a1-729743e69111"]}],"mendeley":{"formattedCitation":"[31]","plainTextFormattedCitation":"[31]","previouslyFormattedCitation":"[31]"},"properties":{"noteIndex":0},"schema":"https://github.com/citation-style-language/schema/raw/master/csl-citation.json"}</w:instrText>
      </w:r>
      <w:r w:rsidRPr="009D6FDD">
        <w:fldChar w:fldCharType="separate"/>
      </w:r>
      <w:r w:rsidR="0054030F" w:rsidRPr="0054030F">
        <w:rPr>
          <w:noProof/>
        </w:rPr>
        <w:t>[31]</w:t>
      </w:r>
      <w:r w:rsidRPr="009D6FDD">
        <w:fldChar w:fldCharType="end"/>
      </w:r>
      <w:r w:rsidRPr="009D6FDD">
        <w:rPr>
          <w:color w:val="000000"/>
          <w:bdr w:val="none" w:sz="0" w:space="0" w:color="auto" w:frame="1"/>
          <w:lang w:eastAsia="zh-CN"/>
        </w:rPr>
        <w:t>.  For example, we can check whether a person’s smoking times are related to cancer.</w:t>
      </w:r>
    </w:p>
    <w:p w14:paraId="2FEBC523" w14:textId="77777777" w:rsidR="00992C80" w:rsidRPr="009D6FDD" w:rsidRDefault="00992C80" w:rsidP="00992C80">
      <w:pPr>
        <w:pStyle w:val="NormalWeb"/>
        <w:spacing w:before="0" w:after="0" w:line="360" w:lineRule="atLeast"/>
        <w:textAlignment w:val="baseline"/>
        <w:rPr>
          <w:b/>
          <w:bCs/>
          <w:sz w:val="20"/>
          <w:szCs w:val="20"/>
        </w:rPr>
      </w:pPr>
    </w:p>
    <w:p w14:paraId="02F69866" w14:textId="77777777" w:rsidR="00992C80" w:rsidRPr="009D6FDD" w:rsidRDefault="00992C80" w:rsidP="00992C80">
      <w:pPr>
        <w:shd w:val="clear" w:color="auto" w:fill="FFFFFF"/>
        <w:spacing w:before="0" w:after="0"/>
        <w:jc w:val="left"/>
        <w:rPr>
          <w:rFonts w:cs="Times New Roman"/>
          <w:lang w:val="en-US" w:eastAsia="zh-CN"/>
        </w:rPr>
      </w:pPr>
      <w:r w:rsidRPr="009D6FDD">
        <w:rPr>
          <w:rFonts w:cs="Times New Roman"/>
          <w:lang w:val="en-US" w:eastAsia="zh-CN"/>
        </w:rPr>
        <w:t>In this study, we used the following items as independent variables: whether the mother smoked during pregnancy (divided into smoking and non-smoking), the mother's age at delivery, and explored the relationship between these independent variables and the baby's weight.</w:t>
      </w:r>
    </w:p>
    <w:p w14:paraId="49413BE0" w14:textId="77777777" w:rsidR="00992C80" w:rsidRPr="009D6FDD" w:rsidRDefault="00992C80" w:rsidP="00992C80">
      <w:pPr>
        <w:shd w:val="clear" w:color="auto" w:fill="FFFFFF"/>
        <w:spacing w:before="0" w:after="0"/>
        <w:jc w:val="left"/>
        <w:rPr>
          <w:rFonts w:cs="Times New Roman"/>
          <w:lang w:val="en-US" w:eastAsia="zh-CN"/>
        </w:rPr>
      </w:pPr>
      <w:r w:rsidRPr="009D6FDD">
        <w:rPr>
          <w:rFonts w:cs="Times New Roman"/>
          <w:lang w:val="en-US" w:eastAsia="zh-CN"/>
        </w:rPr>
        <w:t>A total of 3603 mothers were surveyed in this study. After excluding invalid samples, there were 2726 valid sample data.</w:t>
      </w:r>
    </w:p>
    <w:p w14:paraId="66A2CA68" w14:textId="77777777" w:rsidR="00992C80" w:rsidRPr="009D6FDD" w:rsidRDefault="00992C80" w:rsidP="00992C80">
      <w:pPr>
        <w:shd w:val="clear" w:color="auto" w:fill="FFFFFF"/>
        <w:spacing w:before="0" w:after="0"/>
        <w:jc w:val="center"/>
        <w:rPr>
          <w:rFonts w:cs="Times New Roman"/>
          <w:lang w:val="en-US" w:eastAsia="zh-CN"/>
        </w:rPr>
      </w:pPr>
      <w:r w:rsidRPr="009D6FDD">
        <w:rPr>
          <w:rFonts w:cs="Times New Roman"/>
          <w:noProof/>
        </w:rPr>
        <w:drawing>
          <wp:inline distT="0" distB="0" distL="0" distR="0" wp14:anchorId="60AF383E" wp14:editId="5C942628">
            <wp:extent cx="2495550" cy="2209800"/>
            <wp:effectExtent l="0" t="0" r="0" b="6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64">
                      <a:extLst>
                        <a:ext uri="{28A0092B-C50C-407E-A947-70E740481C1C}">
                          <a14:useLocalDpi xmlns:a14="http://schemas.microsoft.com/office/drawing/2010/main" val="0"/>
                        </a:ext>
                      </a:extLst>
                    </a:blip>
                    <a:stretch>
                      <a:fillRect/>
                    </a:stretch>
                  </pic:blipFill>
                  <pic:spPr>
                    <a:xfrm>
                      <a:off x="0" y="0"/>
                      <a:ext cx="2495550" cy="2209800"/>
                    </a:xfrm>
                    <a:prstGeom prst="rect">
                      <a:avLst/>
                    </a:prstGeom>
                  </pic:spPr>
                </pic:pic>
              </a:graphicData>
            </a:graphic>
          </wp:inline>
        </w:drawing>
      </w:r>
    </w:p>
    <w:p w14:paraId="0E3BD3F2" w14:textId="19B0F11E" w:rsidR="00992C80" w:rsidRPr="009D6FDD" w:rsidRDefault="00E56438" w:rsidP="00992C80">
      <w:pPr>
        <w:shd w:val="clear" w:color="auto" w:fill="FFFFFF"/>
        <w:spacing w:before="0" w:after="0"/>
        <w:jc w:val="center"/>
        <w:rPr>
          <w:rFonts w:cs="Times New Roman"/>
          <w:lang w:val="en-US" w:eastAsia="zh-CN"/>
        </w:rPr>
      </w:pPr>
      <w:bookmarkStart w:id="143" w:name="Figure41"/>
      <w:r w:rsidRPr="009D6FDD">
        <w:rPr>
          <w:rFonts w:cs="Times New Roman"/>
          <w:lang w:val="en-US" w:eastAsia="zh-CN"/>
        </w:rPr>
        <w:t>Figure 4.1</w:t>
      </w:r>
      <w:bookmarkEnd w:id="143"/>
      <w:r w:rsidRPr="009D6FDD">
        <w:rPr>
          <w:rFonts w:cs="Times New Roman"/>
          <w:lang w:val="en-US" w:eastAsia="zh-CN"/>
        </w:rPr>
        <w:t xml:space="preserve">: </w:t>
      </w:r>
      <w:r w:rsidR="00992C80" w:rsidRPr="009D6FDD">
        <w:rPr>
          <w:rFonts w:cs="Times New Roman"/>
          <w:lang w:val="en-US" w:eastAsia="zh-CN"/>
        </w:rPr>
        <w:t>The percentage of mothers smoking during pregnancy</w:t>
      </w:r>
      <w:r w:rsidR="008B6ED8" w:rsidRPr="009D6FDD">
        <w:rPr>
          <w:rFonts w:cs="Times New Roman"/>
          <w:lang w:val="en-US" w:eastAsia="zh-CN"/>
        </w:rPr>
        <w:t>.</w:t>
      </w:r>
    </w:p>
    <w:p w14:paraId="283EAE6D"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Among the 2726 mothers, 13.98% (381) of the mothers smoked during pregnancy, and 86.02% (2345) of the mothers did not smoke during pregnancy.</w:t>
      </w:r>
    </w:p>
    <w:p w14:paraId="07B65854"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Using the mother's age at childbirth as the abscissa and the newborn baby's weight as the ordinate, a scatter diagram is drawn as shown below:</w:t>
      </w:r>
    </w:p>
    <w:p w14:paraId="796741FD" w14:textId="463BD243" w:rsidR="00992C80" w:rsidRPr="009D6FDD" w:rsidRDefault="00992C80" w:rsidP="00992C80">
      <w:pPr>
        <w:shd w:val="clear" w:color="auto" w:fill="FFFFFF"/>
        <w:spacing w:before="0" w:after="0"/>
        <w:jc w:val="center"/>
        <w:rPr>
          <w:rFonts w:cs="Times New Roman"/>
          <w:lang w:val="en-US" w:eastAsia="zh-CN"/>
        </w:rPr>
      </w:pPr>
      <w:r w:rsidRPr="009D6FDD">
        <w:rPr>
          <w:rFonts w:cs="Times New Roman"/>
          <w:noProof/>
        </w:rPr>
        <w:lastRenderedPageBreak/>
        <w:drawing>
          <wp:inline distT="0" distB="0" distL="0" distR="0" wp14:anchorId="49322FEA" wp14:editId="0EB67B94">
            <wp:extent cx="3102893" cy="2037197"/>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02893" cy="2037197"/>
                    </a:xfrm>
                    <a:prstGeom prst="rect">
                      <a:avLst/>
                    </a:prstGeom>
                  </pic:spPr>
                </pic:pic>
              </a:graphicData>
            </a:graphic>
          </wp:inline>
        </w:drawing>
      </w:r>
    </w:p>
    <w:p w14:paraId="7FFE1BD1" w14:textId="386566DE" w:rsidR="00800D0C" w:rsidRPr="009D6FDD" w:rsidRDefault="00800D0C" w:rsidP="00992C80">
      <w:pPr>
        <w:shd w:val="clear" w:color="auto" w:fill="FFFFFF"/>
        <w:spacing w:before="0" w:after="0"/>
        <w:jc w:val="center"/>
        <w:rPr>
          <w:rFonts w:cs="Times New Roman"/>
          <w:lang w:val="en-US" w:eastAsia="zh-CN"/>
        </w:rPr>
      </w:pPr>
      <w:bookmarkStart w:id="144" w:name="Figure42"/>
      <w:r w:rsidRPr="009D6FDD">
        <w:rPr>
          <w:rFonts w:cs="Times New Roman"/>
          <w:lang w:val="en-US" w:eastAsia="zh-CN"/>
        </w:rPr>
        <w:t>Figure 4.2</w:t>
      </w:r>
      <w:bookmarkEnd w:id="144"/>
      <w:r w:rsidRPr="009D6FDD">
        <w:rPr>
          <w:rFonts w:cs="Times New Roman"/>
          <w:lang w:val="en-US" w:eastAsia="zh-CN"/>
        </w:rPr>
        <w:t xml:space="preserve">: </w:t>
      </w:r>
      <w:r w:rsidR="00594C61" w:rsidRPr="009D6FDD">
        <w:rPr>
          <w:rFonts w:cs="Times New Roman"/>
          <w:lang w:val="en-US" w:eastAsia="zh-CN"/>
        </w:rPr>
        <w:t>The linear regression line of the baby's weight with the mother's age</w:t>
      </w:r>
      <w:r w:rsidR="00631E1B" w:rsidRPr="009D6FDD">
        <w:rPr>
          <w:rFonts w:cs="Times New Roman"/>
          <w:lang w:val="en-US" w:eastAsia="zh-CN"/>
        </w:rPr>
        <w:t>.</w:t>
      </w:r>
    </w:p>
    <w:p w14:paraId="095B7EF3"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It can be seen from the figure that most newborn babies weigh between 5 and 8 pounds, the lightest newborn baby is 1 pound, the heaviest newborn baby is 13 pounds, and the average newborn baby's weight floating between 6~8 pounds. The age of the mother at the time of giving birth is between 20 and 30 years old, the youngest mother at the time of delivery is 14 years old while the oldest is 45 years old.</w:t>
      </w:r>
    </w:p>
    <w:p w14:paraId="1621E375" w14:textId="77777777" w:rsidR="00992C80" w:rsidRPr="009D6FDD" w:rsidRDefault="00992C80" w:rsidP="00992C80">
      <w:pPr>
        <w:shd w:val="clear" w:color="auto" w:fill="FFFFFF"/>
        <w:spacing w:before="0" w:after="0"/>
        <w:rPr>
          <w:rFonts w:cs="Times New Roman"/>
          <w:lang w:val="en-US" w:eastAsia="zh-CN"/>
        </w:rPr>
      </w:pPr>
    </w:p>
    <w:p w14:paraId="5BEA897E" w14:textId="73EFEA7B" w:rsidR="00232011" w:rsidRPr="009D6FDD" w:rsidRDefault="004C0B1C" w:rsidP="00232011">
      <w:pPr>
        <w:shd w:val="clear" w:color="auto" w:fill="FFFFFF"/>
        <w:spacing w:before="0" w:after="0"/>
        <w:rPr>
          <w:rFonts w:cs="Times New Roman"/>
          <w:lang w:val="en-US" w:eastAsia="zh-CN"/>
        </w:rPr>
      </w:pPr>
      <w:r w:rsidRPr="009D6FDD">
        <w:rPr>
          <w:rFonts w:cs="Times New Roman"/>
        </w:rPr>
        <w:t>A Spearman correlation coefficient was used to describe relations between continuous data</w:t>
      </w:r>
      <w:r w:rsidRPr="009D6FDD">
        <w:rPr>
          <w:rFonts w:cs="Times New Roman"/>
        </w:rPr>
        <w:fldChar w:fldCharType="begin" w:fldLock="1"/>
      </w:r>
      <w:r w:rsidR="0054030F">
        <w:rPr>
          <w:rFonts w:cs="Times New Roman"/>
        </w:rPr>
        <w:instrText>ADDIN CSL_CITATION {"citationItems":[{"id":"ITEM-1","itemData":{"DOI":"10.1186/s12913-019-4084-3","ISSN":"14726963","PMID":"31035992","abstract":"Background: Long length of stays (LOS) in emergency departments (ED) negatively affect quality of care. Ordering of inappropriate diagnostic tests contributes to long LOS and reduces quality of care. One strategy to change practice patterns is to use performance feedback dashboards for physicians. While this strategy has proven to be successful in multiple settings, the most effective ways to deliver such interventions remain unknown. Involving end-users in the process is likely important for a successful design and implementation of a performance dashboard within a specific workplace culture. This mixed methods study aimed to develop design requirements for an ED performance dashboard and to understand the role of culture and social networks in the adoption process. Methods: We performed 13 semi-structured interviews with attending physicians in different roles within a single public ED in the U.S. to get an in-depth understanding of physicians' needs and concerns. Principles of human-centered design were used to translate these interviews into design requirements and to iteratively develop a front-end performance feedback dashboard. Pre- and post- surveys were used to evaluate the effect of the dashboard on physicians' motivation and to measure their perception of the usefulness of the dashboard. Data on the ED culture and underlying social network were collected. Outcomes were compared between physicians involved in the human-centered design process, those with exposure to the design process through the ED social network, and those with limited exposure. Results: Key design requirements obtained from the interviews were ease of access, drilldown functionality, customization, and a visual data display including monthly time-trends and blinded peer-comparisons. Identified barriers included concerns about unintended consequences and the veracity of underlying data. The surveys revealed that the ED culture and social network are associated with reported usefulness of the dashboard. Additionally, physicians' motivation was differentially affected by the dashboard based on their position in the social network. Conclusions: This study demonstrates the feasibility of designing a performance feedback dashboard using a human-centered design approach in the ED setting. Additionally, we show preliminary evidence that the culture and underlying social network are of key importance for successful adoption of a dashboard.","author":[{"dropping-particle":"","family":"Deen","given":"Welmoed K.","non-dropping-particle":"Van","parse-names":false,"suffix":""},{"dropping-particle":"","family":"Cho","given":"Edward S.","non-dropping-particle":"","parse-names":false,"suffix":""},{"dropping-particle":"","family":"Pustolski","given":"Kathryn","non-dropping-particle":"","parse-names":false,"suffix":""},{"dropping-particle":"","family":"Wixon","given":"Dennis","non-dropping-particle":"","parse-names":false,"suffix":""},{"dropping-particle":"","family":"Lamb","given":"Shona","non-dropping-particle":"","parse-names":false,"suffix":""},{"dropping-particle":"","family":"Valente","given":"Thomas W.","non-dropping-particle":"","parse-names":false,"suffix":""},{"dropping-particle":"","family":"Menchine","given":"Michael","non-dropping-particle":"","parse-names":false,"suffix":""}],"container-title":"BMC Health Services Research","id":"ITEM-1","issue":"1","issued":{"date-parts":[["2019","4","29"]]},"page":"1-13","publisher":"BioMed Central Ltd.","title":"Involving end-users in the design of an audit and feedback intervention in the emergency department setting - A mixed methods study","type":"article-journal","volume":"19"},"uris":["http://www.mendeley.com/documents/?uuid=92d6ceb2-45f1-3742-baf2-239aaa0d1a5e"]}],"mendeley":{"formattedCitation":"[95]","plainTextFormattedCitation":"[95]","previouslyFormattedCitation":"[95]"},"properties":{"noteIndex":0},"schema":"https://github.com/citation-style-language/schema/raw/master/csl-citation.json"}</w:instrText>
      </w:r>
      <w:r w:rsidRPr="009D6FDD">
        <w:rPr>
          <w:rFonts w:cs="Times New Roman"/>
        </w:rPr>
        <w:fldChar w:fldCharType="separate"/>
      </w:r>
      <w:r w:rsidR="0054030F" w:rsidRPr="0054030F">
        <w:rPr>
          <w:rFonts w:cs="Times New Roman"/>
          <w:noProof/>
        </w:rPr>
        <w:t>[95]</w:t>
      </w:r>
      <w:r w:rsidRPr="009D6FDD">
        <w:rPr>
          <w:rFonts w:cs="Times New Roman"/>
        </w:rPr>
        <w:fldChar w:fldCharType="end"/>
      </w:r>
      <w:r w:rsidRPr="009D6FDD">
        <w:rPr>
          <w:rFonts w:cs="Times New Roman"/>
        </w:rPr>
        <w:t>. Rho correlations coefficients of &gt;</w:t>
      </w:r>
      <w:r w:rsidRPr="009D6FDD">
        <w:rPr>
          <w:rFonts w:eastAsia="MS Gothic" w:cs="Times New Roman"/>
        </w:rPr>
        <w:t> </w:t>
      </w:r>
      <w:r w:rsidRPr="009D6FDD">
        <w:rPr>
          <w:rFonts w:cs="Times New Roman"/>
        </w:rPr>
        <w:t>0.7 were considered strong correlations, coefficients between 0.5–0.7 were considered moderate, and coefficients between 0.3 and 0.5 were considered weak</w:t>
      </w:r>
      <w:r w:rsidRPr="009D6FDD">
        <w:rPr>
          <w:rFonts w:cs="Times New Roman"/>
        </w:rPr>
        <w:fldChar w:fldCharType="begin" w:fldLock="1"/>
      </w:r>
      <w:r w:rsidR="0054030F">
        <w:rPr>
          <w:rFonts w:cs="Times New Roman"/>
        </w:rPr>
        <w:instrText>ADDIN CSL_CITATION {"citationItems":[{"id":"ITEM-1","itemData":{"DOI":"10.1186/s12913-019-4084-3","ISSN":"14726963","PMID":"31035992","abstract":"Background: Long length of stays (LOS) in emergency departments (ED) negatively affect quality of care. Ordering of inappropriate diagnostic tests contributes to long LOS and reduces quality of care. One strategy to change practice patterns is to use performance feedback dashboards for physicians. While this strategy has proven to be successful in multiple settings, the most effective ways to deliver such interventions remain unknown. Involving end-users in the process is likely important for a successful design and implementation of a performance dashboard within a specific workplace culture. This mixed methods study aimed to develop design requirements for an ED performance dashboard and to understand the role of culture and social networks in the adoption process. Methods: We performed 13 semi-structured interviews with attending physicians in different roles within a single public ED in the U.S. to get an in-depth understanding of physicians' needs and concerns. Principles of human-centered design were used to translate these interviews into design requirements and to iteratively develop a front-end performance feedback dashboard. Pre- and post- surveys were used to evaluate the effect of the dashboard on physicians' motivation and to measure their perception of the usefulness of the dashboard. Data on the ED culture and underlying social network were collected. Outcomes were compared between physicians involved in the human-centered design process, those with exposure to the design process through the ED social network, and those with limited exposure. Results: Key design requirements obtained from the interviews were ease of access, drilldown functionality, customization, and a visual data display including monthly time-trends and blinded peer-comparisons. Identified barriers included concerns about unintended consequences and the veracity of underlying data. The surveys revealed that the ED culture and social network are associated with reported usefulness of the dashboard. Additionally, physicians' motivation was differentially affected by the dashboard based on their position in the social network. Conclusions: This study demonstrates the feasibility of designing a performance feedback dashboard using a human-centered design approach in the ED setting. Additionally, we show preliminary evidence that the culture and underlying social network are of key importance for successful adoption of a dashboard.","author":[{"dropping-particle":"","family":"Deen","given":"Welmoed K.","non-dropping-particle":"Van","parse-names":false,"suffix":""},{"dropping-particle":"","family":"Cho","given":"Edward S.","non-dropping-particle":"","parse-names":false,"suffix":""},{"dropping-particle":"","family":"Pustolski","given":"Kathryn","non-dropping-particle":"","parse-names":false,"suffix":""},{"dropping-particle":"","family":"Wixon","given":"Dennis","non-dropping-particle":"","parse-names":false,"suffix":""},{"dropping-particle":"","family":"Lamb","given":"Shona","non-dropping-particle":"","parse-names":false,"suffix":""},{"dropping-particle":"","family":"Valente","given":"Thomas W.","non-dropping-particle":"","parse-names":false,"suffix":""},{"dropping-particle":"","family":"Menchine","given":"Michael","non-dropping-particle":"","parse-names":false,"suffix":""}],"container-title":"BMC Health Services Research","id":"ITEM-1","issue":"1","issued":{"date-parts":[["2019","4","29"]]},"page":"1-13","publisher":"BioMed Central Ltd.","title":"Involving end-users in the design of an audit and feedback intervention in the emergency department setting - A mixed methods study","type":"article-journal","volume":"19"},"uris":["http://www.mendeley.com/documents/?uuid=92d6ceb2-45f1-3742-baf2-239aaa0d1a5e"]}],"mendeley":{"formattedCitation":"[95]","plainTextFormattedCitation":"[95]","previouslyFormattedCitation":"[95]"},"properties":{"noteIndex":0},"schema":"https://github.com/citation-style-language/schema/raw/master/csl-citation.json"}</w:instrText>
      </w:r>
      <w:r w:rsidRPr="009D6FDD">
        <w:rPr>
          <w:rFonts w:cs="Times New Roman"/>
        </w:rPr>
        <w:fldChar w:fldCharType="separate"/>
      </w:r>
      <w:r w:rsidR="0054030F" w:rsidRPr="0054030F">
        <w:rPr>
          <w:rFonts w:cs="Times New Roman"/>
          <w:noProof/>
        </w:rPr>
        <w:t>[95]</w:t>
      </w:r>
      <w:r w:rsidRPr="009D6FDD">
        <w:rPr>
          <w:rFonts w:cs="Times New Roman"/>
        </w:rPr>
        <w:fldChar w:fldCharType="end"/>
      </w:r>
      <w:r w:rsidRPr="009D6FDD">
        <w:rPr>
          <w:rFonts w:cs="Times New Roman"/>
        </w:rPr>
        <w:t>. A p-value of &lt;</w:t>
      </w:r>
      <w:r w:rsidRPr="009D6FDD">
        <w:rPr>
          <w:rFonts w:eastAsia="MS Gothic" w:cs="Times New Roman"/>
        </w:rPr>
        <w:t> </w:t>
      </w:r>
      <w:r w:rsidRPr="009D6FDD">
        <w:rPr>
          <w:rFonts w:cs="Times New Roman"/>
        </w:rPr>
        <w:t>0.05 was considered significant</w:t>
      </w:r>
      <w:r w:rsidRPr="009D6FDD">
        <w:rPr>
          <w:rFonts w:cs="Times New Roman"/>
        </w:rPr>
        <w:fldChar w:fldCharType="begin" w:fldLock="1"/>
      </w:r>
      <w:r w:rsidR="0054030F">
        <w:rPr>
          <w:rFonts w:cs="Times New Roman"/>
        </w:rPr>
        <w:instrText>ADDIN CSL_CITATION {"citationItems":[{"id":"ITEM-1","itemData":{"DOI":"10.1186/s12913-019-4084-3","ISSN":"14726963","PMID":"31035992","abstract":"Background: Long length of stays (LOS) in emergency departments (ED) negatively affect quality of care. Ordering of inappropriate diagnostic tests contributes to long LOS and reduces quality of care. One strategy to change practice patterns is to use performance feedback dashboards for physicians. While this strategy has proven to be successful in multiple settings, the most effective ways to deliver such interventions remain unknown. Involving end-users in the process is likely important for a successful design and implementation of a performance dashboard within a specific workplace culture. This mixed methods study aimed to develop design requirements for an ED performance dashboard and to understand the role of culture and social networks in the adoption process. Methods: We performed 13 semi-structured interviews with attending physicians in different roles within a single public ED in the U.S. to get an in-depth understanding of physicians' needs and concerns. Principles of human-centered design were used to translate these interviews into design requirements and to iteratively develop a front-end performance feedback dashboard. Pre- and post- surveys were used to evaluate the effect of the dashboard on physicians' motivation and to measure their perception of the usefulness of the dashboard. Data on the ED culture and underlying social network were collected. Outcomes were compared between physicians involved in the human-centered design process, those with exposure to the design process through the ED social network, and those with limited exposure. Results: Key design requirements obtained from the interviews were ease of access, drilldown functionality, customization, and a visual data display including monthly time-trends and blinded peer-comparisons. Identified barriers included concerns about unintended consequences and the veracity of underlying data. The surveys revealed that the ED culture and social network are associated with reported usefulness of the dashboard. Additionally, physicians' motivation was differentially affected by the dashboard based on their position in the social network. Conclusions: This study demonstrates the feasibility of designing a performance feedback dashboard using a human-centered design approach in the ED setting. Additionally, we show preliminary evidence that the culture and underlying social network are of key importance for successful adoption of a dashboard.","author":[{"dropping-particle":"","family":"Deen","given":"Welmoed K.","non-dropping-particle":"Van","parse-names":false,"suffix":""},{"dropping-particle":"","family":"Cho","given":"Edward S.","non-dropping-particle":"","parse-names":false,"suffix":""},{"dropping-particle":"","family":"Pustolski","given":"Kathryn","non-dropping-particle":"","parse-names":false,"suffix":""},{"dropping-particle":"","family":"Wixon","given":"Dennis","non-dropping-particle":"","parse-names":false,"suffix":""},{"dropping-particle":"","family":"Lamb","given":"Shona","non-dropping-particle":"","parse-names":false,"suffix":""},{"dropping-particle":"","family":"Valente","given":"Thomas W.","non-dropping-particle":"","parse-names":false,"suffix":""},{"dropping-particle":"","family":"Menchine","given":"Michael","non-dropping-particle":"","parse-names":false,"suffix":""}],"container-title":"BMC Health Services Research","id":"ITEM-1","issue":"1","issued":{"date-parts":[["2019","4","29"]]},"page":"1-13","publisher":"BioMed Central Ltd.","title":"Involving end-users in the design of an audit and feedback intervention in the emergency department setting - A mixed methods study","type":"article-journal","volume":"19"},"uris":["http://www.mendeley.com/documents/?uuid=92d6ceb2-45f1-3742-baf2-239aaa0d1a5e"]}],"mendeley":{"formattedCitation":"[95]","plainTextFormattedCitation":"[95]","previouslyFormattedCitation":"[95]"},"properties":{"noteIndex":0},"schema":"https://github.com/citation-style-language/schema/raw/master/csl-citation.json"}</w:instrText>
      </w:r>
      <w:r w:rsidRPr="009D6FDD">
        <w:rPr>
          <w:rFonts w:cs="Times New Roman"/>
        </w:rPr>
        <w:fldChar w:fldCharType="separate"/>
      </w:r>
      <w:r w:rsidR="0054030F" w:rsidRPr="0054030F">
        <w:rPr>
          <w:rFonts w:cs="Times New Roman"/>
          <w:noProof/>
        </w:rPr>
        <w:t>[95]</w:t>
      </w:r>
      <w:r w:rsidRPr="009D6FDD">
        <w:rPr>
          <w:rFonts w:cs="Times New Roman"/>
        </w:rPr>
        <w:fldChar w:fldCharType="end"/>
      </w:r>
      <w:r w:rsidRPr="009D6FDD">
        <w:rPr>
          <w:rFonts w:cs="Times New Roman"/>
        </w:rPr>
        <w:t>. Analyses were performed with Python in Jupiter Notebook.</w:t>
      </w:r>
      <w:r w:rsidR="00232011" w:rsidRPr="009D6FDD">
        <w:rPr>
          <w:rFonts w:cs="Times New Roman"/>
        </w:rPr>
        <w:t xml:space="preserve"> </w:t>
      </w:r>
      <w:r w:rsidR="00232011" w:rsidRPr="009D6FDD">
        <w:rPr>
          <w:rFonts w:cs="Times New Roman"/>
          <w:lang w:val="en-US" w:eastAsia="zh-CN"/>
        </w:rPr>
        <w:t>Now we start to analyze the correlation coefficients of the mother's age at childbirth, whether the mother smoked during pregnancy, and the weight of the newborn baby.</w:t>
      </w:r>
    </w:p>
    <w:p w14:paraId="5217FA5C" w14:textId="4FA97F57" w:rsidR="004C0B1C" w:rsidRPr="009D6FDD" w:rsidRDefault="004C0B1C" w:rsidP="00992C80">
      <w:pPr>
        <w:shd w:val="clear" w:color="auto" w:fill="FFFFFF"/>
        <w:spacing w:before="0" w:after="0"/>
        <w:rPr>
          <w:rFonts w:cs="Times New Roman"/>
          <w:lang w:val="en-US" w:eastAsia="zh-CN"/>
        </w:rPr>
      </w:pPr>
    </w:p>
    <w:p w14:paraId="347B34D9" w14:textId="77777777" w:rsidR="00992C80" w:rsidRPr="009D6FDD" w:rsidRDefault="00992C80" w:rsidP="00992C80">
      <w:pPr>
        <w:shd w:val="clear" w:color="auto" w:fill="FFFFFF"/>
        <w:spacing w:before="0" w:after="0"/>
        <w:jc w:val="left"/>
        <w:rPr>
          <w:rFonts w:cs="Times New Roman"/>
          <w:b/>
          <w:bCs/>
          <w:lang w:val="en-US" w:eastAsia="zh-CN"/>
        </w:rPr>
      </w:pPr>
    </w:p>
    <w:p w14:paraId="75A7358E" w14:textId="77777777" w:rsidR="00992C80" w:rsidRPr="009D6FDD" w:rsidRDefault="00992C80" w:rsidP="00992C80">
      <w:pPr>
        <w:shd w:val="clear" w:color="auto" w:fill="FFFFFF"/>
        <w:spacing w:before="0" w:after="0"/>
        <w:jc w:val="center"/>
        <w:rPr>
          <w:rFonts w:cs="Times New Roman"/>
          <w:lang w:val="en-US" w:eastAsia="zh-CN"/>
        </w:rPr>
      </w:pPr>
      <w:r w:rsidRPr="009D6FDD">
        <w:rPr>
          <w:rFonts w:cs="Times New Roman"/>
          <w:noProof/>
        </w:rPr>
        <w:lastRenderedPageBreak/>
        <w:drawing>
          <wp:inline distT="0" distB="0" distL="0" distR="0" wp14:anchorId="2E965D91" wp14:editId="15E05D85">
            <wp:extent cx="3241406" cy="2569854"/>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41406" cy="2569854"/>
                    </a:xfrm>
                    <a:prstGeom prst="rect">
                      <a:avLst/>
                    </a:prstGeom>
                  </pic:spPr>
                </pic:pic>
              </a:graphicData>
            </a:graphic>
          </wp:inline>
        </w:drawing>
      </w:r>
    </w:p>
    <w:p w14:paraId="2ABE88CA" w14:textId="1BABA093" w:rsidR="00992C80" w:rsidRPr="009D6FDD" w:rsidRDefault="00660DCC" w:rsidP="00992C80">
      <w:pPr>
        <w:shd w:val="clear" w:color="auto" w:fill="FFFFFF"/>
        <w:spacing w:before="0" w:after="0"/>
        <w:jc w:val="center"/>
        <w:rPr>
          <w:rFonts w:cs="Times New Roman"/>
          <w:lang w:val="en-US" w:eastAsia="zh-CN"/>
        </w:rPr>
      </w:pPr>
      <w:bookmarkStart w:id="145" w:name="Figure43"/>
      <w:r w:rsidRPr="009D6FDD">
        <w:rPr>
          <w:rFonts w:cs="Times New Roman"/>
          <w:lang w:val="en-US" w:eastAsia="zh-CN"/>
        </w:rPr>
        <w:t>Figure 4.3</w:t>
      </w:r>
      <w:bookmarkEnd w:id="145"/>
      <w:r w:rsidRPr="009D6FDD">
        <w:rPr>
          <w:rFonts w:cs="Times New Roman"/>
          <w:lang w:val="en-US" w:eastAsia="zh-CN"/>
        </w:rPr>
        <w:t xml:space="preserve">: </w:t>
      </w:r>
      <w:r w:rsidR="00E5035A" w:rsidRPr="009D6FDD">
        <w:rPr>
          <w:rFonts w:cs="Times New Roman"/>
          <w:lang w:val="en-US" w:eastAsia="zh-CN"/>
        </w:rPr>
        <w:t>Confusion Matrix to show the c</w:t>
      </w:r>
      <w:r w:rsidR="00992C80" w:rsidRPr="009D6FDD">
        <w:rPr>
          <w:rFonts w:cs="Times New Roman"/>
          <w:lang w:val="en-US" w:eastAsia="zh-CN"/>
        </w:rPr>
        <w:t xml:space="preserve">orrelation coefficient </w:t>
      </w:r>
      <w:r w:rsidR="00E5035A" w:rsidRPr="009D6FDD">
        <w:rPr>
          <w:rFonts w:cs="Times New Roman"/>
          <w:lang w:val="en-US" w:eastAsia="zh-CN"/>
        </w:rPr>
        <w:t>between variables.</w:t>
      </w:r>
    </w:p>
    <w:p w14:paraId="6A927F21"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It can be seen from the figure that the correlation coefficient values of the independent variable (the mother's age at delivery, whether the mother smoked during pregnancy) and the dependent variable (newborn baby weight) are all less than 0.3, which seems to indicate the degree of correlation between the independent variable and the dependent variable Extremely weak.</w:t>
      </w:r>
    </w:p>
    <w:p w14:paraId="1123F559" w14:textId="77777777" w:rsidR="00992C80" w:rsidRPr="009D6FDD" w:rsidRDefault="00992C80" w:rsidP="00992C80">
      <w:pPr>
        <w:shd w:val="clear" w:color="auto" w:fill="FFFFFF"/>
        <w:spacing w:before="0" w:after="0"/>
        <w:rPr>
          <w:rFonts w:cs="Times New Roman"/>
          <w:lang w:val="en-US" w:eastAsia="zh-CN"/>
        </w:rPr>
      </w:pPr>
    </w:p>
    <w:p w14:paraId="2B882170" w14:textId="3BBD4966"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By consulting related literature, it is found that in actual problems, the correlation coefficient is generally calculated using sample data, so it has a certain degree of randomness, especially if the sample size is relatively small, this randomness is greater. In this case, use the sample the reliability of the correlation coefficient estimation of the overall correlation coefficient will be greatly questioned, that is, the sample correlation coefficient does not indicate whether the two populations from which the sample comes from have a significant linear relationship. Therefore, it needs to be statistically inferred to determine whether there is a correlation between variables through testing methods, and we need to conduct further testing and analysis between variables.</w:t>
      </w:r>
    </w:p>
    <w:p w14:paraId="67B5A4BF" w14:textId="77777777" w:rsidR="005936D1" w:rsidRPr="009D6FDD" w:rsidRDefault="005936D1" w:rsidP="00992C80">
      <w:pPr>
        <w:shd w:val="clear" w:color="auto" w:fill="FFFFFF"/>
        <w:spacing w:before="0" w:after="0"/>
        <w:rPr>
          <w:rFonts w:cs="Times New Roman"/>
          <w:lang w:val="en-US" w:eastAsia="zh-CN"/>
        </w:rPr>
      </w:pPr>
    </w:p>
    <w:p w14:paraId="2621C762" w14:textId="3E7E134C" w:rsidR="00992C80" w:rsidRPr="009D6FDD" w:rsidRDefault="00992C80" w:rsidP="00992C80">
      <w:pPr>
        <w:shd w:val="clear" w:color="auto" w:fill="FFFFFF"/>
        <w:spacing w:before="0" w:after="0"/>
        <w:rPr>
          <w:rFonts w:cs="Times New Roman"/>
          <w:b/>
          <w:bCs/>
          <w:lang w:val="en-US" w:eastAsia="zh-CN"/>
        </w:rPr>
      </w:pPr>
      <w:r w:rsidRPr="009D6FDD">
        <w:rPr>
          <w:rFonts w:cs="Times New Roman"/>
          <w:b/>
          <w:bCs/>
          <w:lang w:val="en-US" w:eastAsia="zh-CN"/>
        </w:rPr>
        <w:t>Statistical Approach Selection</w:t>
      </w:r>
    </w:p>
    <w:p w14:paraId="78EAC6E0" w14:textId="77777777" w:rsidR="00992C80" w:rsidRPr="009D6FDD" w:rsidRDefault="00992C80" w:rsidP="00992C80">
      <w:pPr>
        <w:shd w:val="clear" w:color="auto" w:fill="FFFFFF"/>
        <w:spacing w:before="0" w:after="0"/>
        <w:jc w:val="left"/>
        <w:rPr>
          <w:rFonts w:cs="Times New Roman"/>
          <w:lang w:val="en-US" w:eastAsia="zh-CN"/>
        </w:rPr>
      </w:pPr>
      <w:r w:rsidRPr="009D6FDD">
        <w:rPr>
          <w:rFonts w:cs="Times New Roman"/>
          <w:lang w:val="en-US" w:eastAsia="zh-CN"/>
        </w:rPr>
        <w:t>In order to explore whether the mother’s smoking during pregnancy affects the weight of the newborn baby, we divide the data in the questionnaire into the pregnant mother’s smoking group and the mother’s non-smoker group. In order to study the effect of smoking on the weight of newborn babies, we also set up a group of mothers who did not smoke during pregnancy as a control group.</w:t>
      </w:r>
    </w:p>
    <w:p w14:paraId="61DC7C21" w14:textId="5CB9A7F9" w:rsidR="00992C80" w:rsidRPr="009D6FDD" w:rsidRDefault="00992C80" w:rsidP="00992C80">
      <w:pPr>
        <w:shd w:val="clear" w:color="auto" w:fill="FFFFFF"/>
        <w:spacing w:before="0" w:after="0"/>
        <w:jc w:val="center"/>
        <w:rPr>
          <w:rFonts w:cs="Times New Roman"/>
          <w:lang w:val="en-US" w:eastAsia="zh-CN"/>
        </w:rPr>
      </w:pPr>
      <w:r w:rsidRPr="009D6FDD">
        <w:rPr>
          <w:rFonts w:cs="Times New Roman"/>
          <w:noProof/>
        </w:rPr>
        <w:lastRenderedPageBreak/>
        <w:drawing>
          <wp:inline distT="0" distB="0" distL="0" distR="0" wp14:anchorId="0ECB6BE2" wp14:editId="6B1F3C23">
            <wp:extent cx="3101008" cy="162096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01008" cy="1620962"/>
                    </a:xfrm>
                    <a:prstGeom prst="rect">
                      <a:avLst/>
                    </a:prstGeom>
                  </pic:spPr>
                </pic:pic>
              </a:graphicData>
            </a:graphic>
          </wp:inline>
        </w:drawing>
      </w:r>
    </w:p>
    <w:p w14:paraId="596DD06D" w14:textId="6EC083B3" w:rsidR="00D73A2C" w:rsidRPr="009D6FDD" w:rsidRDefault="00D73A2C" w:rsidP="00992C80">
      <w:pPr>
        <w:shd w:val="clear" w:color="auto" w:fill="FFFFFF"/>
        <w:spacing w:before="0" w:after="0"/>
        <w:jc w:val="center"/>
        <w:rPr>
          <w:rFonts w:cs="Times New Roman"/>
          <w:lang w:val="en-US" w:eastAsia="zh-CN"/>
        </w:rPr>
      </w:pPr>
      <w:bookmarkStart w:id="146" w:name="Figure44"/>
      <w:r w:rsidRPr="009D6FDD">
        <w:rPr>
          <w:rFonts w:cs="Times New Roman"/>
          <w:lang w:val="en-US" w:eastAsia="zh-CN"/>
        </w:rPr>
        <w:t>Figure</w:t>
      </w:r>
      <w:r w:rsidR="000A01CC" w:rsidRPr="009D6FDD">
        <w:rPr>
          <w:rFonts w:cs="Times New Roman"/>
          <w:lang w:val="en-US" w:eastAsia="zh-CN"/>
        </w:rPr>
        <w:t xml:space="preserve"> 4.4</w:t>
      </w:r>
      <w:bookmarkEnd w:id="146"/>
      <w:r w:rsidRPr="009D6FDD">
        <w:rPr>
          <w:rFonts w:cs="Times New Roman"/>
          <w:lang w:val="en-US" w:eastAsia="zh-CN"/>
        </w:rPr>
        <w:t xml:space="preserve">: </w:t>
      </w:r>
    </w:p>
    <w:p w14:paraId="6292E876"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From the above table, we find that the average weight of newborn babies in the mother's non-smoking group during pregnancy is 6.85 pounds, and the average weight of newborn babies in the mother's smoking group during pregnancy is 6.54 pounds. The weight of 50% of newborn babies in the mothers who did not smoke during pregnancy was 6 to 8 pounds, while the data of 50% of babies whose mothers smoked during pregnancy was 6 to 7 pounds. Indeed, there is a difference between the two sets of data, but whether this difference comes from whether the mother smoked during pregnancy or because of sample errors, we conducted a T test analysis on the two sets of data to find out the reason. As there are three types of T test, we will look into which type of T test is best fit in the case.</w:t>
      </w:r>
    </w:p>
    <w:p w14:paraId="38ECD4FA" w14:textId="77777777" w:rsidR="00992C80" w:rsidRPr="009D6FDD" w:rsidRDefault="00992C80" w:rsidP="00992C80">
      <w:pPr>
        <w:shd w:val="clear" w:color="auto" w:fill="FFFFFF"/>
        <w:spacing w:before="0" w:after="0"/>
        <w:jc w:val="left"/>
        <w:rPr>
          <w:rFonts w:cs="Times New Roman"/>
          <w:lang w:val="en-US" w:eastAsia="zh-CN"/>
        </w:rPr>
      </w:pPr>
    </w:p>
    <w:p w14:paraId="70B35A0D" w14:textId="77777777" w:rsidR="00992C80" w:rsidRPr="009D6FDD" w:rsidRDefault="00992C80" w:rsidP="00992C80">
      <w:pPr>
        <w:shd w:val="clear" w:color="auto" w:fill="FFFFFF"/>
        <w:spacing w:before="0" w:after="0"/>
        <w:jc w:val="center"/>
        <w:rPr>
          <w:rFonts w:cs="Times New Roman"/>
          <w:lang w:val="en-US" w:eastAsia="zh-CN"/>
        </w:rPr>
      </w:pPr>
      <w:r w:rsidRPr="009D6FDD">
        <w:rPr>
          <w:rFonts w:cs="Times New Roman"/>
          <w:noProof/>
        </w:rPr>
        <w:drawing>
          <wp:inline distT="0" distB="0" distL="0" distR="0" wp14:anchorId="06C23E80" wp14:editId="4193C619">
            <wp:extent cx="2732218" cy="1889471"/>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68">
                      <a:extLst>
                        <a:ext uri="{28A0092B-C50C-407E-A947-70E740481C1C}">
                          <a14:useLocalDpi xmlns:a14="http://schemas.microsoft.com/office/drawing/2010/main" val="0"/>
                        </a:ext>
                      </a:extLst>
                    </a:blip>
                    <a:stretch>
                      <a:fillRect/>
                    </a:stretch>
                  </pic:blipFill>
                  <pic:spPr>
                    <a:xfrm>
                      <a:off x="0" y="0"/>
                      <a:ext cx="2732218" cy="1889471"/>
                    </a:xfrm>
                    <a:prstGeom prst="rect">
                      <a:avLst/>
                    </a:prstGeom>
                  </pic:spPr>
                </pic:pic>
              </a:graphicData>
            </a:graphic>
          </wp:inline>
        </w:drawing>
      </w:r>
    </w:p>
    <w:p w14:paraId="2B929FC2" w14:textId="4AA490B2" w:rsidR="00992C80" w:rsidRPr="009D6FDD" w:rsidRDefault="00B208D5" w:rsidP="00992C80">
      <w:pPr>
        <w:shd w:val="clear" w:color="auto" w:fill="FFFFFF"/>
        <w:spacing w:before="0" w:after="0"/>
        <w:jc w:val="center"/>
        <w:rPr>
          <w:rFonts w:cs="Times New Roman"/>
          <w:lang w:val="en-US" w:eastAsia="zh-CN"/>
        </w:rPr>
      </w:pPr>
      <w:bookmarkStart w:id="147" w:name="Figure45"/>
      <w:r w:rsidRPr="009D6FDD">
        <w:rPr>
          <w:rFonts w:cs="Times New Roman"/>
          <w:lang w:val="en-US" w:eastAsia="zh-CN"/>
        </w:rPr>
        <w:t>Figure 4.5</w:t>
      </w:r>
      <w:bookmarkEnd w:id="147"/>
      <w:r w:rsidRPr="009D6FDD">
        <w:rPr>
          <w:rFonts w:cs="Times New Roman"/>
          <w:lang w:val="en-US" w:eastAsia="zh-CN"/>
        </w:rPr>
        <w:t xml:space="preserve">: </w:t>
      </w:r>
      <w:r w:rsidR="00992C80" w:rsidRPr="009D6FDD">
        <w:rPr>
          <w:rFonts w:cs="Times New Roman"/>
          <w:lang w:val="en-US" w:eastAsia="zh-CN"/>
        </w:rPr>
        <w:t xml:space="preserve">Infant weight’s plot of standard normal probability density </w:t>
      </w:r>
    </w:p>
    <w:p w14:paraId="330792D8"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It can be seen from the standard normal probability density estimation graph that the two sample populations approximately obey a normal distribution. Since we are analyzing whether the mother’s smoking during pregnancy and the mother’s non-smoking during pregnancy (quantitative data) have an effect on the weight of the newborn baby (quantitative data), according to the analysis in Chapter 2.4.5, our study is suitable for independent T-test.</w:t>
      </w:r>
    </w:p>
    <w:p w14:paraId="4499393E" w14:textId="77777777" w:rsidR="00992C80" w:rsidRPr="009D6FDD" w:rsidRDefault="00992C80" w:rsidP="00992C80">
      <w:pPr>
        <w:shd w:val="clear" w:color="auto" w:fill="FFFFFF"/>
        <w:spacing w:before="0" w:after="0"/>
        <w:rPr>
          <w:rFonts w:cs="Times New Roman"/>
          <w:lang w:val="en-US" w:eastAsia="zh-CN"/>
        </w:rPr>
      </w:pPr>
    </w:p>
    <w:p w14:paraId="4535D205"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Now we establish the hypothesis of the independent sample T test:</w:t>
      </w:r>
    </w:p>
    <w:p w14:paraId="3CC6E322" w14:textId="77777777" w:rsidR="00992C80" w:rsidRPr="009D6FDD" w:rsidRDefault="00992C80" w:rsidP="00992C80">
      <w:pPr>
        <w:rPr>
          <w:rFonts w:cs="Times New Roman"/>
          <w:lang w:val="en-US" w:eastAsia="zh-CN"/>
        </w:rPr>
      </w:pPr>
      <w:r w:rsidRPr="009D6FDD">
        <w:rPr>
          <w:rFonts w:cs="Times New Roman"/>
          <w:lang w:val="en-US" w:eastAsia="zh-CN"/>
        </w:rPr>
        <w:lastRenderedPageBreak/>
        <w:t xml:space="preserve">H0: μ1-μ2 </w:t>
      </w:r>
      <w:r w:rsidRPr="009D6FDD">
        <w:rPr>
          <w:rFonts w:cs="Times New Roman"/>
          <w:lang w:val="en-US" w:eastAsia="zh-CN"/>
        </w:rPr>
        <w:t>＝</w:t>
      </w:r>
      <w:r w:rsidRPr="009D6FDD">
        <w:rPr>
          <w:rFonts w:cs="Times New Roman"/>
          <w:lang w:val="en-US" w:eastAsia="zh-CN"/>
        </w:rPr>
        <w:t xml:space="preserve"> 0</w:t>
      </w:r>
    </w:p>
    <w:p w14:paraId="3504569C" w14:textId="77777777" w:rsidR="00992C80" w:rsidRPr="009D6FDD" w:rsidRDefault="00992C80" w:rsidP="00992C80">
      <w:pPr>
        <w:rPr>
          <w:rFonts w:cs="Times New Roman"/>
          <w:lang w:val="en-US" w:eastAsia="zh-CN"/>
        </w:rPr>
      </w:pPr>
      <w:r w:rsidRPr="009D6FDD">
        <w:rPr>
          <w:rFonts w:cs="Times New Roman"/>
          <w:lang w:val="en-US" w:eastAsia="zh-CN"/>
        </w:rPr>
        <w:t>H1: μ1-μ2 ≠ 0</w:t>
      </w:r>
    </w:p>
    <w:p w14:paraId="027B6E8D" w14:textId="3264A77E"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We performed Levene's homogeneity test of variance (α=0.05) on the data of the weight of the newborn baby when the mother smoked during pregnancy and the weight of the newborn baby when the mother did not smoke during pregnancy. The Student t test was used to judge whether the variances of the two populations were equal (Student's t test or Welch T test (Welch's t test). If the p-value is inferior or equal to the significance level 0.05, we can reject the null hypothesis and accept the alternative hypothesis</w:t>
      </w:r>
      <w:r w:rsidRPr="009D6FDD">
        <w:rPr>
          <w:rFonts w:cs="Times New Roman"/>
          <w:lang w:val="en-US" w:eastAsia="zh-CN"/>
        </w:rPr>
        <w:fldChar w:fldCharType="begin" w:fldLock="1"/>
      </w:r>
      <w:r w:rsidR="0054030F">
        <w:rPr>
          <w:rFonts w:cs="Times New Roman"/>
          <w:lang w:val="en-US" w:eastAsia="zh-CN"/>
        </w:rPr>
        <w:instrText>ADDIN CSL_CITATION {"citationItems":[{"id":"ITEM-1","itemData":{"URL":"https://www.datanovia.com/en/lessons/types-of-t-test/unpaired-t-test/welch-t-test/","accessed":{"date-parts":[["2021","4","22"]]},"id":"ITEM-1","issued":{"date-parts":[["0"]]},"title":"Welch T-Test : Excellent Reference You will Love - Datanovia","type":"webpage"},"uris":["http://www.mendeley.com/documents/?uuid=a95e5a34-fb64-3548-8302-21edee44ac2f"]}],"mendeley":{"formattedCitation":"[111]","plainTextFormattedCitation":"[111]","previouslyFormattedCitation":"[111]"},"properties":{"noteIndex":0},"schema":"https://github.com/citation-style-language/schema/raw/master/csl-citation.json"}</w:instrText>
      </w:r>
      <w:r w:rsidRPr="009D6FDD">
        <w:rPr>
          <w:rFonts w:cs="Times New Roman"/>
          <w:lang w:val="en-US" w:eastAsia="zh-CN"/>
        </w:rPr>
        <w:fldChar w:fldCharType="separate"/>
      </w:r>
      <w:r w:rsidR="0054030F" w:rsidRPr="0054030F">
        <w:rPr>
          <w:rFonts w:cs="Times New Roman"/>
          <w:noProof/>
          <w:lang w:val="en-US" w:eastAsia="zh-CN"/>
        </w:rPr>
        <w:t>[111]</w:t>
      </w:r>
      <w:r w:rsidRPr="009D6FDD">
        <w:rPr>
          <w:rFonts w:cs="Times New Roman"/>
          <w:lang w:val="en-US" w:eastAsia="zh-CN"/>
        </w:rPr>
        <w:fldChar w:fldCharType="end"/>
      </w:r>
      <w:r w:rsidRPr="009D6FDD">
        <w:rPr>
          <w:rFonts w:cs="Times New Roman"/>
          <w:lang w:val="en-US" w:eastAsia="zh-CN"/>
        </w:rPr>
        <w:t>. In other words, we can conclude that the mean values of group A and B are significantly different</w:t>
      </w:r>
      <w:r w:rsidRPr="009D6FDD">
        <w:rPr>
          <w:rFonts w:cs="Times New Roman"/>
          <w:lang w:val="en-US" w:eastAsia="zh-CN"/>
        </w:rPr>
        <w:fldChar w:fldCharType="begin" w:fldLock="1"/>
      </w:r>
      <w:r w:rsidR="0054030F">
        <w:rPr>
          <w:rFonts w:cs="Times New Roman"/>
          <w:lang w:val="en-US" w:eastAsia="zh-CN"/>
        </w:rPr>
        <w:instrText>ADDIN CSL_CITATION {"citationItems":[{"id":"ITEM-1","itemData":{"URL":"https://www.datanovia.com/en/lessons/types-of-t-test/unpaired-t-test/welch-t-test/","accessed":{"date-parts":[["2021","4","22"]]},"id":"ITEM-1","issued":{"date-parts":[["0"]]},"title":"Welch T-Test : Excellent Reference You will Love - Datanovia","type":"webpage"},"uris":["http://www.mendeley.com/documents/?uuid=a95e5a34-fb64-3548-8302-21edee44ac2f"]}],"mendeley":{"formattedCitation":"[111]","plainTextFormattedCitation":"[111]","previouslyFormattedCitation":"[111]"},"properties":{"noteIndex":0},"schema":"https://github.com/citation-style-language/schema/raw/master/csl-citation.json"}</w:instrText>
      </w:r>
      <w:r w:rsidRPr="009D6FDD">
        <w:rPr>
          <w:rFonts w:cs="Times New Roman"/>
          <w:lang w:val="en-US" w:eastAsia="zh-CN"/>
        </w:rPr>
        <w:fldChar w:fldCharType="separate"/>
      </w:r>
      <w:r w:rsidR="0054030F" w:rsidRPr="0054030F">
        <w:rPr>
          <w:rFonts w:cs="Times New Roman"/>
          <w:noProof/>
          <w:lang w:val="en-US" w:eastAsia="zh-CN"/>
        </w:rPr>
        <w:t>[111]</w:t>
      </w:r>
      <w:r w:rsidRPr="009D6FDD">
        <w:rPr>
          <w:rFonts w:cs="Times New Roman"/>
          <w:lang w:val="en-US" w:eastAsia="zh-CN"/>
        </w:rPr>
        <w:fldChar w:fldCharType="end"/>
      </w:r>
      <w:r w:rsidRPr="009D6FDD">
        <w:rPr>
          <w:rFonts w:cs="Times New Roman"/>
          <w:lang w:val="en-US" w:eastAsia="zh-CN"/>
        </w:rPr>
        <w:t>.</w:t>
      </w:r>
    </w:p>
    <w:p w14:paraId="544CBC76" w14:textId="77777777" w:rsidR="00992C80" w:rsidRPr="009D6FDD" w:rsidRDefault="00992C80" w:rsidP="00992C80">
      <w:pPr>
        <w:shd w:val="clear" w:color="auto" w:fill="FFFFFF"/>
        <w:spacing w:before="0" w:after="0"/>
        <w:rPr>
          <w:rFonts w:cs="Times New Roman"/>
          <w:lang w:val="en-US" w:eastAsia="zh-CN"/>
        </w:rPr>
      </w:pPr>
    </w:p>
    <w:p w14:paraId="1EE6DF47"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The P value of Levene's homogeneity of variance test was calculated to be 0.258. In our example, the tested p-value is less than the threshold 0.05, so the variances of the sample groups are not equal. The P value (0.258) is greater than the significance level α (0.05), so the null hypothesis cannot be rejected. The variance of the two populations is not significantly different, and the Student's t test should be used.</w:t>
      </w:r>
    </w:p>
    <w:p w14:paraId="1A105A32" w14:textId="77777777" w:rsidR="00992C80" w:rsidRPr="009D6FDD" w:rsidRDefault="00992C80" w:rsidP="00992C80">
      <w:pPr>
        <w:shd w:val="clear" w:color="auto" w:fill="FFFFFF"/>
        <w:spacing w:before="0" w:after="0"/>
        <w:rPr>
          <w:rFonts w:cs="Times New Roman"/>
          <w:lang w:val="en-US" w:eastAsia="zh-CN"/>
        </w:rPr>
      </w:pPr>
    </w:p>
    <w:p w14:paraId="0060FADF"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Based on the above analysis, we found that the average weight (6.55 pounds) of newborn babies in the mother’s smoking group during pregnancy is lower than the weight of newborn babies in the mother’s non-smoking group (6.84 pounds). Smoking during pregnancy does affect the weight of the newborn baby, leading to light weight.</w:t>
      </w:r>
    </w:p>
    <w:p w14:paraId="2384F429" w14:textId="77777777" w:rsidR="00992C80" w:rsidRPr="009D6FDD" w:rsidRDefault="00992C80" w:rsidP="00992C80">
      <w:pPr>
        <w:shd w:val="clear" w:color="auto" w:fill="FFFFFF"/>
        <w:spacing w:before="0" w:after="0"/>
        <w:rPr>
          <w:rFonts w:cs="Times New Roman"/>
          <w:lang w:val="en-US" w:eastAsia="zh-CN"/>
        </w:rPr>
      </w:pPr>
    </w:p>
    <w:p w14:paraId="3E9796BF" w14:textId="77777777" w:rsidR="00992C80" w:rsidRPr="009D6FDD" w:rsidRDefault="00992C80" w:rsidP="00992C80">
      <w:pPr>
        <w:shd w:val="clear" w:color="auto" w:fill="FFFFFF"/>
        <w:spacing w:before="0" w:after="0"/>
        <w:rPr>
          <w:rFonts w:cs="Times New Roman"/>
          <w:b/>
          <w:bCs/>
          <w:lang w:val="en-US" w:eastAsia="zh-CN"/>
        </w:rPr>
      </w:pPr>
      <w:r w:rsidRPr="009D6FDD">
        <w:rPr>
          <w:rFonts w:cs="Times New Roman"/>
          <w:b/>
          <w:bCs/>
          <w:lang w:val="en-US" w:eastAsia="zh-CN"/>
        </w:rPr>
        <w:t>Conclusion:</w:t>
      </w:r>
    </w:p>
    <w:p w14:paraId="587EFB0C"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In order to explore the impact of mothers’ smoking during pregnancy on the weight of newborn babies, we conducted a questionnaire survey of 3603 mothers to investigate whether they smoked during pregnancy and the weight of the newborn baby. We obtained 3603 relevant data.</w:t>
      </w:r>
    </w:p>
    <w:p w14:paraId="1A71D726"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For those mothers who answered "clear/forgot", we deleted them and retained 2,726 valid data. Among them, 13.98% (381 people) of mothers smoked during pregnancy, and 86.02% (2345 people) of mothers did not smoke during pregnancy.</w:t>
      </w:r>
    </w:p>
    <w:p w14:paraId="1C5793D7" w14:textId="77777777" w:rsidR="00992C80" w:rsidRPr="009D6FDD" w:rsidRDefault="00992C80" w:rsidP="00992C80">
      <w:pPr>
        <w:shd w:val="clear" w:color="auto" w:fill="FFFFFF"/>
        <w:spacing w:before="0" w:after="0"/>
        <w:rPr>
          <w:rFonts w:cs="Times New Roman"/>
          <w:lang w:val="en-US" w:eastAsia="zh-CN"/>
        </w:rPr>
      </w:pPr>
    </w:p>
    <w:p w14:paraId="66CF5A12"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 xml:space="preserve">After analyzing these data, we found that the average weight (6.55 pounds) of newborn babies in the mother’s smoking group during pregnancy was lower than the weight of newborn babies in the mother’s non-smoking group during pregnancy (6.84 pounds). In order to further understand whether this difference comes from the overall difference or Due to sampling errors, </w:t>
      </w:r>
      <w:r w:rsidRPr="009D6FDD">
        <w:rPr>
          <w:rFonts w:cs="Times New Roman"/>
          <w:lang w:val="en-US" w:eastAsia="zh-CN"/>
        </w:rPr>
        <w:lastRenderedPageBreak/>
        <w:t>we conducted independent sample T-test analysis on the data of the smoking group and the non-smoker group, and the results showed that smoking during pregnancy does affect the weight of the newborn baby, causing the baby to be lighter.</w:t>
      </w:r>
    </w:p>
    <w:p w14:paraId="3BBF62DE" w14:textId="77777777" w:rsidR="00992C80" w:rsidRPr="009D6FDD" w:rsidRDefault="00992C80" w:rsidP="00992C80">
      <w:pPr>
        <w:shd w:val="clear" w:color="auto" w:fill="FFFFFF"/>
        <w:spacing w:before="0" w:after="0"/>
        <w:rPr>
          <w:rFonts w:cs="Times New Roman"/>
          <w:lang w:val="en-US" w:eastAsia="zh-CN"/>
        </w:rPr>
      </w:pPr>
      <w:r w:rsidRPr="009D6FDD">
        <w:rPr>
          <w:rFonts w:cs="Times New Roman"/>
          <w:lang w:val="en-US" w:eastAsia="zh-CN"/>
        </w:rPr>
        <w:t>Therefore, smoking cessation during pregnancy is particularly important for the health of newborn babies.</w:t>
      </w:r>
    </w:p>
    <w:p w14:paraId="3840C1EE" w14:textId="77777777" w:rsidR="00992C80" w:rsidRPr="009D6FDD" w:rsidRDefault="00992C80" w:rsidP="00992C80">
      <w:pPr>
        <w:shd w:val="clear" w:color="auto" w:fill="FFFFFF"/>
        <w:spacing w:before="0" w:after="0"/>
        <w:rPr>
          <w:rFonts w:cs="Times New Roman"/>
          <w:lang w:val="en-US" w:eastAsia="zh-CN"/>
        </w:rPr>
      </w:pPr>
    </w:p>
    <w:p w14:paraId="1BF2E57A" w14:textId="150563C3" w:rsidR="00992C80" w:rsidRPr="009D6FDD" w:rsidRDefault="00272387" w:rsidP="00477C93">
      <w:pPr>
        <w:pStyle w:val="Heading2"/>
        <w:rPr>
          <w:rFonts w:ascii="Times New Roman" w:hAnsi="Times New Roman" w:cs="Times New Roman"/>
        </w:rPr>
      </w:pPr>
      <w:bookmarkStart w:id="148" w:name="_Toc73385417"/>
      <w:r w:rsidRPr="009D6FDD">
        <w:rPr>
          <w:rFonts w:ascii="Times New Roman" w:hAnsi="Times New Roman" w:cs="Times New Roman"/>
        </w:rPr>
        <w:t>4.</w:t>
      </w:r>
      <w:r w:rsidR="0023370E" w:rsidRPr="009D6FDD">
        <w:rPr>
          <w:rFonts w:ascii="Times New Roman" w:hAnsi="Times New Roman" w:cs="Times New Roman"/>
        </w:rPr>
        <w:t>6</w:t>
      </w:r>
      <w:r w:rsidRPr="009D6FDD">
        <w:rPr>
          <w:rFonts w:ascii="Times New Roman" w:hAnsi="Times New Roman" w:cs="Times New Roman"/>
        </w:rPr>
        <w:t xml:space="preserve">.4 </w:t>
      </w:r>
      <w:r w:rsidR="006D5C05" w:rsidRPr="009D6FDD">
        <w:rPr>
          <w:rFonts w:ascii="Times New Roman" w:hAnsi="Times New Roman" w:cs="Times New Roman"/>
        </w:rPr>
        <w:t xml:space="preserve">Scene2: </w:t>
      </w:r>
      <w:r w:rsidRPr="009D6FDD">
        <w:rPr>
          <w:rFonts w:ascii="Times New Roman" w:hAnsi="Times New Roman" w:cs="Times New Roman"/>
        </w:rPr>
        <w:t>Graph Selection for ML models</w:t>
      </w:r>
      <w:bookmarkEnd w:id="148"/>
    </w:p>
    <w:p w14:paraId="2AA25E4C" w14:textId="4FE53D9A" w:rsidR="00272387" w:rsidRPr="009D6FDD" w:rsidRDefault="00272387" w:rsidP="00272387">
      <w:pPr>
        <w:rPr>
          <w:rFonts w:cs="Times New Roman"/>
        </w:rPr>
      </w:pPr>
      <w:r w:rsidRPr="009D6FDD">
        <w:rPr>
          <w:rFonts w:cs="Times New Roman"/>
        </w:rPr>
        <w:t xml:space="preserve">As we already knew that the unsupervised learning can be used to dig out the data structure of an unknown dataset (See Chapter 2). Here the author will firstly do clustering analysis to observe how many categories our data can be made. And build several machine learning models (SVC, Random </w:t>
      </w:r>
      <w:r w:rsidR="00F46B96" w:rsidRPr="009D6FDD">
        <w:rPr>
          <w:rFonts w:cs="Times New Roman"/>
        </w:rPr>
        <w:t>Forest,</w:t>
      </w:r>
      <w:r w:rsidRPr="009D6FDD">
        <w:rPr>
          <w:rFonts w:cs="Times New Roman"/>
        </w:rPr>
        <w:t xml:space="preserve"> and Logic Regression) and compare their medical related KPIs</w:t>
      </w:r>
      <w:r w:rsidR="00E02505" w:rsidRPr="009D6FDD">
        <w:rPr>
          <w:rFonts w:cs="Times New Roman"/>
        </w:rPr>
        <w:t xml:space="preserve"> </w:t>
      </w:r>
      <w:r w:rsidRPr="009D6FDD">
        <w:rPr>
          <w:rFonts w:cs="Times New Roman"/>
        </w:rPr>
        <w:t>(accuracy, specificity and sensitivity etc). Then the conclusions can be made based on all the analysis.</w:t>
      </w:r>
    </w:p>
    <w:p w14:paraId="19426F4F" w14:textId="77777777" w:rsidR="00272387" w:rsidRPr="009D6FDD" w:rsidRDefault="00272387" w:rsidP="00272387">
      <w:pPr>
        <w:jc w:val="left"/>
        <w:rPr>
          <w:rFonts w:cs="Times New Roman"/>
        </w:rPr>
      </w:pPr>
      <w:r w:rsidRPr="009D6FDD">
        <w:rPr>
          <w:rFonts w:cs="Times New Roman"/>
        </w:rPr>
        <w:t>Now the data are in correct format, the author will show how to build and select the correct AI models based on machine learning knowledges in Chapter 2.5.1.</w:t>
      </w:r>
    </w:p>
    <w:p w14:paraId="4D252707" w14:textId="22EF601A" w:rsidR="00272387" w:rsidRPr="009D6FDD" w:rsidRDefault="00272387" w:rsidP="00A16919">
      <w:pPr>
        <w:jc w:val="left"/>
        <w:rPr>
          <w:rFonts w:cs="Times New Roman"/>
        </w:rPr>
      </w:pPr>
      <w:r w:rsidRPr="009D6FDD">
        <w:rPr>
          <w:rFonts w:cs="Times New Roman"/>
          <w:noProof/>
        </w:rPr>
        <w:drawing>
          <wp:inline distT="0" distB="0" distL="0" distR="0" wp14:anchorId="55480C41" wp14:editId="1912ED30">
            <wp:extent cx="4952651" cy="1443105"/>
            <wp:effectExtent l="0" t="0" r="63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52651" cy="1443105"/>
                    </a:xfrm>
                    <a:prstGeom prst="rect">
                      <a:avLst/>
                    </a:prstGeom>
                  </pic:spPr>
                </pic:pic>
              </a:graphicData>
            </a:graphic>
          </wp:inline>
        </w:drawing>
      </w:r>
    </w:p>
    <w:p w14:paraId="255705D8" w14:textId="77777777" w:rsidR="00272387" w:rsidRPr="009D6FDD" w:rsidRDefault="00272387" w:rsidP="00272387">
      <w:pPr>
        <w:rPr>
          <w:rFonts w:cs="Times New Roman"/>
          <w:b/>
          <w:bCs/>
        </w:rPr>
      </w:pPr>
      <w:r w:rsidRPr="009D6FDD">
        <w:rPr>
          <w:rFonts w:cs="Times New Roman"/>
          <w:b/>
          <w:bCs/>
        </w:rPr>
        <w:t>Clustering Analysis</w:t>
      </w:r>
    </w:p>
    <w:p w14:paraId="7AC8D9A7" w14:textId="78353261" w:rsidR="00272387" w:rsidRPr="009D6FDD" w:rsidRDefault="00272387" w:rsidP="00272387">
      <w:pPr>
        <w:rPr>
          <w:rFonts w:cs="Times New Roman"/>
        </w:rPr>
      </w:pPr>
      <w:r w:rsidRPr="009D6FDD">
        <w:rPr>
          <w:rFonts w:cs="Times New Roman"/>
        </w:rPr>
        <w:t>In statistics, standardization (sometimes called data normalization or feature scaling) refers to the process of rescaling the values of the variables in your data set so they share a common scale</w:t>
      </w:r>
      <w:r w:rsidRPr="009D6FDD">
        <w:rPr>
          <w:rFonts w:cs="Times New Roman"/>
        </w:rPr>
        <w:fldChar w:fldCharType="begin" w:fldLock="1"/>
      </w:r>
      <w:r w:rsidR="0054030F">
        <w:rPr>
          <w:rFonts w:cs="Times New Roman"/>
        </w:rPr>
        <w:instrText>ADDIN CSL_CITATION {"citationItems":[{"id":"ITEM-1","itemData":{"URL":"https://community.alteryx.com/t5/Alteryx-Designer-Knowledge-Base/Standardization-in-Cluster-Analysis/ta-p/302296","accessed":{"date-parts":[["2021","5","5"]]},"id":"ITEM-1","issued":{"date-parts":[["0"]]},"title":"Standardization in Cluster Analysis - Alteryx Community","type":"webpage"},"uris":["http://www.mendeley.com/documents/?uuid=b2c78ef7-4878-3ba6-bfaa-700618e6c7cb"]}],"mendeley":{"formattedCitation":"[112]","plainTextFormattedCitation":"[112]","previouslyFormattedCitation":"[112]"},"properties":{"noteIndex":0},"schema":"https://github.com/citation-style-language/schema/raw/master/csl-citation.json"}</w:instrText>
      </w:r>
      <w:r w:rsidRPr="009D6FDD">
        <w:rPr>
          <w:rFonts w:cs="Times New Roman"/>
        </w:rPr>
        <w:fldChar w:fldCharType="separate"/>
      </w:r>
      <w:r w:rsidR="0054030F" w:rsidRPr="0054030F">
        <w:rPr>
          <w:rFonts w:cs="Times New Roman"/>
          <w:noProof/>
        </w:rPr>
        <w:t>[112]</w:t>
      </w:r>
      <w:r w:rsidRPr="009D6FDD">
        <w:rPr>
          <w:rFonts w:cs="Times New Roman"/>
        </w:rPr>
        <w:fldChar w:fldCharType="end"/>
      </w:r>
      <w:r w:rsidRPr="009D6FDD">
        <w:rPr>
          <w:rFonts w:cs="Times New Roman"/>
        </w:rPr>
        <w:t xml:space="preserve">. </w:t>
      </w:r>
    </w:p>
    <w:p w14:paraId="0652E34B" w14:textId="77777777" w:rsidR="00272387" w:rsidRPr="009D6FDD" w:rsidRDefault="00272387" w:rsidP="00272387">
      <w:pPr>
        <w:rPr>
          <w:rFonts w:cs="Times New Roman"/>
        </w:rPr>
      </w:pPr>
      <w:r w:rsidRPr="009D6FDD">
        <w:rPr>
          <w:rFonts w:cs="Times New Roman"/>
        </w:rPr>
        <w:t>Here we need to use elbow method to find the best clustering point based on Chapter 2. As the figure shows, the best elbow point is 5.</w:t>
      </w:r>
    </w:p>
    <w:p w14:paraId="34E65F08" w14:textId="2E51FEEE" w:rsidR="00272387" w:rsidRPr="009D6FDD" w:rsidRDefault="002F18EC" w:rsidP="00272387">
      <w:pPr>
        <w:rPr>
          <w:rFonts w:cs="Times New Roman"/>
        </w:rPr>
      </w:pPr>
      <w:r w:rsidRPr="009D6FDD">
        <w:rPr>
          <w:rFonts w:cs="Times New Roman"/>
          <w:noProof/>
        </w:rPr>
        <w:lastRenderedPageBreak/>
        <w:drawing>
          <wp:inline distT="0" distB="0" distL="0" distR="0" wp14:anchorId="1AADB83F" wp14:editId="10A2DADE">
            <wp:extent cx="2532446" cy="277177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32446" cy="2771774"/>
                    </a:xfrm>
                    <a:prstGeom prst="rect">
                      <a:avLst/>
                    </a:prstGeom>
                  </pic:spPr>
                </pic:pic>
              </a:graphicData>
            </a:graphic>
          </wp:inline>
        </w:drawing>
      </w:r>
    </w:p>
    <w:p w14:paraId="2E6EA959" w14:textId="50F230D9" w:rsidR="00A16919" w:rsidRPr="009D6FDD" w:rsidRDefault="00FF2EE0" w:rsidP="00272387">
      <w:pPr>
        <w:rPr>
          <w:rFonts w:cs="Times New Roman"/>
          <w:lang w:eastAsia="zh-CN"/>
        </w:rPr>
      </w:pPr>
      <w:r w:rsidRPr="009D6FDD">
        <w:rPr>
          <w:rFonts w:cs="Times New Roman"/>
          <w:lang w:eastAsia="zh-CN"/>
        </w:rPr>
        <w:t>We can see the point 5 is the turning point which is decreasing sharply.That means clustering the dataset into 5 categories should be the best choice</w:t>
      </w:r>
      <w:r w:rsidRPr="009D6FDD">
        <w:rPr>
          <w:rFonts w:cs="Times New Roman"/>
          <w:lang w:eastAsia="zh-CN"/>
        </w:rPr>
        <w:t>。</w:t>
      </w:r>
    </w:p>
    <w:p w14:paraId="7648D915" w14:textId="1E6EBE37" w:rsidR="00FF2EE0" w:rsidRPr="009D6FDD" w:rsidRDefault="002F4819" w:rsidP="00272387">
      <w:pPr>
        <w:rPr>
          <w:rFonts w:cs="Times New Roman"/>
          <w:lang w:eastAsia="zh-CN"/>
        </w:rPr>
      </w:pPr>
      <w:r w:rsidRPr="009D6FDD">
        <w:rPr>
          <w:rFonts w:cs="Times New Roman"/>
          <w:noProof/>
        </w:rPr>
        <w:drawing>
          <wp:inline distT="0" distB="0" distL="0" distR="0" wp14:anchorId="19841881" wp14:editId="42DB958C">
            <wp:extent cx="5731510" cy="10515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051560"/>
                    </a:xfrm>
                    <a:prstGeom prst="rect">
                      <a:avLst/>
                    </a:prstGeom>
                  </pic:spPr>
                </pic:pic>
              </a:graphicData>
            </a:graphic>
          </wp:inline>
        </w:drawing>
      </w:r>
    </w:p>
    <w:p w14:paraId="04D884E2" w14:textId="1E43FCF9" w:rsidR="00272387" w:rsidRPr="009D6FDD" w:rsidRDefault="003E38BF" w:rsidP="00272387">
      <w:pPr>
        <w:rPr>
          <w:rFonts w:cs="Times New Roman"/>
        </w:rPr>
      </w:pPr>
      <w:r w:rsidRPr="009D6FDD">
        <w:rPr>
          <w:rFonts w:cs="Times New Roman"/>
          <w:noProof/>
        </w:rPr>
        <w:drawing>
          <wp:inline distT="0" distB="0" distL="0" distR="0" wp14:anchorId="7F0B7C85" wp14:editId="54DA9D88">
            <wp:extent cx="4167488" cy="1915678"/>
            <wp:effectExtent l="0" t="0" r="508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67488" cy="1915678"/>
                    </a:xfrm>
                    <a:prstGeom prst="rect">
                      <a:avLst/>
                    </a:prstGeom>
                  </pic:spPr>
                </pic:pic>
              </a:graphicData>
            </a:graphic>
          </wp:inline>
        </w:drawing>
      </w:r>
    </w:p>
    <w:p w14:paraId="314C9A20" w14:textId="4909A8A4" w:rsidR="00EC11A1" w:rsidRPr="009D6FDD" w:rsidRDefault="005C4367" w:rsidP="00272387">
      <w:pPr>
        <w:rPr>
          <w:rFonts w:cs="Times New Roman"/>
        </w:rPr>
      </w:pPr>
      <w:r w:rsidRPr="009D6FDD">
        <w:rPr>
          <w:rFonts w:cs="Times New Roman"/>
        </w:rPr>
        <w:t>As we know, the dataset can be clustered into five groups/categories</w:t>
      </w:r>
      <w:r w:rsidRPr="009D6FDD">
        <w:rPr>
          <w:rFonts w:cs="Times New Roman"/>
          <w:lang w:eastAsia="zh-CN"/>
        </w:rPr>
        <w:t>。</w:t>
      </w:r>
    </w:p>
    <w:p w14:paraId="12977B57" w14:textId="2950CA1E" w:rsidR="005C4367" w:rsidRPr="009D6FDD" w:rsidRDefault="00AE061B" w:rsidP="00272387">
      <w:pPr>
        <w:rPr>
          <w:rFonts w:cs="Times New Roman"/>
        </w:rPr>
      </w:pPr>
      <w:r w:rsidRPr="009D6FDD">
        <w:rPr>
          <w:rFonts w:cs="Times New Roman"/>
          <w:noProof/>
        </w:rPr>
        <w:lastRenderedPageBreak/>
        <w:drawing>
          <wp:inline distT="0" distB="0" distL="0" distR="0" wp14:anchorId="16E8F71F" wp14:editId="65A2AEB6">
            <wp:extent cx="5731510" cy="27673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14:paraId="1B669713" w14:textId="16FD409E" w:rsidR="00ED748D" w:rsidRPr="009D6FDD" w:rsidRDefault="005A6F9D" w:rsidP="00272387">
      <w:pPr>
        <w:rPr>
          <w:rFonts w:cs="Times New Roman"/>
        </w:rPr>
      </w:pPr>
      <w:r w:rsidRPr="009D6FDD">
        <w:rPr>
          <w:rFonts w:cs="Times New Roman"/>
        </w:rPr>
        <w:t>Conclusion: From the Scatter we can see the Category 3 is the majority, after checking the table, we found the younger the mother's age, the higher baby's weight</w:t>
      </w:r>
    </w:p>
    <w:p w14:paraId="016E96D1" w14:textId="3AAC29AF" w:rsidR="00272387" w:rsidRPr="009D6FDD" w:rsidRDefault="00272387" w:rsidP="00272387">
      <w:pPr>
        <w:rPr>
          <w:rFonts w:cs="Times New Roman"/>
          <w:b/>
          <w:bCs/>
        </w:rPr>
      </w:pPr>
      <w:r w:rsidRPr="009D6FDD">
        <w:rPr>
          <w:rFonts w:cs="Times New Roman"/>
          <w:b/>
          <w:bCs/>
        </w:rPr>
        <w:t xml:space="preserve">Machine Learning Model </w:t>
      </w:r>
      <w:r w:rsidRPr="009D6FDD">
        <w:rPr>
          <w:rFonts w:cs="Times New Roman"/>
          <w:b/>
          <w:bCs/>
          <w:lang w:eastAsia="zh-CN"/>
        </w:rPr>
        <w:t>Se</w:t>
      </w:r>
      <w:r w:rsidRPr="009D6FDD">
        <w:rPr>
          <w:rFonts w:cs="Times New Roman"/>
          <w:b/>
          <w:bCs/>
        </w:rPr>
        <w:t>lection</w:t>
      </w:r>
    </w:p>
    <w:p w14:paraId="79C7E9A6" w14:textId="4B1B0A88" w:rsidR="002869D1" w:rsidRPr="009D6FDD" w:rsidRDefault="00B15499" w:rsidP="00272387">
      <w:pPr>
        <w:rPr>
          <w:rFonts w:cs="Times New Roman"/>
          <w:b/>
          <w:bCs/>
        </w:rPr>
      </w:pPr>
      <w:r w:rsidRPr="009D6FDD">
        <w:rPr>
          <w:rFonts w:cs="Times New Roman"/>
          <w:b/>
          <w:bCs/>
        </w:rPr>
        <w:t>Simple Linear Regression</w:t>
      </w:r>
    </w:p>
    <w:p w14:paraId="676FE26A" w14:textId="3482373F" w:rsidR="00535F57" w:rsidRPr="009D6FDD" w:rsidRDefault="00535F57" w:rsidP="00265B62">
      <w:pPr>
        <w:shd w:val="clear" w:color="auto" w:fill="FFFFFF"/>
        <w:spacing w:before="0" w:after="0"/>
        <w:rPr>
          <w:rFonts w:cs="Times New Roman"/>
          <w:lang w:val="en-US" w:eastAsia="zh-CN"/>
        </w:rPr>
      </w:pPr>
      <w:r w:rsidRPr="009D6FDD">
        <w:rPr>
          <w:rFonts w:cs="Times New Roman"/>
        </w:rPr>
        <w:t> The function in Seaborn to find the linear regression relationship is regplot</w:t>
      </w:r>
      <w:r w:rsidR="000D31AE" w:rsidRPr="009D6FDD">
        <w:rPr>
          <w:rFonts w:cs="Times New Roman"/>
        </w:rPr>
        <w:fldChar w:fldCharType="begin" w:fldLock="1"/>
      </w:r>
      <w:r w:rsidR="0054030F">
        <w:rPr>
          <w:rFonts w:cs="Times New Roman"/>
        </w:rPr>
        <w:instrText>ADDIN CSL_CITATION {"citationItems":[{"id":"ITEM-1","itemData":{"URL":"https://books.google.ie/books?id=1jF7DwAAQBAJ&amp;pg=PA69&amp;lpg=PA69&amp;dq=is+regplot+belongs+to+linear+regression&amp;source=bl&amp;ots=2YDy4fHxiA&amp;sig=ACfU3U36FMNFfo3Hrm9fxpOGrXGdK4MdHg&amp;hl=zh-CN&amp;sa=X&amp;ved=2ahUKEwja9taskc_wAhWNQRUIHemRCcUQ6AEwEnoECBEQAw#v=onepage&amp;q=is regplot belongs to linear regression&amp;f=false","accessed":{"date-parts":[["2021","5","16"]]},"id":"ITEM-1","issued":{"date-parts":[["0"]]},"title":"Data Analysis and Visualization Using Pyt</w:instrText>
      </w:r>
      <w:r w:rsidR="0054030F">
        <w:rPr>
          <w:rFonts w:cs="Times New Roman" w:hint="eastAsia"/>
        </w:rPr>
        <w:instrText xml:space="preserve">hon: Analyze Data to Create ... - Dr. Ossama Embarak - Google </w:instrText>
      </w:r>
      <w:r w:rsidR="0054030F">
        <w:rPr>
          <w:rFonts w:cs="Times New Roman" w:hint="eastAsia"/>
        </w:rPr>
        <w:instrText>图书</w:instrText>
      </w:r>
      <w:r w:rsidR="0054030F">
        <w:rPr>
          <w:rFonts w:cs="Times New Roman" w:hint="eastAsia"/>
        </w:rPr>
        <w:instrText>","type":"webpage"},"uris":["http://www.mendeley.com/documents/?uuid=e0869ae2-e4c1-3e69-ad6c-f86856c1f6bf"]}],"mendeley":{"formattedCitation":"[113]","plainTextFormattedCitation":"[113]","pre</w:instrText>
      </w:r>
      <w:r w:rsidR="0054030F">
        <w:rPr>
          <w:rFonts w:cs="Times New Roman"/>
        </w:rPr>
        <w:instrText>viouslyFormattedCitation":"[113]"},"properties":{"noteIndex":0},"schema":"https://github.com/citation-style-language/schema/raw/master/csl-citation.json"}</w:instrText>
      </w:r>
      <w:r w:rsidR="000D31AE" w:rsidRPr="009D6FDD">
        <w:rPr>
          <w:rFonts w:cs="Times New Roman"/>
        </w:rPr>
        <w:fldChar w:fldCharType="separate"/>
      </w:r>
      <w:r w:rsidR="0054030F" w:rsidRPr="0054030F">
        <w:rPr>
          <w:rFonts w:cs="Times New Roman"/>
          <w:noProof/>
        </w:rPr>
        <w:t>[113]</w:t>
      </w:r>
      <w:r w:rsidR="000D31AE" w:rsidRPr="009D6FDD">
        <w:rPr>
          <w:rFonts w:cs="Times New Roman"/>
        </w:rPr>
        <w:fldChar w:fldCharType="end"/>
      </w:r>
      <w:r w:rsidRPr="009D6FDD">
        <w:rPr>
          <w:rFonts w:cs="Times New Roman"/>
        </w:rPr>
        <w:t>.</w:t>
      </w:r>
      <w:r w:rsidR="00193CA2" w:rsidRPr="009D6FDD">
        <w:rPr>
          <w:rFonts w:cs="Times New Roman"/>
          <w:lang w:val="en-US" w:eastAsia="zh-CN"/>
        </w:rPr>
        <w:t xml:space="preserve"> </w:t>
      </w:r>
      <w:r w:rsidR="00A8041E" w:rsidRPr="009D6FDD">
        <w:rPr>
          <w:rFonts w:cs="Times New Roman"/>
          <w:lang w:val="en-US" w:eastAsia="zh-CN"/>
        </w:rPr>
        <w:t>Now u</w:t>
      </w:r>
      <w:r w:rsidR="00193CA2" w:rsidRPr="009D6FDD">
        <w:rPr>
          <w:rFonts w:cs="Times New Roman"/>
          <w:lang w:val="en-US" w:eastAsia="zh-CN"/>
        </w:rPr>
        <w:t>sing the mother's age at childbirth as the abscissa and the newborn baby's weight as the ordinate, a scatter diagram is drawn as shown below:</w:t>
      </w:r>
    </w:p>
    <w:p w14:paraId="5F6FBEE2" w14:textId="661AFED1" w:rsidR="00B15499" w:rsidRPr="009D6FDD" w:rsidRDefault="001D3125" w:rsidP="00272387">
      <w:pPr>
        <w:rPr>
          <w:rFonts w:cs="Times New Roman"/>
          <w:b/>
          <w:bCs/>
        </w:rPr>
      </w:pPr>
      <w:r w:rsidRPr="009D6FDD">
        <w:rPr>
          <w:rFonts w:cs="Times New Roman"/>
          <w:noProof/>
        </w:rPr>
        <w:drawing>
          <wp:inline distT="0" distB="0" distL="0" distR="0" wp14:anchorId="34AE9189" wp14:editId="6598EA46">
            <wp:extent cx="3948119" cy="1842397"/>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48119" cy="1842397"/>
                    </a:xfrm>
                    <a:prstGeom prst="rect">
                      <a:avLst/>
                    </a:prstGeom>
                  </pic:spPr>
                </pic:pic>
              </a:graphicData>
            </a:graphic>
          </wp:inline>
        </w:drawing>
      </w:r>
    </w:p>
    <w:p w14:paraId="0A9C72B2" w14:textId="193E1F09" w:rsidR="00272387" w:rsidRPr="009D6FDD" w:rsidRDefault="005F79B3" w:rsidP="00272387">
      <w:pPr>
        <w:rPr>
          <w:rFonts w:cs="Times New Roman"/>
        </w:rPr>
      </w:pPr>
      <w:r w:rsidRPr="009D6FDD">
        <w:rPr>
          <w:rFonts w:cs="Times New Roman"/>
        </w:rPr>
        <w:t xml:space="preserve">It can be seen from the figure that most </w:t>
      </w:r>
      <w:r w:rsidR="00BC2135" w:rsidRPr="009D6FDD">
        <w:rPr>
          <w:rFonts w:cs="Times New Roman"/>
        </w:rPr>
        <w:t>new-born</w:t>
      </w:r>
      <w:r w:rsidRPr="009D6FDD">
        <w:rPr>
          <w:rFonts w:cs="Times New Roman"/>
        </w:rPr>
        <w:t xml:space="preserve"> babies weigh between 5 and 8 pounds. The lightest </w:t>
      </w:r>
      <w:r w:rsidR="00BC2135" w:rsidRPr="009D6FDD">
        <w:rPr>
          <w:rFonts w:cs="Times New Roman"/>
        </w:rPr>
        <w:t>new-born</w:t>
      </w:r>
      <w:r w:rsidRPr="009D6FDD">
        <w:rPr>
          <w:rFonts w:cs="Times New Roman"/>
        </w:rPr>
        <w:t xml:space="preserve"> baby is 1 pound, the heaviest </w:t>
      </w:r>
      <w:r w:rsidR="00BC2135" w:rsidRPr="009D6FDD">
        <w:rPr>
          <w:rFonts w:cs="Times New Roman"/>
        </w:rPr>
        <w:t>new-born</w:t>
      </w:r>
      <w:r w:rsidRPr="009D6FDD">
        <w:rPr>
          <w:rFonts w:cs="Times New Roman"/>
        </w:rPr>
        <w:t xml:space="preserve"> baby is 13 pounds, and the average </w:t>
      </w:r>
      <w:r w:rsidR="00BC2135" w:rsidRPr="009D6FDD">
        <w:rPr>
          <w:rFonts w:cs="Times New Roman"/>
        </w:rPr>
        <w:t>new-born</w:t>
      </w:r>
      <w:r w:rsidRPr="009D6FDD">
        <w:rPr>
          <w:rFonts w:cs="Times New Roman"/>
        </w:rPr>
        <w:t xml:space="preserve"> baby's weight is </w:t>
      </w:r>
      <w:r w:rsidR="002A194A" w:rsidRPr="009D6FDD">
        <w:rPr>
          <w:rFonts w:cs="Times New Roman"/>
        </w:rPr>
        <w:t xml:space="preserve">around </w:t>
      </w:r>
      <w:r w:rsidRPr="009D6FDD">
        <w:rPr>
          <w:rFonts w:cs="Times New Roman"/>
        </w:rPr>
        <w:t>6.8 pounds. The age of the mother at the time of childbirth is between 20 and 30 years old, the youngest mother at the time of childbirth is 14 years old, and the oldest mother at the time of childbirth is 45 years old.</w:t>
      </w:r>
    </w:p>
    <w:p w14:paraId="7F396984" w14:textId="7C236F2C" w:rsidR="00BF3A2A" w:rsidRPr="009D6FDD" w:rsidRDefault="00CB68A0" w:rsidP="00272387">
      <w:pPr>
        <w:rPr>
          <w:rFonts w:cs="Times New Roman"/>
          <w:b/>
          <w:bCs/>
        </w:rPr>
      </w:pPr>
      <w:r w:rsidRPr="009D6FDD">
        <w:rPr>
          <w:rFonts w:cs="Times New Roman"/>
          <w:b/>
          <w:bCs/>
        </w:rPr>
        <w:t xml:space="preserve">Build </w:t>
      </w:r>
      <w:r w:rsidR="008751DF" w:rsidRPr="009D6FDD">
        <w:rPr>
          <w:rFonts w:cs="Times New Roman"/>
          <w:b/>
          <w:bCs/>
        </w:rPr>
        <w:t>Models:</w:t>
      </w:r>
    </w:p>
    <w:p w14:paraId="766CDDB2" w14:textId="064944F5" w:rsidR="008751DF" w:rsidRPr="009D6FDD" w:rsidRDefault="00A33380" w:rsidP="00272387">
      <w:pPr>
        <w:rPr>
          <w:rFonts w:cs="Times New Roman"/>
        </w:rPr>
      </w:pPr>
      <w:r w:rsidRPr="009D6FDD">
        <w:rPr>
          <w:rFonts w:cs="Times New Roman"/>
          <w:noProof/>
        </w:rPr>
        <w:lastRenderedPageBreak/>
        <w:drawing>
          <wp:inline distT="0" distB="0" distL="0" distR="0" wp14:anchorId="17C02826" wp14:editId="27ADF1EF">
            <wp:extent cx="4000925" cy="12783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00925" cy="1278381"/>
                    </a:xfrm>
                    <a:prstGeom prst="rect">
                      <a:avLst/>
                    </a:prstGeom>
                  </pic:spPr>
                </pic:pic>
              </a:graphicData>
            </a:graphic>
          </wp:inline>
        </w:drawing>
      </w:r>
    </w:p>
    <w:p w14:paraId="43E730C3" w14:textId="1CCF13FB" w:rsidR="00DC497F" w:rsidRPr="009D6FDD" w:rsidRDefault="00DB1E9A" w:rsidP="00272387">
      <w:pPr>
        <w:rPr>
          <w:rFonts w:cs="Times New Roman"/>
        </w:rPr>
      </w:pPr>
      <w:r w:rsidRPr="009D6FDD">
        <w:rPr>
          <w:rFonts w:cs="Times New Roman"/>
          <w:noProof/>
        </w:rPr>
        <w:drawing>
          <wp:inline distT="0" distB="0" distL="0" distR="0" wp14:anchorId="06C7EFDD" wp14:editId="2A561CEC">
            <wp:extent cx="3909145" cy="20810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09145" cy="2081037"/>
                    </a:xfrm>
                    <a:prstGeom prst="rect">
                      <a:avLst/>
                    </a:prstGeom>
                  </pic:spPr>
                </pic:pic>
              </a:graphicData>
            </a:graphic>
          </wp:inline>
        </w:drawing>
      </w:r>
    </w:p>
    <w:p w14:paraId="21340906" w14:textId="77777777" w:rsidR="00272387" w:rsidRPr="009D6FDD" w:rsidRDefault="00272387" w:rsidP="00272387">
      <w:pPr>
        <w:pStyle w:val="Default"/>
        <w:rPr>
          <w:color w:val="auto"/>
        </w:rPr>
      </w:pPr>
    </w:p>
    <w:p w14:paraId="4B1599E4" w14:textId="4E8AC86D" w:rsidR="000679FB" w:rsidRPr="009D6FDD" w:rsidRDefault="00A4055D" w:rsidP="004319A5">
      <w:pPr>
        <w:pStyle w:val="Default"/>
        <w:rPr>
          <w:rFonts w:eastAsiaTheme="majorEastAsia"/>
          <w:b/>
          <w:bCs/>
          <w:sz w:val="22"/>
          <w:szCs w:val="22"/>
          <w:lang w:eastAsia="zh-CN"/>
        </w:rPr>
      </w:pPr>
      <w:r w:rsidRPr="009D6FDD">
        <w:rPr>
          <w:noProof/>
        </w:rPr>
        <w:drawing>
          <wp:inline distT="0" distB="0" distL="0" distR="0" wp14:anchorId="0C6D69D0" wp14:editId="0F8BDEC4">
            <wp:extent cx="4470022" cy="3334936"/>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70022" cy="3334936"/>
                    </a:xfrm>
                    <a:prstGeom prst="rect">
                      <a:avLst/>
                    </a:prstGeom>
                  </pic:spPr>
                </pic:pic>
              </a:graphicData>
            </a:graphic>
          </wp:inline>
        </w:drawing>
      </w:r>
    </w:p>
    <w:p w14:paraId="3D37CDD9" w14:textId="7EA85BAE" w:rsidR="00126FE1" w:rsidRPr="009D6FDD" w:rsidRDefault="0096344E" w:rsidP="004319A5">
      <w:pPr>
        <w:pStyle w:val="Default"/>
        <w:rPr>
          <w:color w:val="auto"/>
          <w:lang w:val="en-GB"/>
        </w:rPr>
      </w:pPr>
      <w:r w:rsidRPr="009D6FDD">
        <w:rPr>
          <w:color w:val="auto"/>
          <w:lang w:val="en-GB"/>
        </w:rPr>
        <w:t xml:space="preserve">Split the dataset: select 20% data as the test data, 80% data as the </w:t>
      </w:r>
      <w:r w:rsidR="003B648F" w:rsidRPr="009D6FDD">
        <w:rPr>
          <w:color w:val="auto"/>
          <w:lang w:val="en-GB"/>
        </w:rPr>
        <w:t>train data</w:t>
      </w:r>
      <w:r w:rsidR="00E212DA" w:rsidRPr="009D6FDD">
        <w:rPr>
          <w:color w:val="auto"/>
          <w:lang w:val="en-GB"/>
        </w:rPr>
        <w:t xml:space="preserve">. And choose the “ECQ020: Mother smoked when pregnant” as the risk factor. </w:t>
      </w:r>
    </w:p>
    <w:p w14:paraId="053F47C1" w14:textId="05E7E7AA" w:rsidR="009376FA" w:rsidRPr="009D6FDD" w:rsidRDefault="00142FC9" w:rsidP="004319A5">
      <w:pPr>
        <w:pStyle w:val="Default"/>
        <w:rPr>
          <w:rFonts w:eastAsiaTheme="majorEastAsia"/>
          <w:b/>
          <w:bCs/>
          <w:sz w:val="22"/>
          <w:szCs w:val="22"/>
          <w:lang w:eastAsia="zh-CN"/>
        </w:rPr>
      </w:pPr>
      <w:r w:rsidRPr="009D6FDD">
        <w:rPr>
          <w:noProof/>
        </w:rPr>
        <w:drawing>
          <wp:inline distT="0" distB="0" distL="0" distR="0" wp14:anchorId="1CD360C2" wp14:editId="4F25F237">
            <wp:extent cx="5731510" cy="95186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2CAF128A" w14:textId="1389E203" w:rsidR="004D3773" w:rsidRPr="009D6FDD" w:rsidRDefault="004D3773" w:rsidP="004319A5">
      <w:pPr>
        <w:pStyle w:val="Default"/>
        <w:rPr>
          <w:rFonts w:eastAsiaTheme="majorEastAsia"/>
          <w:sz w:val="20"/>
          <w:szCs w:val="20"/>
          <w:lang w:eastAsia="zh-CN"/>
        </w:rPr>
      </w:pPr>
      <w:r w:rsidRPr="009D6FDD">
        <w:rPr>
          <w:rFonts w:eastAsiaTheme="majorEastAsia"/>
          <w:sz w:val="20"/>
          <w:szCs w:val="20"/>
          <w:lang w:eastAsia="zh-CN"/>
        </w:rPr>
        <w:t xml:space="preserve">Transfer the data </w:t>
      </w:r>
      <w:r w:rsidR="002F69A2" w:rsidRPr="009D6FDD">
        <w:rPr>
          <w:rFonts w:eastAsiaTheme="majorEastAsia"/>
          <w:sz w:val="20"/>
          <w:szCs w:val="20"/>
          <w:lang w:eastAsia="zh-CN"/>
        </w:rPr>
        <w:t>into models and plot the ROC-AUC</w:t>
      </w:r>
      <w:r w:rsidR="006F264D" w:rsidRPr="009D6FDD">
        <w:rPr>
          <w:rFonts w:eastAsiaTheme="majorEastAsia"/>
          <w:sz w:val="20"/>
          <w:szCs w:val="20"/>
          <w:lang w:eastAsia="zh-CN"/>
        </w:rPr>
        <w:t xml:space="preserve"> </w:t>
      </w:r>
      <w:r w:rsidR="008E1BF7" w:rsidRPr="009D6FDD">
        <w:rPr>
          <w:rFonts w:eastAsiaTheme="majorEastAsia"/>
          <w:sz w:val="20"/>
          <w:szCs w:val="20"/>
          <w:lang w:eastAsia="zh-CN"/>
        </w:rPr>
        <w:t xml:space="preserve">graph </w:t>
      </w:r>
      <w:r w:rsidR="006F264D" w:rsidRPr="009D6FDD">
        <w:rPr>
          <w:rFonts w:eastAsiaTheme="majorEastAsia"/>
          <w:sz w:val="20"/>
          <w:szCs w:val="20"/>
          <w:lang w:eastAsia="zh-CN"/>
        </w:rPr>
        <w:t>for each models</w:t>
      </w:r>
      <w:r w:rsidR="000E7C6D" w:rsidRPr="009D6FDD">
        <w:rPr>
          <w:rFonts w:eastAsiaTheme="majorEastAsia"/>
          <w:sz w:val="20"/>
          <w:szCs w:val="20"/>
          <w:lang w:eastAsia="zh-CN"/>
        </w:rPr>
        <w:t xml:space="preserve"> in the same way below</w:t>
      </w:r>
      <w:r w:rsidR="00A84730" w:rsidRPr="009D6FDD">
        <w:rPr>
          <w:rFonts w:eastAsiaTheme="majorEastAsia"/>
          <w:sz w:val="20"/>
          <w:szCs w:val="20"/>
          <w:lang w:eastAsia="zh-CN"/>
        </w:rPr>
        <w:t>.</w:t>
      </w:r>
      <w:r w:rsidR="006F264D" w:rsidRPr="009D6FDD">
        <w:rPr>
          <w:rFonts w:eastAsiaTheme="majorEastAsia"/>
          <w:sz w:val="20"/>
          <w:szCs w:val="20"/>
          <w:lang w:eastAsia="zh-CN"/>
        </w:rPr>
        <w:t xml:space="preserve"> </w:t>
      </w:r>
    </w:p>
    <w:p w14:paraId="08104BFB" w14:textId="4FA42360" w:rsidR="00B4353F" w:rsidRPr="009D6FDD" w:rsidRDefault="00B4353F" w:rsidP="004319A5">
      <w:pPr>
        <w:pStyle w:val="Default"/>
        <w:rPr>
          <w:rFonts w:eastAsiaTheme="majorEastAsia"/>
          <w:b/>
          <w:bCs/>
          <w:sz w:val="22"/>
          <w:szCs w:val="22"/>
          <w:lang w:eastAsia="zh-CN"/>
        </w:rPr>
      </w:pPr>
      <w:r w:rsidRPr="009D6FDD">
        <w:rPr>
          <w:noProof/>
        </w:rPr>
        <w:lastRenderedPageBreak/>
        <w:drawing>
          <wp:inline distT="0" distB="0" distL="0" distR="0" wp14:anchorId="66EDFA9B" wp14:editId="654794CD">
            <wp:extent cx="2918609" cy="34162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18609" cy="3416253"/>
                    </a:xfrm>
                    <a:prstGeom prst="rect">
                      <a:avLst/>
                    </a:prstGeom>
                  </pic:spPr>
                </pic:pic>
              </a:graphicData>
            </a:graphic>
          </wp:inline>
        </w:drawing>
      </w:r>
    </w:p>
    <w:p w14:paraId="4489960B" w14:textId="77BD61F6" w:rsidR="00286BD5" w:rsidRPr="009D6FDD" w:rsidRDefault="00286BD5" w:rsidP="00286BD5">
      <w:pPr>
        <w:rPr>
          <w:rFonts w:cs="Times New Roman"/>
        </w:rPr>
      </w:pPr>
      <w:r w:rsidRPr="009D6FDD">
        <w:rPr>
          <w:rFonts w:cs="Times New Roman"/>
        </w:rPr>
        <w:t>Print out the AUC values of all the models with and without risk</w:t>
      </w:r>
      <w:r w:rsidR="00413BE7" w:rsidRPr="009D6FDD">
        <w:rPr>
          <w:rFonts w:cs="Times New Roman"/>
        </w:rPr>
        <w:t xml:space="preserve"> factor.</w:t>
      </w:r>
    </w:p>
    <w:p w14:paraId="6D4DF165" w14:textId="045BB9A9" w:rsidR="00286BD5" w:rsidRPr="009D6FDD" w:rsidRDefault="00286BD5" w:rsidP="00286BD5">
      <w:pPr>
        <w:rPr>
          <w:rFonts w:cs="Times New Roman"/>
        </w:rPr>
      </w:pPr>
      <w:r w:rsidRPr="009D6FDD">
        <w:rPr>
          <w:rFonts w:cs="Times New Roman"/>
          <w:noProof/>
          <w:lang w:val="en-IE" w:eastAsia="en-IE"/>
        </w:rPr>
        <w:drawing>
          <wp:anchor distT="0" distB="0" distL="114300" distR="114300" simplePos="0" relativeHeight="251658240" behindDoc="0" locked="0" layoutInCell="1" allowOverlap="1" wp14:anchorId="4B792E0C" wp14:editId="684A3D4D">
            <wp:simplePos x="914400" y="2348886"/>
            <wp:positionH relativeFrom="column">
              <wp:align>left</wp:align>
            </wp:positionH>
            <wp:positionV relativeFrom="paragraph">
              <wp:align>top</wp:align>
            </wp:positionV>
            <wp:extent cx="2780370" cy="2614028"/>
            <wp:effectExtent l="0" t="0" r="127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80370" cy="2614028"/>
                    </a:xfrm>
                    <a:prstGeom prst="rect">
                      <a:avLst/>
                    </a:prstGeom>
                  </pic:spPr>
                </pic:pic>
              </a:graphicData>
            </a:graphic>
          </wp:anchor>
        </w:drawing>
      </w:r>
      <w:r w:rsidR="00B4353F" w:rsidRPr="009D6FDD">
        <w:rPr>
          <w:rFonts w:cs="Times New Roman"/>
        </w:rPr>
        <w:br w:type="textWrapping" w:clear="all"/>
      </w:r>
      <w:r w:rsidR="00674227" w:rsidRPr="009D6FDD">
        <w:rPr>
          <w:rFonts w:cs="Times New Roman"/>
        </w:rPr>
        <w:t>In order to enable users to compare the AUC of each model at a glance, the author tried to integrate the AUC curves of all models together</w:t>
      </w:r>
      <w:r w:rsidR="00843485" w:rsidRPr="009D6FDD">
        <w:rPr>
          <w:rFonts w:cs="Times New Roman"/>
        </w:rPr>
        <w:t xml:space="preserve"> </w:t>
      </w:r>
      <w:r w:rsidR="00674227" w:rsidRPr="009D6FDD">
        <w:rPr>
          <w:rFonts w:cs="Times New Roman"/>
        </w:rPr>
        <w:t>and added a 45-degree straight line between the x-axis and y-axis to facilitate the comparison of the area under the curve.</w:t>
      </w:r>
    </w:p>
    <w:p w14:paraId="4DEE2E9C" w14:textId="2D10AEC7" w:rsidR="009774FB" w:rsidRPr="009D6FDD" w:rsidRDefault="009774FB" w:rsidP="00286BD5">
      <w:pPr>
        <w:rPr>
          <w:rFonts w:cs="Times New Roman"/>
        </w:rPr>
      </w:pPr>
      <w:r w:rsidRPr="009D6FDD">
        <w:rPr>
          <w:rFonts w:cs="Times New Roman"/>
          <w:noProof/>
        </w:rPr>
        <w:lastRenderedPageBreak/>
        <w:drawing>
          <wp:inline distT="0" distB="0" distL="0" distR="0" wp14:anchorId="740DE26E" wp14:editId="340DBFBA">
            <wp:extent cx="3780713" cy="1974968"/>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80713" cy="1974968"/>
                    </a:xfrm>
                    <a:prstGeom prst="rect">
                      <a:avLst/>
                    </a:prstGeom>
                  </pic:spPr>
                </pic:pic>
              </a:graphicData>
            </a:graphic>
          </wp:inline>
        </w:drawing>
      </w:r>
    </w:p>
    <w:p w14:paraId="6232A1E1" w14:textId="07A9D51A" w:rsidR="00286BD5" w:rsidRPr="009D6FDD" w:rsidRDefault="00286BD5" w:rsidP="00286BD5">
      <w:pPr>
        <w:rPr>
          <w:rFonts w:cs="Times New Roman"/>
        </w:rPr>
      </w:pPr>
      <w:r w:rsidRPr="009D6FDD">
        <w:rPr>
          <w:rFonts w:cs="Times New Roman"/>
          <w:noProof/>
        </w:rPr>
        <w:drawing>
          <wp:inline distT="0" distB="0" distL="0" distR="0" wp14:anchorId="2795FD28" wp14:editId="42149744">
            <wp:extent cx="3022729" cy="208034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22729" cy="2080345"/>
                    </a:xfrm>
                    <a:prstGeom prst="rect">
                      <a:avLst/>
                    </a:prstGeom>
                  </pic:spPr>
                </pic:pic>
              </a:graphicData>
            </a:graphic>
          </wp:inline>
        </w:drawing>
      </w:r>
    </w:p>
    <w:p w14:paraId="51E4CD15" w14:textId="275DC680" w:rsidR="00FC4EE8" w:rsidRPr="009D6FDD" w:rsidRDefault="00FC4EE8" w:rsidP="00FC4EE8">
      <w:pPr>
        <w:rPr>
          <w:rFonts w:cs="Times New Roman"/>
        </w:rPr>
      </w:pPr>
      <w:r w:rsidRPr="009D6FDD">
        <w:rPr>
          <w:rFonts w:cs="Times New Roman"/>
        </w:rPr>
        <w:t>As Chapter 2.4.3 discussed, the Higher the AUC, the better the model is at distinguishing between patients with the disease and no disease</w:t>
      </w:r>
      <w:r w:rsidRPr="009D6FDD">
        <w:rPr>
          <w:rFonts w:cs="Times New Roman"/>
        </w:rPr>
        <w:fldChar w:fldCharType="begin" w:fldLock="1"/>
      </w:r>
      <w:r w:rsidR="0054030F">
        <w:rPr>
          <w:rFonts w:cs="Times New Roman"/>
        </w:rPr>
        <w:instrText>ADDIN CSL_CITATION {"citationItems":[{"id":"ITEM-1","itemData":{"URL":"https://www.analyticsvidhya.com/blog/2020/04/confusion-matrix-machine-learning/?utm_source=blog&amp;utm_medium=auc-roc-curve-machine-learning","accessed":{"date-parts":[["2021","3","3"]]},"id":"ITEM-1","issued":{"date-parts":[["0"]]},"title":"Confusion Matrix for Machine Learning","type":"webpage"},"uris":["http://www.mendeley.com/documents/?uuid=d7f5d53e-0b47-310c-a7d6-284805e89148"]}],"mendeley":{"formattedCitation":"[63]","plainTextFormattedCitation":"[63]","previouslyFormattedCitation":"[63]"},"properties":{"noteIndex":0},"schema":"https://github.com/citation-style-language/schema/raw/master/csl-citation.json"}</w:instrText>
      </w:r>
      <w:r w:rsidRPr="009D6FDD">
        <w:rPr>
          <w:rFonts w:cs="Times New Roman"/>
        </w:rPr>
        <w:fldChar w:fldCharType="separate"/>
      </w:r>
      <w:r w:rsidR="0054030F" w:rsidRPr="0054030F">
        <w:rPr>
          <w:rFonts w:cs="Times New Roman"/>
          <w:noProof/>
        </w:rPr>
        <w:t>[63]</w:t>
      </w:r>
      <w:r w:rsidRPr="009D6FDD">
        <w:rPr>
          <w:rFonts w:cs="Times New Roman"/>
        </w:rPr>
        <w:fldChar w:fldCharType="end"/>
      </w:r>
      <w:r w:rsidRPr="009D6FDD">
        <w:rPr>
          <w:rFonts w:cs="Times New Roman"/>
        </w:rPr>
        <w:t>. Therefore, the author chooses the ROC-AUC as the criteria to figure out the most suitable model in our research</w:t>
      </w:r>
      <w:r w:rsidR="00E103DA" w:rsidRPr="009D6FDD">
        <w:rPr>
          <w:rFonts w:cs="Times New Roman"/>
        </w:rPr>
        <w:t xml:space="preserve">: which model can best distinguish </w:t>
      </w:r>
      <w:r w:rsidRPr="009D6FDD">
        <w:rPr>
          <w:rFonts w:cs="Times New Roman"/>
        </w:rPr>
        <w:t>.</w:t>
      </w:r>
    </w:p>
    <w:p w14:paraId="1960FA39" w14:textId="626D04AD" w:rsidR="0091771C" w:rsidRPr="009D6FDD" w:rsidRDefault="008F4D5A" w:rsidP="00286BD5">
      <w:pPr>
        <w:rPr>
          <w:rFonts w:cs="Times New Roman"/>
        </w:rPr>
      </w:pPr>
      <w:r w:rsidRPr="009D6FDD">
        <w:rPr>
          <w:rFonts w:cs="Times New Roman"/>
        </w:rPr>
        <w:t>From the figure we can</w:t>
      </w:r>
      <w:r w:rsidR="00056918" w:rsidRPr="009D6FDD">
        <w:rPr>
          <w:rFonts w:cs="Times New Roman"/>
        </w:rPr>
        <w:t xml:space="preserve"> clear</w:t>
      </w:r>
      <w:r w:rsidRPr="009D6FDD">
        <w:rPr>
          <w:rFonts w:cs="Times New Roman"/>
        </w:rPr>
        <w:t>ly compare the auc values of all the</w:t>
      </w:r>
      <w:r w:rsidR="005700CC" w:rsidRPr="009D6FDD">
        <w:rPr>
          <w:rFonts w:cs="Times New Roman"/>
        </w:rPr>
        <w:t xml:space="preserve"> machine learning</w:t>
      </w:r>
      <w:r w:rsidRPr="009D6FDD">
        <w:rPr>
          <w:rFonts w:cs="Times New Roman"/>
        </w:rPr>
        <w:t xml:space="preserve"> models</w:t>
      </w:r>
      <w:r w:rsidR="00056918" w:rsidRPr="009D6FDD">
        <w:rPr>
          <w:rFonts w:cs="Times New Roman"/>
        </w:rPr>
        <w:t xml:space="preserve"> </w:t>
      </w:r>
      <w:r w:rsidR="00FA6EBA" w:rsidRPr="009D6FDD">
        <w:rPr>
          <w:rFonts w:cs="Times New Roman"/>
        </w:rPr>
        <w:t xml:space="preserve">, obviously, </w:t>
      </w:r>
      <w:r w:rsidR="00056918" w:rsidRPr="009D6FDD">
        <w:rPr>
          <w:rFonts w:cs="Times New Roman"/>
        </w:rPr>
        <w:t xml:space="preserve"> </w:t>
      </w:r>
      <w:r w:rsidR="002B3F85" w:rsidRPr="009D6FDD">
        <w:rPr>
          <w:rFonts w:cs="Times New Roman"/>
        </w:rPr>
        <w:t>the Logic Regression Model</w:t>
      </w:r>
      <w:r w:rsidR="00946D6C" w:rsidRPr="009D6FDD">
        <w:rPr>
          <w:rFonts w:cs="Times New Roman"/>
        </w:rPr>
        <w:t>(AUC-score</w:t>
      </w:r>
      <w:r w:rsidR="003E68F1" w:rsidRPr="009D6FDD">
        <w:rPr>
          <w:rFonts w:cs="Times New Roman"/>
        </w:rPr>
        <w:t>s</w:t>
      </w:r>
      <w:r w:rsidR="00946D6C" w:rsidRPr="009D6FDD">
        <w:rPr>
          <w:rFonts w:cs="Times New Roman"/>
        </w:rPr>
        <w:t xml:space="preserve"> </w:t>
      </w:r>
      <w:r w:rsidR="003E68F1" w:rsidRPr="009D6FDD">
        <w:rPr>
          <w:rFonts w:cs="Times New Roman"/>
        </w:rPr>
        <w:t>are</w:t>
      </w:r>
      <w:r w:rsidR="00946D6C" w:rsidRPr="009D6FDD">
        <w:rPr>
          <w:rFonts w:cs="Times New Roman"/>
        </w:rPr>
        <w:t xml:space="preserve"> 0.82)</w:t>
      </w:r>
      <w:r w:rsidR="002B3F85" w:rsidRPr="009D6FDD">
        <w:rPr>
          <w:rFonts w:cs="Times New Roman"/>
        </w:rPr>
        <w:t xml:space="preserve"> and SVC model</w:t>
      </w:r>
      <w:r w:rsidR="003E68F1" w:rsidRPr="009D6FDD">
        <w:rPr>
          <w:rFonts w:cs="Times New Roman"/>
        </w:rPr>
        <w:t>(auc-score: 0.82, 0.83)</w:t>
      </w:r>
      <w:r w:rsidR="002B3F85" w:rsidRPr="009D6FDD">
        <w:rPr>
          <w:rFonts w:cs="Times New Roman"/>
        </w:rPr>
        <w:t xml:space="preserve"> has better performance</w:t>
      </w:r>
      <w:r w:rsidR="00A62D79" w:rsidRPr="009D6FDD">
        <w:rPr>
          <w:rFonts w:cs="Times New Roman"/>
        </w:rPr>
        <w:t>. Therefore, the author would suggest the user to choose either Logic Regression model or SVC model in th</w:t>
      </w:r>
      <w:r w:rsidR="00032925" w:rsidRPr="009D6FDD">
        <w:rPr>
          <w:rFonts w:cs="Times New Roman"/>
        </w:rPr>
        <w:t>is case</w:t>
      </w:r>
      <w:r w:rsidR="00A62D79" w:rsidRPr="009D6FDD">
        <w:rPr>
          <w:rFonts w:cs="Times New Roman"/>
        </w:rPr>
        <w:t xml:space="preserve">. </w:t>
      </w:r>
    </w:p>
    <w:p w14:paraId="54365C8E" w14:textId="77777777" w:rsidR="00286BD5" w:rsidRPr="009D6FDD" w:rsidRDefault="00286BD5" w:rsidP="004319A5">
      <w:pPr>
        <w:pStyle w:val="Default"/>
        <w:rPr>
          <w:rFonts w:eastAsiaTheme="majorEastAsia"/>
          <w:b/>
          <w:bCs/>
          <w:sz w:val="22"/>
          <w:szCs w:val="22"/>
          <w:lang w:eastAsia="zh-CN"/>
        </w:rPr>
      </w:pPr>
    </w:p>
    <w:p w14:paraId="03A01C95" w14:textId="57952404" w:rsidR="000679FB" w:rsidRPr="009D6FDD" w:rsidRDefault="00993762" w:rsidP="00410C02">
      <w:pPr>
        <w:pStyle w:val="Default"/>
        <w:outlineLvl w:val="1"/>
        <w:rPr>
          <w:rFonts w:eastAsiaTheme="majorEastAsia"/>
          <w:b/>
          <w:bCs/>
          <w:sz w:val="22"/>
          <w:szCs w:val="22"/>
          <w:lang w:eastAsia="zh-CN"/>
        </w:rPr>
      </w:pPr>
      <w:bookmarkStart w:id="149" w:name="_Toc73385418"/>
      <w:r w:rsidRPr="009D6FDD">
        <w:rPr>
          <w:rFonts w:eastAsiaTheme="majorEastAsia"/>
          <w:b/>
          <w:bCs/>
          <w:noProof/>
          <w:lang w:eastAsia="zh-CN"/>
        </w:rPr>
        <w:t>4.7 Conclusions</w:t>
      </w:r>
      <w:bookmarkEnd w:id="149"/>
    </w:p>
    <w:p w14:paraId="0F938426" w14:textId="6F104CEC" w:rsidR="00993762" w:rsidRPr="009D6FDD" w:rsidRDefault="00993762" w:rsidP="00625E3C">
      <w:pPr>
        <w:pStyle w:val="Default"/>
        <w:rPr>
          <w:rFonts w:eastAsiaTheme="majorEastAsia"/>
          <w:b/>
          <w:bCs/>
          <w:sz w:val="22"/>
          <w:szCs w:val="22"/>
          <w:lang w:eastAsia="zh-CN"/>
        </w:rPr>
      </w:pPr>
    </w:p>
    <w:p w14:paraId="5F63E255" w14:textId="730FEA2F" w:rsidR="00625E3C" w:rsidRPr="009D6FDD" w:rsidRDefault="00C37B21" w:rsidP="00CB7A78">
      <w:pPr>
        <w:pStyle w:val="Default"/>
        <w:spacing w:line="360" w:lineRule="auto"/>
        <w:rPr>
          <w:color w:val="auto"/>
          <w:lang w:val="en-GB"/>
        </w:rPr>
      </w:pPr>
      <w:r w:rsidRPr="009D6FDD">
        <w:rPr>
          <w:color w:val="auto"/>
          <w:lang w:val="en-GB"/>
        </w:rPr>
        <w:t>When designing applications for users with different backgrounds, developers must carefully choose the type of dashboard and follow the best design plan for the dashboard.</w:t>
      </w:r>
    </w:p>
    <w:p w14:paraId="14591639" w14:textId="77777777" w:rsidR="000A6AFB" w:rsidRPr="009D6FDD" w:rsidRDefault="000A6AFB" w:rsidP="00CB7A78">
      <w:pPr>
        <w:pStyle w:val="Default"/>
        <w:spacing w:line="360" w:lineRule="auto"/>
        <w:rPr>
          <w:color w:val="auto"/>
          <w:lang w:val="en-GB"/>
        </w:rPr>
      </w:pPr>
    </w:p>
    <w:p w14:paraId="4497FAFE" w14:textId="65EBA773" w:rsidR="000A6AFB" w:rsidRPr="009D6FDD" w:rsidRDefault="000A6AFB" w:rsidP="00CB7A78">
      <w:pPr>
        <w:pStyle w:val="Default"/>
        <w:spacing w:line="360" w:lineRule="auto"/>
        <w:rPr>
          <w:color w:val="auto"/>
          <w:lang w:val="en-GB"/>
        </w:rPr>
      </w:pPr>
      <w:r w:rsidRPr="009D6FDD">
        <w:rPr>
          <w:color w:val="auto"/>
          <w:lang w:val="en-GB"/>
        </w:rPr>
        <w:t xml:space="preserve">The author fully understands the pressure and challenges of daily busy work for medical staff, as well as the difficulties in choosing ML models and statistical methods across disciplines. To help doctors reduce their cognitive burden and make correct decisions, the </w:t>
      </w:r>
      <w:r w:rsidRPr="009D6FDD">
        <w:rPr>
          <w:color w:val="auto"/>
          <w:lang w:val="en-GB"/>
        </w:rPr>
        <w:lastRenderedPageBreak/>
        <w:t>author makes full use of visualization technology to mine and analyze data, develops and designs three scenarios, and displays the analysis results of different fields on the dashboard in a more intuitive way. For example, the dashboard can deepen the patient's understanding of their disease status through the average value of a certain index with other patients of the same type, or help doctors choose the best M1 model or statistical method, and so on.</w:t>
      </w:r>
    </w:p>
    <w:p w14:paraId="724C912C" w14:textId="77777777" w:rsidR="00A966D9" w:rsidRPr="009D6FDD" w:rsidRDefault="00A966D9" w:rsidP="00CB7A78">
      <w:pPr>
        <w:pStyle w:val="Default"/>
        <w:spacing w:line="360" w:lineRule="auto"/>
        <w:rPr>
          <w:color w:val="auto"/>
          <w:lang w:val="en-GB"/>
        </w:rPr>
      </w:pPr>
      <w:r w:rsidRPr="009D6FDD">
        <w:rPr>
          <w:color w:val="auto"/>
          <w:lang w:val="en-GB"/>
        </w:rPr>
        <w:t>The author developed several prototypes by using Axure, and finally determined which prototype is more intuitive to use through the interview in Chapter 6, helping users independently experience the fun of using the program for data analysis to the greatest extent.</w:t>
      </w:r>
    </w:p>
    <w:p w14:paraId="2B0948BA" w14:textId="7E6A3DD7" w:rsidR="00A966D9" w:rsidRPr="009D6FDD" w:rsidRDefault="00A966D9" w:rsidP="00CB7A78">
      <w:pPr>
        <w:pStyle w:val="Default"/>
        <w:spacing w:line="360" w:lineRule="auto"/>
        <w:rPr>
          <w:color w:val="auto"/>
          <w:lang w:val="en-GB"/>
        </w:rPr>
      </w:pPr>
      <w:r w:rsidRPr="009D6FDD">
        <w:rPr>
          <w:color w:val="auto"/>
          <w:lang w:val="en-GB"/>
        </w:rPr>
        <w:t>In this chapter, the author also describes the functional requirements of the automatic health analysis dashboard, describes how the system should be operated; also lists a series of non-functional requirements, such as whether the appearance is beautiful, whether it is easy to maintain and use, etc.</w:t>
      </w:r>
    </w:p>
    <w:p w14:paraId="4899EA67" w14:textId="77777777" w:rsidR="00625E3C" w:rsidRPr="009D6FDD" w:rsidRDefault="00625E3C" w:rsidP="00CB7A78">
      <w:pPr>
        <w:pStyle w:val="Default"/>
        <w:spacing w:line="360" w:lineRule="auto"/>
        <w:rPr>
          <w:rFonts w:eastAsiaTheme="majorEastAsia"/>
          <w:b/>
          <w:bCs/>
          <w:sz w:val="22"/>
          <w:szCs w:val="22"/>
          <w:lang w:eastAsia="zh-CN"/>
        </w:rPr>
      </w:pPr>
    </w:p>
    <w:p w14:paraId="3673FA32" w14:textId="1B498614" w:rsidR="0019510E" w:rsidRPr="009D6FDD" w:rsidRDefault="009B3475" w:rsidP="00477C93">
      <w:pPr>
        <w:pStyle w:val="Heading2"/>
        <w:rPr>
          <w:rFonts w:ascii="Times New Roman" w:hAnsi="Times New Roman" w:cs="Times New Roman"/>
        </w:rPr>
      </w:pPr>
      <w:bookmarkStart w:id="150" w:name="_Toc73385419"/>
      <w:r w:rsidRPr="009D6FDD">
        <w:rPr>
          <w:rFonts w:ascii="Times New Roman" w:hAnsi="Times New Roman" w:cs="Times New Roman"/>
        </w:rPr>
        <w:t>Chapter 5</w:t>
      </w:r>
      <w:r w:rsidR="002F7E61" w:rsidRPr="009D6FDD">
        <w:rPr>
          <w:rFonts w:ascii="Times New Roman" w:hAnsi="Times New Roman" w:cs="Times New Roman"/>
        </w:rPr>
        <w:t xml:space="preserve"> The Application</w:t>
      </w:r>
      <w:r w:rsidR="00A91752" w:rsidRPr="009D6FDD">
        <w:rPr>
          <w:rFonts w:ascii="Times New Roman" w:hAnsi="Times New Roman" w:cs="Times New Roman"/>
        </w:rPr>
        <w:t xml:space="preserve"> of the dashboard</w:t>
      </w:r>
      <w:bookmarkEnd w:id="150"/>
    </w:p>
    <w:p w14:paraId="3F0561DC" w14:textId="1DBC251A" w:rsidR="00297D0C" w:rsidRPr="009D6FDD" w:rsidRDefault="002A7F13" w:rsidP="00936D61">
      <w:pPr>
        <w:pStyle w:val="Heading2"/>
        <w:numPr>
          <w:ilvl w:val="0"/>
          <w:numId w:val="0"/>
        </w:numPr>
        <w:rPr>
          <w:rFonts w:ascii="Times New Roman" w:hAnsi="Times New Roman" w:cs="Times New Roman"/>
        </w:rPr>
      </w:pPr>
      <w:bookmarkStart w:id="151" w:name="_Toc73385420"/>
      <w:r w:rsidRPr="009D6FDD">
        <w:rPr>
          <w:rFonts w:ascii="Times New Roman" w:hAnsi="Times New Roman" w:cs="Times New Roman"/>
        </w:rPr>
        <w:t>5.1 Introduction</w:t>
      </w:r>
      <w:bookmarkEnd w:id="151"/>
    </w:p>
    <w:p w14:paraId="55E80EF1" w14:textId="77777777" w:rsidR="00E91D92" w:rsidRPr="009D6FDD" w:rsidRDefault="00E91D92" w:rsidP="003D20E7">
      <w:pPr>
        <w:pStyle w:val="Default"/>
        <w:rPr>
          <w:rFonts w:eastAsiaTheme="majorEastAsia"/>
          <w:b/>
          <w:sz w:val="28"/>
          <w:szCs w:val="28"/>
        </w:rPr>
      </w:pPr>
    </w:p>
    <w:p w14:paraId="4380E255" w14:textId="25E6FF3D" w:rsidR="00276C4D" w:rsidRPr="009D6FDD" w:rsidRDefault="00276C4D" w:rsidP="0096471E">
      <w:pPr>
        <w:pStyle w:val="Default"/>
        <w:spacing w:line="360" w:lineRule="auto"/>
      </w:pPr>
      <w:r w:rsidRPr="009D6FDD">
        <w:t>Clinical dashboards are increasingly used to provide information to clinicians in visualized format, under the assumption that visual display reduces cognitive workload</w:t>
      </w:r>
      <w:r w:rsidR="00A00FAE" w:rsidRPr="009D6FDD">
        <w:fldChar w:fldCharType="begin" w:fldLock="1"/>
      </w:r>
      <w:r w:rsidR="0054030F">
        <w:instrText>ADDIN CSL_CITATION {"citationItems":[{"id":"ITEM-1","itemData":{"DOI":"10.1093/jamia/ocx042","ISSN":"1527974X","PMID":"28460091","abstract":"Objective: To explore home care nurses' numeracy and graph literacy and their relationship to comprehension of visualized data. Materials and Methods: A multifactorial experimental design using online survey software. Nurses were recruited from 2 Medicare-certified home health agencies. Numeracy and graph literacy were measured using validated scales. Nurses were randomized to 1 of 4 experimental conditions. Each condition displayed data for 1 of 4 quality indicators, in 1 of 4 different visualized formats (bar graph, line graph, spider graph, table). A mixed linear modelmeasured the impact of numeracy, graph literacy, and display format on data understanding. Results: In all, 195 nurses took part in the study. They were slightly more numerate and graph literate than the general population. Overall, nurses understood information presented in bar graphs most easily (88% correct), followed by tables (81% correct), line graphs (77% correct), and spider graphs (41% correct). Individuals with low numeracy and low graph literacy had poorer comprehension of information displayed across all formats. High graph literacy appeared to enhance comprehension of data regardless of numeracy capabilities. Discussion and Conclusion: Clinical dashboards are increasingly used to provide information to clinicians in visualized format, under the assumption that visual display reduces cognitive workload. Results of this study suggest that nurses' comprehension of visualized information is influenced by their numeracy, graph literacy, and the display format of the data. Individual differences in numeracy and graph literacy skills need to be taken into account when designing dashboard technology.","author":[{"dropping-particle":"","family":"Dowding","given":"Dawn","non-dropping-particle":"","parse-names":false,"suffix":""},{"dropping-particle":"","family":"Merrill","given":"Jacqueline A.","non-dropping-particle":"","parse-names":false,"suffix":""},{"dropping-particle":"","family":"Onorato","given":"Nicole","non-dropping-particle":"","parse-names":false,"suffix":""},{"dropping-particle":"","family":"Barrón","given":"Yolanda","non-dropping-particle":"","parse-names":false,"suffix":""},{"dropping-particle":"","family":"Rosati","given":"Robert J.","non-dropping-particle":"","parse-names":false,"suffix":""},{"dropping-particle":"","family":"Russell","given":"David","non-dropping-particle":"","parse-names":false,"suffix":""}],"container-title":"Journal of the American Medical Informatics Association","id":"ITEM-1","issue":"2","issued":{"date-parts":[["2018","2","1"]]},"page":"175-182","publisher":"Oxford University Press","title":"The impact of home care nurses' numeracy and graph literacy on comprehension of visual display information: Implications for dashboard design","type":"article-journal","volume":"25"},"uris":["http://www.mendeley.com/documents/?uuid=cb7d3618-eda3-3d78-ad05-982a372d576f"]}],"mendeley":{"formattedCitation":"[114]","plainTextFormattedCitation":"[114]","previouslyFormattedCitation":"[114]"},"properties":{"noteIndex":0},"schema":"https://github.com/citation-style-language/schema/raw/master/csl-citation.json"}</w:instrText>
      </w:r>
      <w:r w:rsidR="00A00FAE" w:rsidRPr="009D6FDD">
        <w:fldChar w:fldCharType="separate"/>
      </w:r>
      <w:r w:rsidR="0054030F" w:rsidRPr="0054030F">
        <w:rPr>
          <w:noProof/>
        </w:rPr>
        <w:t>[114]</w:t>
      </w:r>
      <w:r w:rsidR="00A00FAE" w:rsidRPr="009D6FDD">
        <w:fldChar w:fldCharType="end"/>
      </w:r>
      <w:r w:rsidRPr="009D6FDD">
        <w:t xml:space="preserve">. </w:t>
      </w:r>
      <w:r w:rsidR="00316736" w:rsidRPr="009D6FDD">
        <w:rPr>
          <w:color w:val="auto"/>
          <w:lang w:val="en-GB"/>
        </w:rPr>
        <w:t>Normally, a dashboard provides the user a global overview, with access to the most important data, functions and controls</w:t>
      </w:r>
      <w:r w:rsidR="00316736" w:rsidRPr="009D6FDD">
        <w:rPr>
          <w:color w:val="auto"/>
          <w:lang w:val="en-GB"/>
        </w:rPr>
        <w:fldChar w:fldCharType="begin" w:fldLock="1"/>
      </w:r>
      <w:r w:rsidR="0054030F">
        <w:rPr>
          <w:color w:val="auto"/>
          <w:lang w:val="en-GB"/>
        </w:rPr>
        <w:instrText>ADDIN CSL_CITATION {"citationItems":[{"id":"ITEM-1","itemData":{"URL":"https://www.justinmind.com/blog/dashboard-design-best-practices-ux-ui/","accessed":{"date-parts":[["2021","5","19"]]},"id":"ITEM-1","issued":{"date-parts":[["0"]]},"title":"Dashboard Design: best practices and examples - Justinmind","type":"webpage"},"uris":["http://www.mendeley.com/documents/?uuid=b5beaef6-dc93-3c26-b5b1-7b9cf0101716"]}],"mendeley":{"formattedCitation":"[115]","plainTextFormattedCitation":"[115]","previouslyFormattedCitation":"[115]"},"properties":{"noteIndex":0},"schema":"https://github.com/citation-style-language/schema/raw/master/csl-citation.json"}</w:instrText>
      </w:r>
      <w:r w:rsidR="00316736" w:rsidRPr="009D6FDD">
        <w:rPr>
          <w:color w:val="auto"/>
          <w:lang w:val="en-GB"/>
        </w:rPr>
        <w:fldChar w:fldCharType="separate"/>
      </w:r>
      <w:r w:rsidR="0054030F" w:rsidRPr="0054030F">
        <w:rPr>
          <w:noProof/>
          <w:color w:val="auto"/>
          <w:lang w:val="en-GB"/>
        </w:rPr>
        <w:t>[115]</w:t>
      </w:r>
      <w:r w:rsidR="00316736" w:rsidRPr="009D6FDD">
        <w:rPr>
          <w:color w:val="auto"/>
          <w:lang w:val="en-GB"/>
        </w:rPr>
        <w:fldChar w:fldCharType="end"/>
      </w:r>
      <w:r w:rsidR="00316736" w:rsidRPr="009D6FDD">
        <w:rPr>
          <w:color w:val="auto"/>
          <w:lang w:val="en-GB"/>
        </w:rPr>
        <w:t>.</w:t>
      </w:r>
    </w:p>
    <w:p w14:paraId="205FAA0F" w14:textId="4F0D1239" w:rsidR="008478EE" w:rsidRPr="009D6FDD" w:rsidRDefault="00C931C8" w:rsidP="0096471E">
      <w:pPr>
        <w:pStyle w:val="Default"/>
        <w:spacing w:line="360" w:lineRule="auto"/>
        <w:rPr>
          <w:color w:val="auto"/>
          <w:lang w:val="en-GB"/>
        </w:rPr>
      </w:pPr>
      <w:r w:rsidRPr="009D6FDD">
        <w:rPr>
          <w:color w:val="auto"/>
          <w:lang w:val="en-GB"/>
        </w:rPr>
        <w:t>In this chapter, the author describes the design decisions of the application based on the knowledge of various disciplines listed in Chapter 2 to solve our research problems. And will explain the design of the application and explain its function in detail.</w:t>
      </w:r>
    </w:p>
    <w:p w14:paraId="03F8AE06" w14:textId="182A1C11" w:rsidR="00655556" w:rsidRPr="009D6FDD" w:rsidRDefault="00FB047B" w:rsidP="00477C93">
      <w:pPr>
        <w:pStyle w:val="Heading2"/>
        <w:rPr>
          <w:rFonts w:ascii="Times New Roman" w:hAnsi="Times New Roman" w:cs="Times New Roman"/>
          <w:bCs w:val="0"/>
        </w:rPr>
      </w:pPr>
      <w:bookmarkStart w:id="152" w:name="_Toc73385421"/>
      <w:r w:rsidRPr="009D6FDD">
        <w:rPr>
          <w:rFonts w:ascii="Times New Roman" w:hAnsi="Times New Roman" w:cs="Times New Roman"/>
          <w:bCs w:val="0"/>
        </w:rPr>
        <w:t>5.2</w:t>
      </w:r>
      <w:r w:rsidR="00655556" w:rsidRPr="009D6FDD">
        <w:rPr>
          <w:rFonts w:ascii="Times New Roman" w:hAnsi="Times New Roman" w:cs="Times New Roman"/>
          <w:bCs w:val="0"/>
        </w:rPr>
        <w:t xml:space="preserve"> Design principle</w:t>
      </w:r>
      <w:r w:rsidR="001827E9" w:rsidRPr="009D6FDD">
        <w:rPr>
          <w:rFonts w:ascii="Times New Roman" w:hAnsi="Times New Roman" w:cs="Times New Roman"/>
          <w:bCs w:val="0"/>
        </w:rPr>
        <w:t>s</w:t>
      </w:r>
      <w:r w:rsidR="00655556" w:rsidRPr="009D6FDD">
        <w:rPr>
          <w:rFonts w:ascii="Times New Roman" w:hAnsi="Times New Roman" w:cs="Times New Roman"/>
          <w:bCs w:val="0"/>
        </w:rPr>
        <w:t xml:space="preserve"> for dashboard</w:t>
      </w:r>
      <w:bookmarkEnd w:id="152"/>
    </w:p>
    <w:p w14:paraId="228370AD" w14:textId="148A69DE" w:rsidR="00914222" w:rsidRPr="009D6FDD" w:rsidRDefault="00914222" w:rsidP="00914222">
      <w:pPr>
        <w:rPr>
          <w:rFonts w:cs="Times New Roman"/>
        </w:rPr>
      </w:pPr>
      <w:r w:rsidRPr="009D6FDD">
        <w:rPr>
          <w:rFonts w:cs="Times New Roman"/>
        </w:rPr>
        <w:t xml:space="preserve">In the design of the autonomous health analytic dashboard, the author insist on using best practice </w:t>
      </w:r>
      <w:r w:rsidR="006B27DC" w:rsidRPr="009D6FDD">
        <w:rPr>
          <w:rFonts w:cs="Times New Roman"/>
        </w:rPr>
        <w:t xml:space="preserve">in the visualisation </w:t>
      </w:r>
      <w:r w:rsidR="008A657B" w:rsidRPr="009D6FDD">
        <w:rPr>
          <w:rFonts w:cs="Times New Roman"/>
        </w:rPr>
        <w:t>of medical</w:t>
      </w:r>
      <w:r w:rsidR="006B27DC" w:rsidRPr="009D6FDD">
        <w:rPr>
          <w:rFonts w:cs="Times New Roman"/>
        </w:rPr>
        <w:t xml:space="preserve"> data</w:t>
      </w:r>
      <w:r w:rsidR="00027639" w:rsidRPr="009D6FDD">
        <w:rPr>
          <w:rFonts w:cs="Times New Roman"/>
        </w:rPr>
        <w:t>.</w:t>
      </w:r>
    </w:p>
    <w:p w14:paraId="7638D7AB" w14:textId="47B0CBD1" w:rsidR="00655556" w:rsidRPr="009D6FDD" w:rsidRDefault="00293B80" w:rsidP="00477C93">
      <w:pPr>
        <w:pStyle w:val="Heading2"/>
        <w:rPr>
          <w:rFonts w:ascii="Times New Roman" w:hAnsi="Times New Roman" w:cs="Times New Roman"/>
        </w:rPr>
      </w:pPr>
      <w:bookmarkStart w:id="153" w:name="_Toc73385422"/>
      <w:r w:rsidRPr="009D6FDD">
        <w:rPr>
          <w:rFonts w:ascii="Times New Roman" w:hAnsi="Times New Roman" w:cs="Times New Roman"/>
        </w:rPr>
        <w:t xml:space="preserve">5.2.1 </w:t>
      </w:r>
      <w:r w:rsidR="00655556" w:rsidRPr="009D6FDD">
        <w:rPr>
          <w:rFonts w:ascii="Times New Roman" w:hAnsi="Times New Roman" w:cs="Times New Roman"/>
        </w:rPr>
        <w:t>Determine user’s requirement</w:t>
      </w:r>
      <w:bookmarkEnd w:id="153"/>
    </w:p>
    <w:p w14:paraId="7DB6C3DD" w14:textId="50BF58B9" w:rsidR="00655556" w:rsidRPr="009D6FDD" w:rsidRDefault="00655556" w:rsidP="00655556">
      <w:pPr>
        <w:shd w:val="clear" w:color="auto" w:fill="FFFFFF"/>
        <w:spacing w:before="480" w:after="480" w:line="384" w:lineRule="atLeast"/>
        <w:jc w:val="left"/>
        <w:rPr>
          <w:rFonts w:cs="Times New Roman"/>
        </w:rPr>
      </w:pPr>
      <w:r w:rsidRPr="009D6FDD">
        <w:rPr>
          <w:rFonts w:cs="Times New Roman"/>
        </w:rPr>
        <w:t>Most dashboard design principles revolve around the needs of the end users</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 xml:space="preserve">. Before starting the design process, analyse the user’s psychology, anticipate their needs and </w:t>
      </w:r>
      <w:r w:rsidRPr="009D6FDD">
        <w:rPr>
          <w:rFonts w:cs="Times New Roman"/>
        </w:rPr>
        <w:lastRenderedPageBreak/>
        <w:t xml:space="preserve">expectations, and understand their requirements before moving ahead with the design part </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id":"ITEM-2","itemData":{"URL":"https://www.netsolutions.com/insights/good-dashboard-design-principles/","accessed":{"date-parts":[["2021","4","29"]]},"id":"ITEM-2","issued":{"date-parts":[["0"]]},"title":"5 Key Principles of a Good Dashboard Design That We Need to Know","type":"webpage"},"uris":["http://www.mendeley.com/documents/?uuid=d9f9fce3-a494-3805-9eb8-6b18836916d3"]}],"mendeley":{"formattedCitation":"[21], [116]","plainTextFormattedCitation":"[21], [116]","previouslyFormattedCitation":"[21], [116]"},"properties":{"noteIndex":0},"schema":"https://github.com/citation-style-language/schema/raw/master/csl-citation.json"}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 [116]</w:t>
      </w:r>
      <w:r w:rsidRPr="009D6FDD">
        <w:rPr>
          <w:rFonts w:cs="Times New Roman"/>
        </w:rPr>
        <w:fldChar w:fldCharType="end"/>
      </w:r>
      <w:r w:rsidRPr="009D6FDD">
        <w:rPr>
          <w:rFonts w:cs="Times New Roman"/>
        </w:rPr>
        <w:t>.</w:t>
      </w:r>
    </w:p>
    <w:p w14:paraId="6784E227" w14:textId="0B5EB26C" w:rsidR="00655556" w:rsidRPr="009D6FDD" w:rsidRDefault="00655556" w:rsidP="00655556">
      <w:pPr>
        <w:shd w:val="clear" w:color="auto" w:fill="FFFFFF"/>
        <w:spacing w:before="480" w:after="480" w:line="384" w:lineRule="atLeast"/>
        <w:jc w:val="left"/>
        <w:rPr>
          <w:rFonts w:cs="Times New Roman"/>
        </w:rPr>
      </w:pPr>
      <w:r w:rsidRPr="009D6FDD">
        <w:rPr>
          <w:rFonts w:cs="Times New Roman"/>
        </w:rPr>
        <w:t xml:space="preserve">Surveys and user interviews can be conducted with the users, clients, or stakeholders to select relevant key performance indicators (KPIs) </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 xml:space="preserve"> [92]. The data that you need to display in the dashboard helps shape the rest of the design process</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 Once you set the KPIs, you can begin selecting the right type of dashboard and visualization tools</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w:t>
      </w:r>
      <w:r w:rsidR="002D0193" w:rsidRPr="009D6FDD">
        <w:rPr>
          <w:rFonts w:cs="Times New Roman"/>
        </w:rPr>
        <w:t xml:space="preserve"> </w:t>
      </w:r>
      <w:r w:rsidR="00F63525" w:rsidRPr="009D6FDD">
        <w:rPr>
          <w:rFonts w:cs="Times New Roman"/>
        </w:rPr>
        <w:t xml:space="preserve">In our research the author has summarized several key points for each </w:t>
      </w:r>
      <w:r w:rsidR="0050496D" w:rsidRPr="009D6FDD">
        <w:rPr>
          <w:rFonts w:cs="Times New Roman"/>
        </w:rPr>
        <w:t>window</w:t>
      </w:r>
      <w:r w:rsidR="00F63525" w:rsidRPr="009D6FDD">
        <w:rPr>
          <w:rFonts w:cs="Times New Roman"/>
        </w:rPr>
        <w:t xml:space="preserve"> and construct the page accordingly to satisfy the user's requirements.</w:t>
      </w:r>
      <w:r w:rsidR="00F37F6E" w:rsidRPr="009D6FDD">
        <w:rPr>
          <w:rFonts w:cs="Times New Roman"/>
        </w:rPr>
        <w:t xml:space="preserve"> </w:t>
      </w:r>
    </w:p>
    <w:p w14:paraId="1BC4CD48" w14:textId="77777777" w:rsidR="00F37F6E" w:rsidRPr="009D6FDD" w:rsidRDefault="00F37F6E" w:rsidP="00655556">
      <w:pPr>
        <w:shd w:val="clear" w:color="auto" w:fill="FFFFFF"/>
        <w:spacing w:before="480" w:after="480" w:line="384" w:lineRule="atLeast"/>
        <w:jc w:val="left"/>
        <w:rPr>
          <w:rFonts w:cs="Times New Roman"/>
          <w:lang w:eastAsia="zh-CN"/>
        </w:rPr>
      </w:pPr>
    </w:p>
    <w:p w14:paraId="6FE4EF85" w14:textId="600CD3FB" w:rsidR="00655556" w:rsidRPr="009D6FDD" w:rsidRDefault="00FC562F" w:rsidP="00FF3F02">
      <w:pPr>
        <w:pStyle w:val="Heading2"/>
        <w:rPr>
          <w:rFonts w:ascii="Times New Roman" w:hAnsi="Times New Roman" w:cs="Times New Roman"/>
        </w:rPr>
      </w:pPr>
      <w:bookmarkStart w:id="154" w:name="_Toc73385423"/>
      <w:r w:rsidRPr="009D6FDD">
        <w:rPr>
          <w:rFonts w:ascii="Times New Roman" w:hAnsi="Times New Roman" w:cs="Times New Roman"/>
        </w:rPr>
        <w:t xml:space="preserve">5.2.2 </w:t>
      </w:r>
      <w:r w:rsidR="00655556" w:rsidRPr="009D6FDD">
        <w:rPr>
          <w:rFonts w:ascii="Times New Roman" w:hAnsi="Times New Roman" w:cs="Times New Roman"/>
        </w:rPr>
        <w:t>Select the right dashboard type and element</w:t>
      </w:r>
      <w:bookmarkEnd w:id="154"/>
    </w:p>
    <w:p w14:paraId="3CC5BD19" w14:textId="6E5897BC" w:rsidR="00655556" w:rsidRPr="009D6FDD" w:rsidRDefault="00655556" w:rsidP="00655556">
      <w:pPr>
        <w:shd w:val="clear" w:color="auto" w:fill="FFFFFF"/>
        <w:spacing w:before="480" w:after="480"/>
        <w:jc w:val="left"/>
        <w:rPr>
          <w:rFonts w:cs="Times New Roman"/>
        </w:rPr>
      </w:pPr>
      <w:r w:rsidRPr="009D6FDD">
        <w:rPr>
          <w:rFonts w:cs="Times New Roman"/>
        </w:rPr>
        <w:t>One of the most overlooked dashboard design principles is the need to select the right visualization tools</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 xml:space="preserve">. As we already determined the user’s requirement and now </w:t>
      </w:r>
      <w:r w:rsidR="006932C0" w:rsidRPr="009D6FDD">
        <w:rPr>
          <w:rFonts w:cs="Times New Roman"/>
        </w:rPr>
        <w:t>it is</w:t>
      </w:r>
      <w:r w:rsidRPr="009D6FDD">
        <w:rPr>
          <w:rFonts w:cs="Times New Roman"/>
        </w:rPr>
        <w:t xml:space="preserve"> time to define the purpose of our dashboard. In fact, there are three types of </w:t>
      </w:r>
      <w:r w:rsidR="006932C0" w:rsidRPr="009D6FDD">
        <w:rPr>
          <w:rFonts w:cs="Times New Roman"/>
        </w:rPr>
        <w:t>dashboards</w:t>
      </w:r>
      <w:r w:rsidRPr="009D6FDD">
        <w:rPr>
          <w:rFonts w:cs="Times New Roman"/>
        </w:rPr>
        <w:t xml:space="preserve">, the Operational Dashboard, the Analytical Dashboard and the Strategic Dashboard. They designed for different purposes: </w:t>
      </w:r>
    </w:p>
    <w:p w14:paraId="08F4449F" w14:textId="77777777" w:rsidR="00655556" w:rsidRPr="009D6FDD" w:rsidRDefault="00655556" w:rsidP="00655556">
      <w:pPr>
        <w:shd w:val="clear" w:color="auto" w:fill="FFFFFF"/>
        <w:spacing w:before="480" w:after="480"/>
        <w:jc w:val="left"/>
        <w:rPr>
          <w:rFonts w:cs="Times New Roman"/>
          <w:b/>
          <w:bCs/>
        </w:rPr>
      </w:pPr>
      <w:r w:rsidRPr="009D6FDD">
        <w:rPr>
          <w:rFonts w:cs="Times New Roman"/>
          <w:b/>
          <w:bCs/>
        </w:rPr>
        <w:t>Operational dashboards</w:t>
      </w:r>
    </w:p>
    <w:p w14:paraId="1DF947C1" w14:textId="7CAFCEA6" w:rsidR="00655556" w:rsidRPr="009D6FDD" w:rsidRDefault="00655556" w:rsidP="00655556">
      <w:pPr>
        <w:shd w:val="clear" w:color="auto" w:fill="FFFFFF"/>
        <w:spacing w:before="300" w:after="100" w:afterAutospacing="1"/>
        <w:jc w:val="left"/>
        <w:rPr>
          <w:rFonts w:eastAsia="Times New Roman" w:cs="Times New Roman"/>
          <w:color w:val="55585A"/>
          <w:sz w:val="15"/>
          <w:szCs w:val="15"/>
          <w:lang w:val="en-US" w:eastAsia="zh-CN"/>
        </w:rPr>
      </w:pPr>
      <w:r w:rsidRPr="009D6FDD">
        <w:rPr>
          <w:rFonts w:cs="Times New Roman"/>
        </w:rPr>
        <w:t>Operational dashboards aims to help the user see what’s happening right now</w:t>
      </w:r>
      <w:r w:rsidRPr="009D6FDD">
        <w:rPr>
          <w:rFonts w:cs="Times New Roman"/>
        </w:rPr>
        <w:fldChar w:fldCharType="begin" w:fldLock="1"/>
      </w:r>
      <w:r w:rsidR="0054030F">
        <w:rPr>
          <w:rFonts w:cs="Times New Roman"/>
        </w:rPr>
        <w:instrText>ADDIN CSL_CITATION {"citationItems":[{"id":"ITEM-1","itemData":{"URL":"https://www.justinmind.com/blog/dashboard-design-best-practices-ux-ui/","accessed":{"date-parts":[["2021","5","5"]]},"id":"ITEM-1","issued":{"date-parts":[["0"]]},"title":"Dashboard Design: best practices and examples - Justinmind","type":"webpage"},"uris":["http://www.mendeley.com/documents/?uuid=7215f185-2a48-3a2c-a325-c28e2685b798"]}],"mendeley":{"formattedCitation":"[117]","plainTextFormattedCitation":"[117]","previouslyFormattedCitation":"[117]"},"properties":{"noteIndex":0},"schema":"https://github.com/citation-style-language/schema/raw/master/csl-citation.json"}</w:instrText>
      </w:r>
      <w:r w:rsidRPr="009D6FDD">
        <w:rPr>
          <w:rFonts w:cs="Times New Roman"/>
        </w:rPr>
        <w:fldChar w:fldCharType="separate"/>
      </w:r>
      <w:r w:rsidR="0054030F" w:rsidRPr="0054030F">
        <w:rPr>
          <w:rFonts w:cs="Times New Roman"/>
          <w:noProof/>
        </w:rPr>
        <w:t>[117]</w:t>
      </w:r>
      <w:r w:rsidRPr="009D6FDD">
        <w:rPr>
          <w:rFonts w:cs="Times New Roman"/>
        </w:rPr>
        <w:fldChar w:fldCharType="end"/>
      </w:r>
      <w:r w:rsidRPr="009D6FDD">
        <w:rPr>
          <w:rFonts w:cs="Times New Roman"/>
        </w:rPr>
        <w:t xml:space="preserve">. If we want to help the user to take actions or make decisions based on data, an operational dashboard is more suitable. </w:t>
      </w:r>
    </w:p>
    <w:p w14:paraId="7F426F3B" w14:textId="77777777" w:rsidR="00655556" w:rsidRPr="009D6FDD" w:rsidRDefault="00655556" w:rsidP="00655556">
      <w:pPr>
        <w:shd w:val="clear" w:color="auto" w:fill="FFFFFF"/>
        <w:spacing w:before="480" w:after="480"/>
        <w:jc w:val="left"/>
        <w:rPr>
          <w:rFonts w:cs="Times New Roman"/>
          <w:b/>
          <w:bCs/>
        </w:rPr>
      </w:pPr>
      <w:r w:rsidRPr="009D6FDD">
        <w:rPr>
          <w:rFonts w:cs="Times New Roman"/>
          <w:b/>
          <w:bCs/>
        </w:rPr>
        <w:t>Analytical dashboards</w:t>
      </w:r>
    </w:p>
    <w:p w14:paraId="32B22C83" w14:textId="67B8ED56" w:rsidR="00655556" w:rsidRPr="009D6FDD" w:rsidRDefault="00655556" w:rsidP="00655556">
      <w:pPr>
        <w:shd w:val="clear" w:color="auto" w:fill="FFFFFF"/>
        <w:spacing w:before="300" w:after="100" w:afterAutospacing="1"/>
        <w:jc w:val="left"/>
        <w:rPr>
          <w:rFonts w:cs="Times New Roman"/>
        </w:rPr>
      </w:pPr>
      <w:r w:rsidRPr="009D6FDD">
        <w:rPr>
          <w:rFonts w:cs="Times New Roman"/>
        </w:rPr>
        <w:t>Analytical dashboards aims to  give the user a clear view of performance trends and potential problems</w:t>
      </w:r>
      <w:r w:rsidRPr="009D6FDD">
        <w:rPr>
          <w:rFonts w:cs="Times New Roman"/>
        </w:rPr>
        <w:fldChar w:fldCharType="begin" w:fldLock="1"/>
      </w:r>
      <w:r w:rsidR="0054030F">
        <w:rPr>
          <w:rFonts w:cs="Times New Roman"/>
        </w:rPr>
        <w:instrText>ADDIN CSL_CITATION {"citationItems":[{"id":"ITEM-1","itemData":{"URL":"https://www.justinmind.com/blog/dashboard-design-best-practices-ux-ui/","accessed":{"date-parts":[["2021","5","5"]]},"id":"ITEM-1","issued":{"date-parts":[["0"]]},"title":"Dashboard Design: best practices and examples - Justinmind","type":"webpage"},"uris":["http://www.mendeley.com/documents/?uuid=7215f185-2a48-3a2c-a325-c28e2685b798"]}],"mendeley":{"formattedCitation":"[117]","plainTextFormattedCitation":"[117]","previouslyFormattedCitation":"[117]"},"properties":{"noteIndex":0},"schema":"https://github.com/citation-style-language/schema/raw/master/csl-citation.json"}</w:instrText>
      </w:r>
      <w:r w:rsidRPr="009D6FDD">
        <w:rPr>
          <w:rFonts w:cs="Times New Roman"/>
        </w:rPr>
        <w:fldChar w:fldCharType="separate"/>
      </w:r>
      <w:r w:rsidR="0054030F" w:rsidRPr="0054030F">
        <w:rPr>
          <w:rFonts w:cs="Times New Roman"/>
          <w:noProof/>
        </w:rPr>
        <w:t>[117]</w:t>
      </w:r>
      <w:r w:rsidRPr="009D6FDD">
        <w:rPr>
          <w:rFonts w:cs="Times New Roman"/>
        </w:rPr>
        <w:fldChar w:fldCharType="end"/>
      </w:r>
      <w:r w:rsidRPr="009D6FDD">
        <w:rPr>
          <w:rFonts w:cs="Times New Roman"/>
        </w:rPr>
        <w:t>. In contrast to Operational dashboards, Analytical dashboards provide the user with at-a-glance information used for analysis and decision making</w:t>
      </w:r>
      <w:r w:rsidRPr="009D6FDD">
        <w:rPr>
          <w:rFonts w:cs="Times New Roman"/>
        </w:rPr>
        <w:fldChar w:fldCharType="begin" w:fldLock="1"/>
      </w:r>
      <w:r w:rsidR="0054030F">
        <w:rPr>
          <w:rFonts w:cs="Times New Roman"/>
        </w:rPr>
        <w:instrText>ADDIN CSL_CITATION {"citationItems":[{"id":"ITEM-1","itemData":{"URL":"https://uxplanet.org/10-rules-for-better-dashboard-design-ef68189d734c","accessed":{"date-parts":[["2021","5","5"]]},"id":"ITEM-1","issued":{"date-parts":[["0"]]},"title":"10 rules for better dashboard design | by Taras Bakusevych | UX Planet","type":"webpage"},"uris":["http://www.mendeley.com/documents/?uuid=05b3d9a4-94a0-3dd0-bd55-e41faec60593"]}],"mendeley":{"formattedCitation":"[118]","plainTextFormattedCitation":"[118]","previouslyFormattedCitation":"[118]"},"properties":{"noteIndex":0},"schema":"https://github.com/citation-style-language/schema/raw/master/csl-citation.json"}</w:instrText>
      </w:r>
      <w:r w:rsidRPr="009D6FDD">
        <w:rPr>
          <w:rFonts w:cs="Times New Roman"/>
        </w:rPr>
        <w:fldChar w:fldCharType="separate"/>
      </w:r>
      <w:r w:rsidR="0054030F" w:rsidRPr="0054030F">
        <w:rPr>
          <w:rFonts w:cs="Times New Roman"/>
          <w:noProof/>
        </w:rPr>
        <w:t>[118]</w:t>
      </w:r>
      <w:r w:rsidRPr="009D6FDD">
        <w:rPr>
          <w:rFonts w:cs="Times New Roman"/>
        </w:rPr>
        <w:fldChar w:fldCharType="end"/>
      </w:r>
      <w:r w:rsidRPr="009D6FDD">
        <w:rPr>
          <w:rFonts w:cs="Times New Roman"/>
        </w:rPr>
        <w:t xml:space="preserve">. A primary goal of this kind of dashboard is to help users make the best sense of the data, </w:t>
      </w:r>
      <w:r w:rsidR="00EB7EB0" w:rsidRPr="009D6FDD">
        <w:rPr>
          <w:rFonts w:cs="Times New Roman"/>
        </w:rPr>
        <w:t>analyse</w:t>
      </w:r>
      <w:r w:rsidRPr="009D6FDD">
        <w:rPr>
          <w:rFonts w:cs="Times New Roman"/>
        </w:rPr>
        <w:t xml:space="preserve"> trends and </w:t>
      </w:r>
      <w:r w:rsidRPr="009D6FDD">
        <w:rPr>
          <w:rFonts w:cs="Times New Roman"/>
        </w:rPr>
        <w:lastRenderedPageBreak/>
        <w:t>drive decision making</w:t>
      </w:r>
      <w:r w:rsidRPr="009D6FDD">
        <w:rPr>
          <w:rFonts w:cs="Times New Roman"/>
        </w:rPr>
        <w:fldChar w:fldCharType="begin" w:fldLock="1"/>
      </w:r>
      <w:r w:rsidR="0054030F">
        <w:rPr>
          <w:rFonts w:cs="Times New Roman"/>
        </w:rPr>
        <w:instrText>ADDIN CSL_CITATION {"citationItems":[{"id":"ITEM-1","itemData":{"URL":"https://uxplanet.org/10-rules-for-better-dashboard-design-ef68189d734c","accessed":{"date-parts":[["2021","5","5"]]},"id":"ITEM-1","issued":{"date-parts":[["0"]]},"title":"10 rules for better dashboard design | by Taras Bakusevych | UX Planet","type":"webpage"},"uris":["http://www.mendeley.com/documents/?uuid=05b3d9a4-94a0-3dd0-bd55-e41faec60593"]}],"mendeley":{"formattedCitation":"[118]","plainTextFormattedCitation":"[118]","previouslyFormattedCitation":"[118]"},"properties":{"noteIndex":0},"schema":"https://github.com/citation-style-language/schema/raw/master/csl-citation.json"}</w:instrText>
      </w:r>
      <w:r w:rsidRPr="009D6FDD">
        <w:rPr>
          <w:rFonts w:cs="Times New Roman"/>
        </w:rPr>
        <w:fldChar w:fldCharType="separate"/>
      </w:r>
      <w:r w:rsidR="0054030F" w:rsidRPr="0054030F">
        <w:rPr>
          <w:rFonts w:cs="Times New Roman"/>
          <w:noProof/>
        </w:rPr>
        <w:t>[118]</w:t>
      </w:r>
      <w:r w:rsidRPr="009D6FDD">
        <w:rPr>
          <w:rFonts w:cs="Times New Roman"/>
        </w:rPr>
        <w:fldChar w:fldCharType="end"/>
      </w:r>
      <w:r w:rsidRPr="009D6FDD">
        <w:rPr>
          <w:rFonts w:cs="Times New Roman"/>
        </w:rPr>
        <w:t>. If the objective is to simply present data, we can use analytical dashboards.</w:t>
      </w:r>
    </w:p>
    <w:p w14:paraId="78625DA7" w14:textId="77777777" w:rsidR="00655556" w:rsidRPr="009D6FDD" w:rsidRDefault="00655556" w:rsidP="00655556">
      <w:pPr>
        <w:rPr>
          <w:rFonts w:cs="Times New Roman"/>
          <w:b/>
          <w:bCs/>
        </w:rPr>
      </w:pPr>
      <w:r w:rsidRPr="009D6FDD">
        <w:rPr>
          <w:rFonts w:cs="Times New Roman"/>
          <w:b/>
          <w:bCs/>
        </w:rPr>
        <w:t>Strategic Dashboards</w:t>
      </w:r>
    </w:p>
    <w:p w14:paraId="70AFB51E" w14:textId="4B5ABD0F" w:rsidR="00655556" w:rsidRPr="009D6FDD" w:rsidRDefault="00655556" w:rsidP="00655556">
      <w:pPr>
        <w:shd w:val="clear" w:color="auto" w:fill="FFFFFF"/>
        <w:spacing w:before="300" w:after="100" w:afterAutospacing="1"/>
        <w:jc w:val="left"/>
        <w:rPr>
          <w:rFonts w:cs="Times New Roman"/>
        </w:rPr>
      </w:pPr>
      <w:r w:rsidRPr="009D6FDD">
        <w:rPr>
          <w:rFonts w:cs="Times New Roman"/>
        </w:rPr>
        <w:t>Strategic dashboards are used to indicate performance against a set of key performance indicators (KPIs), aims to let the user track their main strategic goals via KPIs</w:t>
      </w:r>
      <w:r w:rsidRPr="009D6FDD">
        <w:rPr>
          <w:rFonts w:cs="Times New Roman"/>
        </w:rPr>
        <w:fldChar w:fldCharType="begin" w:fldLock="1"/>
      </w:r>
      <w:r w:rsidR="0054030F">
        <w:rPr>
          <w:rFonts w:cs="Times New Roman"/>
        </w:rPr>
        <w:instrText>ADDIN CSL_CITATION {"citationItems":[{"id":"ITEM-1","itemData":{"URL":"https://www.justinmind.com/blog/dashboard-design-best-practices-ux-ui/","accessed":{"date-parts":[["2021","5","5"]]},"id":"ITEM-1","issued":{"date-parts":[["0"]]},"title":"Dashboard Design: best practices and examples - Justinmind","type":"webpage"},"uris":["http://www.mendeley.com/documents/?uuid=7215f185-2a48-3a2c-a325-c28e2685b798"]}],"mendeley":{"formattedCitation":"[117]","plainTextFormattedCitation":"[117]","previouslyFormattedCitation":"[117]"},"properties":{"noteIndex":0},"schema":"https://github.com/citation-style-language/schema/raw/master/csl-citation.json"}</w:instrText>
      </w:r>
      <w:r w:rsidRPr="009D6FDD">
        <w:rPr>
          <w:rFonts w:cs="Times New Roman"/>
        </w:rPr>
        <w:fldChar w:fldCharType="separate"/>
      </w:r>
      <w:r w:rsidR="0054030F" w:rsidRPr="0054030F">
        <w:rPr>
          <w:rFonts w:cs="Times New Roman"/>
          <w:noProof/>
        </w:rPr>
        <w:t>[117]</w:t>
      </w:r>
      <w:r w:rsidRPr="009D6FDD">
        <w:rPr>
          <w:rFonts w:cs="Times New Roman"/>
        </w:rPr>
        <w:fldChar w:fldCharType="end"/>
      </w:r>
      <w:r w:rsidRPr="009D6FDD">
        <w:rPr>
          <w:rFonts w:cs="Times New Roman"/>
        </w:rPr>
        <w:t xml:space="preserve">.A strategic dashboard should reflect how the user is performing against their strategic goals </w:t>
      </w:r>
      <w:r w:rsidRPr="009D6FDD">
        <w:rPr>
          <w:rFonts w:cs="Times New Roman"/>
        </w:rPr>
        <w:fldChar w:fldCharType="begin" w:fldLock="1"/>
      </w:r>
      <w:r w:rsidR="0054030F">
        <w:rPr>
          <w:rFonts w:cs="Times New Roman"/>
        </w:rPr>
        <w:instrText>ADDIN CSL_CITATION {"citationItems":[{"id":"ITEM-1","itemData":{"URL":"https://www.justinmind.com/blog/dashboard-design-best-practices-ux-ui/","accessed":{"date-parts":[["2021","5","5"]]},"id":"ITEM-1","issued":{"date-parts":[["0"]]},"title":"Dashboard Design: best practices and examples - Justinmind","type":"webpage"},"uris":["http://www.mendeley.com/documents/?uuid=7215f185-2a48-3a2c-a325-c28e2685b798"]}],"mendeley":{"formattedCitation":"[117]","plainTextFormattedCitation":"[117]","previouslyFormattedCitation":"[117]"},"properties":{"noteIndex":0},"schema":"https://github.com/citation-style-language/schema/raw/master/csl-citation.json"}</w:instrText>
      </w:r>
      <w:r w:rsidRPr="009D6FDD">
        <w:rPr>
          <w:rFonts w:cs="Times New Roman"/>
        </w:rPr>
        <w:fldChar w:fldCharType="separate"/>
      </w:r>
      <w:r w:rsidR="0054030F" w:rsidRPr="0054030F">
        <w:rPr>
          <w:rFonts w:cs="Times New Roman"/>
          <w:noProof/>
        </w:rPr>
        <w:t>[117]</w:t>
      </w:r>
      <w:r w:rsidRPr="009D6FDD">
        <w:rPr>
          <w:rFonts w:cs="Times New Roman"/>
        </w:rPr>
        <w:fldChar w:fldCharType="end"/>
      </w:r>
      <w:r w:rsidRPr="009D6FDD">
        <w:rPr>
          <w:rFonts w:cs="Times New Roman"/>
        </w:rPr>
        <w:t>.</w:t>
      </w:r>
    </w:p>
    <w:p w14:paraId="1FC43E01" w14:textId="00E16ABA" w:rsidR="00655556" w:rsidRPr="009D6FDD" w:rsidRDefault="00655556" w:rsidP="00655556">
      <w:pPr>
        <w:shd w:val="clear" w:color="auto" w:fill="FFFFFF"/>
        <w:spacing w:before="480" w:after="480" w:line="384" w:lineRule="atLeast"/>
        <w:jc w:val="left"/>
        <w:rPr>
          <w:rFonts w:cs="Times New Roman"/>
        </w:rPr>
      </w:pPr>
      <w:r w:rsidRPr="009D6FDD">
        <w:rPr>
          <w:rFonts w:cs="Times New Roman"/>
        </w:rPr>
        <w:t>For the data visualization elements, in fact, many junior designers feel confused which charts to use as there are so many graphs. When selecting visualization methods, avoid cluttering the screen with a wide variety of charts and tables</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 Stick to a minimal selection of visualization types to maintain a consistent look throughout the dashboard</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 xml:space="preserve">. For the choice of graphics, please refer to the Chapter 2.4 which has clearly described the benefits and limitations of each graphs. </w:t>
      </w:r>
    </w:p>
    <w:p w14:paraId="468B7AD0" w14:textId="6414D433" w:rsidR="00655556" w:rsidRPr="009D6FDD" w:rsidRDefault="005A55FE" w:rsidP="008C2B46">
      <w:pPr>
        <w:pStyle w:val="Heading2"/>
        <w:rPr>
          <w:rFonts w:ascii="Times New Roman" w:hAnsi="Times New Roman" w:cs="Times New Roman"/>
        </w:rPr>
      </w:pPr>
      <w:bookmarkStart w:id="155" w:name="_Toc73385424"/>
      <w:r w:rsidRPr="009D6FDD">
        <w:rPr>
          <w:rFonts w:ascii="Times New Roman" w:hAnsi="Times New Roman" w:cs="Times New Roman"/>
        </w:rPr>
        <w:t xml:space="preserve">5.2.3 </w:t>
      </w:r>
      <w:r w:rsidR="00655556" w:rsidRPr="009D6FDD">
        <w:rPr>
          <w:rFonts w:ascii="Times New Roman" w:hAnsi="Times New Roman" w:cs="Times New Roman"/>
        </w:rPr>
        <w:t>Keep the layout simple</w:t>
      </w:r>
      <w:bookmarkEnd w:id="155"/>
    </w:p>
    <w:p w14:paraId="76FD9C94" w14:textId="45B37931" w:rsidR="00CB33FD" w:rsidRPr="009D6FDD" w:rsidRDefault="00655556" w:rsidP="00852E31">
      <w:pPr>
        <w:shd w:val="clear" w:color="auto" w:fill="FFFFFF"/>
        <w:spacing w:before="480" w:after="480"/>
        <w:jc w:val="left"/>
        <w:rPr>
          <w:rFonts w:cs="Times New Roman"/>
        </w:rPr>
      </w:pPr>
      <w:r w:rsidRPr="009D6FDD">
        <w:rPr>
          <w:rFonts w:cs="Times New Roman"/>
        </w:rPr>
        <w:t>Creating a simple interface is one of the most important dashboard design principles</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 Make it as easy as possible for users to analyse the information on the screen</w:t>
      </w:r>
      <w:r w:rsidRPr="009D6FDD">
        <w:rPr>
          <w:rFonts w:cs="Times New Roman"/>
        </w:rPr>
        <w:fldChar w:fldCharType="begin" w:fldLock="1"/>
      </w:r>
      <w:r w:rsidR="0054030F">
        <w:rPr>
          <w:rFonts w:cs="Times New Roman"/>
        </w:rPr>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[21]</w:t>
      </w:r>
      <w:r w:rsidRPr="009D6FDD">
        <w:rPr>
          <w:rFonts w:cs="Times New Roman"/>
        </w:rPr>
        <w:fldChar w:fldCharType="end"/>
      </w:r>
      <w:r w:rsidRPr="009D6FDD">
        <w:rPr>
          <w:rFonts w:cs="Times New Roman"/>
        </w:rPr>
        <w:t>. the right dashboard design process, irrespective of its type — should avoid cognitive overload, i.e., displaying too much information in one-go that it becomes confusing to interpret and derive data</w:t>
      </w:r>
      <w:r w:rsidRPr="009D6FDD">
        <w:rPr>
          <w:rFonts w:cs="Times New Roman"/>
        </w:rPr>
        <w:fldChar w:fldCharType="begin" w:fldLock="1"/>
      </w:r>
      <w:r w:rsidR="0054030F">
        <w:rPr>
          <w:rFonts w:cs="Times New Roman"/>
        </w:rPr>
        <w:instrText>ADDIN CSL_CITATION {"citationItems":[{"id":"ITEM-1","itemData":{"URL":"https://www.netsolutions.com/insights/good-dashboard-design-principles/","accessed":{"date-parts":[["2021","4","29"]]},"id":"ITEM-1","issued":{"date-parts":[["0"]]},"title":"5 Key Principles of a Good Dashboard Design That We Need to Know","type":"webpage"},"uris":["http://www.mendeley.com/documents/?uuid=d9f9fce3-a494-3805-9eb8-6b18836916d3"]}],"mendeley":{"formattedCitation":"[116]","plainTextFormattedCitation":"[116]","previouslyFormattedCitation":"[116]"},"properties":{"noteIndex":0},"schema":"https://github.com/citation-style-language/schema/raw/master/csl-citation.json"}</w:instrText>
      </w:r>
      <w:r w:rsidRPr="009D6FDD">
        <w:rPr>
          <w:rFonts w:cs="Times New Roman"/>
        </w:rPr>
        <w:fldChar w:fldCharType="separate"/>
      </w:r>
      <w:r w:rsidR="0054030F" w:rsidRPr="0054030F">
        <w:rPr>
          <w:rFonts w:cs="Times New Roman"/>
          <w:noProof/>
        </w:rPr>
        <w:t>[116]</w:t>
      </w:r>
      <w:r w:rsidRPr="009D6FDD">
        <w:rPr>
          <w:rFonts w:cs="Times New Roman"/>
        </w:rPr>
        <w:fldChar w:fldCharType="end"/>
      </w:r>
      <w:r w:rsidRPr="009D6FDD">
        <w:rPr>
          <w:rFonts w:cs="Times New Roman"/>
        </w:rPr>
        <w:t>.</w:t>
      </w:r>
      <w:r w:rsidR="00AE4663" w:rsidRPr="009D6FDD">
        <w:rPr>
          <w:rFonts w:cs="Times New Roman"/>
        </w:rPr>
        <w:t xml:space="preserve"> </w:t>
      </w:r>
      <w:r w:rsidR="00D247F8" w:rsidRPr="009D6FDD">
        <w:rPr>
          <w:rFonts w:cs="Times New Roman"/>
        </w:rPr>
        <w:t xml:space="preserve">To </w:t>
      </w:r>
      <w:r w:rsidR="0011725A" w:rsidRPr="009D6FDD">
        <w:rPr>
          <w:rFonts w:cs="Times New Roman"/>
        </w:rPr>
        <w:t>design</w:t>
      </w:r>
      <w:r w:rsidR="00D247F8" w:rsidRPr="009D6FDD">
        <w:rPr>
          <w:rFonts w:cs="Times New Roman"/>
        </w:rPr>
        <w:t xml:space="preserve"> </w:t>
      </w:r>
      <w:r w:rsidR="00F34BF3" w:rsidRPr="009D6FDD">
        <w:rPr>
          <w:rFonts w:cs="Times New Roman"/>
        </w:rPr>
        <w:t>an easier</w:t>
      </w:r>
      <w:r w:rsidR="00D247F8" w:rsidRPr="009D6FDD">
        <w:rPr>
          <w:rFonts w:cs="Times New Roman"/>
        </w:rPr>
        <w:t xml:space="preserve"> to use </w:t>
      </w:r>
      <w:r w:rsidR="00F90BC6" w:rsidRPr="009D6FDD">
        <w:rPr>
          <w:rFonts w:cs="Times New Roman"/>
        </w:rPr>
        <w:t xml:space="preserve">web </w:t>
      </w:r>
      <w:r w:rsidR="00D247F8" w:rsidRPr="009D6FDD">
        <w:rPr>
          <w:rFonts w:cs="Times New Roman"/>
        </w:rPr>
        <w:t xml:space="preserve">app, we can follow below </w:t>
      </w:r>
      <w:r w:rsidR="004133A5" w:rsidRPr="009D6FDD">
        <w:rPr>
          <w:rFonts w:cs="Times New Roman"/>
        </w:rPr>
        <w:t>principles</w:t>
      </w:r>
      <w:r w:rsidR="005E133C" w:rsidRPr="009D6FDD">
        <w:rPr>
          <w:rFonts w:cs="Times New Roman"/>
        </w:rPr>
        <w:fldChar w:fldCharType="begin" w:fldLock="1"/>
      </w:r>
      <w:r w:rsidR="0054030F">
        <w:rPr>
          <w:rFonts w:cs="Times New Roman"/>
        </w:rPr>
        <w:instrText>ADDIN CSL_CITATION {"citationItems":[{"id":"ITEM-1","itemData":{"URL":"https://www.justinmind.com/blog/dashboard-design-best-practices-ux-ui/","accessed":{"date-parts":[["2021","5","19"]]},"id":"ITEM-1","issued":{"date-parts":[["0"]]},"title":"Dashboard Design: best practices and examples - Justinmind","type":"webpage"},"uris":["http://www.mendeley.com/documents/?uuid=b5beaef6-dc93-3c26-b5b1-7b9cf0101716"]},{"id":"ITEM-2","itemData":{"URL":"https://uxplanet.org/10-rules-for-better-dashboard-design-ef68189d734c","accessed":{"date-parts":[["2021","5","19"]]},"id":"ITEM-2","issued":{"date-parts":[["0"]]},"title":"10 rules for better dashboard design | by Taras Bakusevych | UX Planet","type":"webpage"},"uris":["http://www.mendeley.com/documents/?uuid=0f3a157b-f251-3d17-a73a-440f1440fc38"]}],"mendeley":{"formattedCitation":"[115], [119]","plainTextFormattedCitation":"[115], [119]","previouslyFormattedCitation":"[115], [119]"},"properties":{"noteIndex":0},"schema":"https://github.com/citation-style-language/schema/raw/master/csl-citation.json"}</w:instrText>
      </w:r>
      <w:r w:rsidR="005E133C" w:rsidRPr="009D6FDD">
        <w:rPr>
          <w:rFonts w:cs="Times New Roman"/>
        </w:rPr>
        <w:fldChar w:fldCharType="separate"/>
      </w:r>
      <w:r w:rsidR="0054030F" w:rsidRPr="0054030F">
        <w:rPr>
          <w:rFonts w:cs="Times New Roman"/>
          <w:noProof/>
        </w:rPr>
        <w:t>[115], [119]</w:t>
      </w:r>
      <w:r w:rsidR="005E133C" w:rsidRPr="009D6FDD">
        <w:rPr>
          <w:rFonts w:cs="Times New Roman"/>
        </w:rPr>
        <w:fldChar w:fldCharType="end"/>
      </w:r>
      <w:r w:rsidR="00D247F8" w:rsidRPr="009D6FDD">
        <w:rPr>
          <w:rFonts w:cs="Times New Roman"/>
        </w:rPr>
        <w:t>:</w:t>
      </w:r>
    </w:p>
    <w:p w14:paraId="6FF35E38" w14:textId="5387BAB0" w:rsidR="00655556" w:rsidRPr="009D6FDD" w:rsidRDefault="00AE4663" w:rsidP="0024207F">
      <w:pPr>
        <w:pStyle w:val="ListParagraph"/>
        <w:numPr>
          <w:ilvl w:val="0"/>
          <w:numId w:val="24"/>
        </w:numPr>
        <w:shd w:val="clear" w:color="auto" w:fill="FFFFFF"/>
        <w:spacing w:before="480" w:after="480"/>
        <w:rPr>
          <w:rFonts w:cs="Times New Roman"/>
        </w:rPr>
      </w:pPr>
      <w:r w:rsidRPr="009D6FDD">
        <w:rPr>
          <w:rFonts w:cs="Times New Roman"/>
        </w:rPr>
        <w:t xml:space="preserve">Use consistent design language and </w:t>
      </w:r>
      <w:r w:rsidR="0061031D" w:rsidRPr="009D6FDD">
        <w:rPr>
          <w:rFonts w:cs="Times New Roman"/>
        </w:rPr>
        <w:t>colour</w:t>
      </w:r>
      <w:r w:rsidRPr="009D6FDD">
        <w:rPr>
          <w:rFonts w:cs="Times New Roman"/>
        </w:rPr>
        <w:t xml:space="preserve"> scheme</w:t>
      </w:r>
      <w:r w:rsidR="00BC2070" w:rsidRPr="009D6FDD">
        <w:rPr>
          <w:rFonts w:cs="Times New Roman"/>
        </w:rPr>
        <w:t>.</w:t>
      </w:r>
      <w:r w:rsidR="00573752" w:rsidRPr="009D6FDD">
        <w:rPr>
          <w:rFonts w:cs="Times New Roman"/>
        </w:rPr>
        <w:t xml:space="preserve"> </w:t>
      </w:r>
      <w:r w:rsidR="00F35343" w:rsidRPr="009D6FDD">
        <w:rPr>
          <w:rFonts w:cs="Times New Roman"/>
        </w:rPr>
        <w:t xml:space="preserve">The </w:t>
      </w:r>
      <w:r w:rsidR="005E133C" w:rsidRPr="009D6FDD">
        <w:rPr>
          <w:rFonts w:cs="Times New Roman"/>
        </w:rPr>
        <w:t>dashboard</w:t>
      </w:r>
      <w:r w:rsidR="00002BA0" w:rsidRPr="009D6FDD">
        <w:rPr>
          <w:rFonts w:cs="Times New Roman"/>
        </w:rPr>
        <w:t xml:space="preserve"> </w:t>
      </w:r>
      <w:r w:rsidR="005E133C" w:rsidRPr="009D6FDD">
        <w:rPr>
          <w:rFonts w:cs="Times New Roman"/>
        </w:rPr>
        <w:t>do not</w:t>
      </w:r>
      <w:r w:rsidR="00002BA0" w:rsidRPr="009D6FDD">
        <w:rPr>
          <w:rFonts w:cs="Times New Roman"/>
        </w:rPr>
        <w:t xml:space="preserve"> have to be beautiful, but they should provide clear visibility, straightforward navigation, and eye-catching good looks.</w:t>
      </w:r>
    </w:p>
    <w:p w14:paraId="57ACBC2A" w14:textId="41EF61F7" w:rsidR="006B082C" w:rsidRPr="009D6FDD" w:rsidRDefault="00487F89" w:rsidP="0024207F">
      <w:pPr>
        <w:pStyle w:val="ListParagraph"/>
        <w:numPr>
          <w:ilvl w:val="0"/>
          <w:numId w:val="24"/>
        </w:numPr>
        <w:shd w:val="clear" w:color="auto" w:fill="FFFFFF"/>
        <w:spacing w:before="480" w:after="480"/>
        <w:rPr>
          <w:rFonts w:cs="Times New Roman"/>
        </w:rPr>
      </w:pPr>
      <w:r w:rsidRPr="009D6FDD">
        <w:rPr>
          <w:rFonts w:cs="Times New Roman"/>
        </w:rPr>
        <w:t>Group related or relevant data</w:t>
      </w:r>
      <w:r w:rsidR="00E74F80" w:rsidRPr="009D6FDD">
        <w:rPr>
          <w:rFonts w:cs="Times New Roman"/>
        </w:rPr>
        <w:t xml:space="preserve">. Find ways to show datasets that are easier to grasp when shown combined in a single </w:t>
      </w:r>
      <w:r w:rsidR="00D606D8" w:rsidRPr="009D6FDD">
        <w:rPr>
          <w:rFonts w:cs="Times New Roman"/>
        </w:rPr>
        <w:t>card but</w:t>
      </w:r>
      <w:r w:rsidR="00E74F80" w:rsidRPr="009D6FDD">
        <w:rPr>
          <w:rFonts w:cs="Times New Roman"/>
        </w:rPr>
        <w:t xml:space="preserve"> be careful not to confuse the user.</w:t>
      </w:r>
    </w:p>
    <w:p w14:paraId="6EFC4C69" w14:textId="1F7542CE" w:rsidR="0093098C" w:rsidRPr="009D6FDD" w:rsidRDefault="0093098C" w:rsidP="0024207F">
      <w:pPr>
        <w:pStyle w:val="ListParagraph"/>
        <w:numPr>
          <w:ilvl w:val="0"/>
          <w:numId w:val="24"/>
        </w:numPr>
        <w:shd w:val="clear" w:color="auto" w:fill="FFFFFF"/>
        <w:spacing w:before="480" w:after="480"/>
        <w:rPr>
          <w:rFonts w:cs="Times New Roman"/>
        </w:rPr>
      </w:pPr>
      <w:r w:rsidRPr="009D6FDD">
        <w:rPr>
          <w:rFonts w:cs="Times New Roman"/>
        </w:rPr>
        <w:t>Chose the right representation for the data.</w:t>
      </w:r>
      <w:r w:rsidR="00F859FF" w:rsidRPr="009D6FDD">
        <w:rPr>
          <w:rFonts w:cs="Times New Roman"/>
        </w:rPr>
        <w:t xml:space="preserve"> Data representation is a difficult issue, especially as we will want to display several sorts of information in a dashboard, whether static or dynamic changes over time—this can be difficult. Using the incorrect </w:t>
      </w:r>
      <w:r w:rsidR="00F859FF" w:rsidRPr="009D6FDD">
        <w:rPr>
          <w:rFonts w:cs="Times New Roman"/>
        </w:rPr>
        <w:lastRenderedPageBreak/>
        <w:t>chart type or defaulting to the most prevalent kind of data visualization may mislead users or lead to data misunderstanding.</w:t>
      </w:r>
    </w:p>
    <w:p w14:paraId="03B08B09" w14:textId="77777777" w:rsidR="00AA3586" w:rsidRPr="009D6FDD" w:rsidRDefault="00AA3586" w:rsidP="00852E31">
      <w:pPr>
        <w:shd w:val="clear" w:color="auto" w:fill="FFFFFF"/>
        <w:spacing w:before="480" w:after="480"/>
        <w:jc w:val="left"/>
        <w:rPr>
          <w:rFonts w:cs="Times New Roman"/>
        </w:rPr>
      </w:pPr>
    </w:p>
    <w:p w14:paraId="281F7A71" w14:textId="77777777" w:rsidR="0005777B" w:rsidRPr="009D6FDD" w:rsidRDefault="0005777B" w:rsidP="0019510E">
      <w:pPr>
        <w:pStyle w:val="Default"/>
        <w:rPr>
          <w:rFonts w:eastAsiaTheme="majorEastAsia"/>
          <w:b/>
          <w:sz w:val="28"/>
          <w:szCs w:val="28"/>
        </w:rPr>
      </w:pPr>
    </w:p>
    <w:p w14:paraId="091930BA" w14:textId="662BEA41" w:rsidR="00847EB0" w:rsidRPr="009D6FDD" w:rsidRDefault="007F6055" w:rsidP="00611F0D">
      <w:pPr>
        <w:pStyle w:val="Heading2"/>
        <w:rPr>
          <w:rFonts w:ascii="Times New Roman" w:hAnsi="Times New Roman" w:cs="Times New Roman"/>
        </w:rPr>
      </w:pPr>
      <w:bookmarkStart w:id="156" w:name="_Toc73385425"/>
      <w:r w:rsidRPr="009D6FDD">
        <w:rPr>
          <w:rFonts w:ascii="Times New Roman" w:hAnsi="Times New Roman" w:cs="Times New Roman"/>
        </w:rPr>
        <w:t xml:space="preserve">5.3 </w:t>
      </w:r>
      <w:r w:rsidR="00E8682D" w:rsidRPr="009D6FDD">
        <w:rPr>
          <w:rFonts w:ascii="Times New Roman" w:hAnsi="Times New Roman" w:cs="Times New Roman"/>
        </w:rPr>
        <w:t>A Walk through the health analytic dashboard</w:t>
      </w:r>
      <w:bookmarkEnd w:id="156"/>
    </w:p>
    <w:p w14:paraId="4FC8E909" w14:textId="15E00DA2" w:rsidR="00E8682D" w:rsidRPr="009D6FDD" w:rsidRDefault="00D46074" w:rsidP="00611F0D">
      <w:pPr>
        <w:pStyle w:val="Heading2"/>
        <w:rPr>
          <w:rFonts w:ascii="Times New Roman" w:hAnsi="Times New Roman" w:cs="Times New Roman"/>
        </w:rPr>
      </w:pPr>
      <w:bookmarkStart w:id="157" w:name="_Toc73385426"/>
      <w:r w:rsidRPr="009D6FDD">
        <w:rPr>
          <w:rFonts w:ascii="Times New Roman" w:hAnsi="Times New Roman" w:cs="Times New Roman"/>
        </w:rPr>
        <w:t>5.3.1</w:t>
      </w:r>
      <w:bookmarkEnd w:id="157"/>
      <w:r w:rsidRPr="009D6FDD">
        <w:rPr>
          <w:rFonts w:ascii="Times New Roman" w:hAnsi="Times New Roman" w:cs="Times New Roman"/>
        </w:rPr>
        <w:t xml:space="preserve"> </w:t>
      </w:r>
    </w:p>
    <w:p w14:paraId="4F77C4A3" w14:textId="4BAE1264" w:rsidR="00821613" w:rsidRPr="009D6FDD" w:rsidRDefault="00732614" w:rsidP="00852E31">
      <w:pPr>
        <w:pStyle w:val="Default"/>
        <w:spacing w:line="360" w:lineRule="auto"/>
        <w:rPr>
          <w:color w:val="auto"/>
          <w:lang w:val="en-GB"/>
        </w:rPr>
      </w:pPr>
      <w:r w:rsidRPr="009D6FDD">
        <w:rPr>
          <w:color w:val="auto"/>
          <w:lang w:val="en-GB"/>
        </w:rPr>
        <w:t>Analytical dashboards should be data-centric, and show as many relevant data views as is feasible</w:t>
      </w:r>
      <w:r w:rsidRPr="009D6FDD">
        <w:rPr>
          <w:color w:val="auto"/>
          <w:lang w:val="en-GB"/>
        </w:rPr>
        <w:fldChar w:fldCharType="begin" w:fldLock="1"/>
      </w:r>
      <w:r w:rsidR="0054030F">
        <w:rPr>
          <w:color w:val="auto"/>
          <w:lang w:val="en-GB"/>
        </w:rPr>
        <w:instrText>ADDIN CSL_CITATION {"citationItems":[{"id":"ITEM-1","itemData":{"URL":"https://www.justinmind.com/blog/dashboard-design-best-practices-ux-ui/","accessed":{"date-parts":[["2021","5","19"]]},"id":"ITEM-1","issued":{"date-parts":[["0"]]},"title":"Dashboard Design: best practices and examples - Justinmind","type":"webpage"},"uris":["http://www.mendeley.com/documents/?uuid=b5beaef6-dc93-3c26-b5b1-7b9cf0101716"]}],"mendeley":{"formattedCitation":"[115]","plainTextFormattedCitation":"[115]","previouslyFormattedCitation":"[115]"},"properties":{"noteIndex":0},"schema":"https://github.com/citation-style-language/schema/raw/master/csl-citation.json"}</w:instrText>
      </w:r>
      <w:r w:rsidRPr="009D6FDD">
        <w:rPr>
          <w:color w:val="auto"/>
          <w:lang w:val="en-GB"/>
        </w:rPr>
        <w:fldChar w:fldCharType="separate"/>
      </w:r>
      <w:r w:rsidR="0054030F" w:rsidRPr="0054030F">
        <w:rPr>
          <w:noProof/>
          <w:color w:val="auto"/>
          <w:lang w:val="en-GB"/>
        </w:rPr>
        <w:t>[115]</w:t>
      </w:r>
      <w:r w:rsidRPr="009D6FDD">
        <w:rPr>
          <w:color w:val="auto"/>
          <w:lang w:val="en-GB"/>
        </w:rPr>
        <w:fldChar w:fldCharType="end"/>
      </w:r>
      <w:r w:rsidRPr="009D6FDD">
        <w:rPr>
          <w:color w:val="auto"/>
          <w:lang w:val="en-GB"/>
        </w:rPr>
        <w:t>.</w:t>
      </w:r>
    </w:p>
    <w:p w14:paraId="5A230E4C" w14:textId="506BAD37" w:rsidR="00FF3961" w:rsidRPr="009D6FDD" w:rsidRDefault="00460E0E" w:rsidP="00611F0D">
      <w:pPr>
        <w:pStyle w:val="Heading2"/>
        <w:rPr>
          <w:rFonts w:ascii="Times New Roman" w:hAnsi="Times New Roman" w:cs="Times New Roman"/>
        </w:rPr>
      </w:pPr>
      <w:bookmarkStart w:id="158" w:name="_Toc73385427"/>
      <w:r w:rsidRPr="009D6FDD">
        <w:rPr>
          <w:rFonts w:ascii="Times New Roman" w:hAnsi="Times New Roman" w:cs="Times New Roman"/>
        </w:rPr>
        <w:t>5.3.2</w:t>
      </w:r>
      <w:bookmarkEnd w:id="158"/>
    </w:p>
    <w:p w14:paraId="4DE0FB9C" w14:textId="79EE35CA" w:rsidR="005A180D" w:rsidRPr="009D6FDD" w:rsidRDefault="005A180D" w:rsidP="00611F0D">
      <w:pPr>
        <w:pStyle w:val="Heading2"/>
        <w:rPr>
          <w:rFonts w:ascii="Times New Roman" w:hAnsi="Times New Roman" w:cs="Times New Roman"/>
        </w:rPr>
      </w:pPr>
      <w:bookmarkStart w:id="159" w:name="_Toc73385428"/>
      <w:r w:rsidRPr="009D6FDD">
        <w:rPr>
          <w:rFonts w:ascii="Times New Roman" w:hAnsi="Times New Roman" w:cs="Times New Roman"/>
        </w:rPr>
        <w:t xml:space="preserve">5.3.3 Personalized </w:t>
      </w:r>
      <w:r w:rsidR="0010057B" w:rsidRPr="009D6FDD">
        <w:rPr>
          <w:rFonts w:ascii="Times New Roman" w:hAnsi="Times New Roman" w:cs="Times New Roman"/>
        </w:rPr>
        <w:t>dashboard</w:t>
      </w:r>
      <w:r w:rsidRPr="009D6FDD">
        <w:rPr>
          <w:rFonts w:ascii="Times New Roman" w:hAnsi="Times New Roman" w:cs="Times New Roman"/>
        </w:rPr>
        <w:t xml:space="preserve"> Applications</w:t>
      </w:r>
      <w:bookmarkEnd w:id="159"/>
    </w:p>
    <w:p w14:paraId="1AB50581" w14:textId="1B7568AA" w:rsidR="00193951" w:rsidRPr="009D6FDD" w:rsidRDefault="00193951" w:rsidP="009842CC">
      <w:pPr>
        <w:pStyle w:val="Default"/>
        <w:spacing w:line="360" w:lineRule="auto"/>
        <w:rPr>
          <w:sz w:val="23"/>
          <w:szCs w:val="23"/>
        </w:rPr>
      </w:pPr>
      <w:r w:rsidRPr="009D6FDD">
        <w:rPr>
          <w:b/>
          <w:bCs/>
          <w:sz w:val="23"/>
          <w:szCs w:val="23"/>
        </w:rPr>
        <w:t xml:space="preserve">Personalized </w:t>
      </w:r>
      <w:r w:rsidR="003762BA" w:rsidRPr="009D6FDD">
        <w:rPr>
          <w:b/>
          <w:bCs/>
          <w:sz w:val="23"/>
          <w:szCs w:val="23"/>
        </w:rPr>
        <w:t>dashboard</w:t>
      </w:r>
      <w:r w:rsidRPr="009D6FDD">
        <w:rPr>
          <w:b/>
          <w:bCs/>
          <w:sz w:val="23"/>
          <w:szCs w:val="23"/>
        </w:rPr>
        <w:t xml:space="preserve">: </w:t>
      </w:r>
    </w:p>
    <w:p w14:paraId="61340F89" w14:textId="2E9095F4" w:rsidR="00F52B8C" w:rsidRPr="009D6FDD" w:rsidRDefault="00345643" w:rsidP="009842CC">
      <w:pPr>
        <w:pStyle w:val="Default"/>
        <w:spacing w:line="360" w:lineRule="auto"/>
        <w:rPr>
          <w:sz w:val="23"/>
          <w:szCs w:val="23"/>
        </w:rPr>
      </w:pPr>
      <w:r w:rsidRPr="009D6FDD">
        <w:rPr>
          <w:b/>
          <w:bCs/>
          <w:sz w:val="23"/>
          <w:szCs w:val="23"/>
          <w:lang w:eastAsia="zh-CN"/>
        </w:rPr>
        <w:t>S</w:t>
      </w:r>
      <w:r w:rsidRPr="009D6FDD">
        <w:rPr>
          <w:b/>
          <w:bCs/>
          <w:sz w:val="23"/>
          <w:szCs w:val="23"/>
        </w:rPr>
        <w:t xml:space="preserve">cene </w:t>
      </w:r>
      <w:r w:rsidR="00033B25" w:rsidRPr="009D6FDD">
        <w:rPr>
          <w:b/>
          <w:bCs/>
          <w:sz w:val="23"/>
          <w:szCs w:val="23"/>
        </w:rPr>
        <w:t>1</w:t>
      </w:r>
      <w:r w:rsidR="00193951" w:rsidRPr="009D6FDD">
        <w:rPr>
          <w:b/>
          <w:bCs/>
          <w:sz w:val="23"/>
          <w:szCs w:val="23"/>
        </w:rPr>
        <w:t>:</w:t>
      </w:r>
      <w:r w:rsidR="008B401B" w:rsidRPr="009D6FDD">
        <w:rPr>
          <w:sz w:val="23"/>
          <w:szCs w:val="23"/>
        </w:rPr>
        <w:t xml:space="preserve"> </w:t>
      </w:r>
    </w:p>
    <w:p w14:paraId="4AD29829" w14:textId="65CD2B06" w:rsidR="0051221C" w:rsidRPr="009D6FDD" w:rsidRDefault="0051221C" w:rsidP="009842CC">
      <w:pPr>
        <w:pStyle w:val="Default"/>
        <w:spacing w:line="360" w:lineRule="auto"/>
        <w:rPr>
          <w:rFonts w:eastAsiaTheme="majorEastAsia"/>
          <w:b/>
          <w:sz w:val="28"/>
          <w:szCs w:val="28"/>
        </w:rPr>
      </w:pPr>
      <w:r w:rsidRPr="009D6FDD">
        <w:rPr>
          <w:b/>
          <w:bCs/>
          <w:sz w:val="23"/>
          <w:szCs w:val="23"/>
        </w:rPr>
        <w:t>Objects to Be Remembered:</w:t>
      </w:r>
    </w:p>
    <w:p w14:paraId="5495441B" w14:textId="77777777" w:rsidR="000C7FA8" w:rsidRPr="009D6FDD" w:rsidRDefault="000C7FA8" w:rsidP="000C7FA8">
      <w:pPr>
        <w:pStyle w:val="Default"/>
        <w:rPr>
          <w:rFonts w:eastAsiaTheme="majorEastAsia"/>
          <w:b/>
          <w:sz w:val="28"/>
          <w:szCs w:val="28"/>
        </w:rPr>
      </w:pPr>
    </w:p>
    <w:p w14:paraId="02691AAE" w14:textId="429D8C4A" w:rsidR="00AB65DD" w:rsidRPr="009D6FDD" w:rsidRDefault="00C52BC6" w:rsidP="00C6674C">
      <w:pPr>
        <w:pStyle w:val="Heading2"/>
        <w:rPr>
          <w:rFonts w:ascii="Times New Roman" w:hAnsi="Times New Roman" w:cs="Times New Roman"/>
        </w:rPr>
      </w:pPr>
      <w:bookmarkStart w:id="160" w:name="_Toc73385429"/>
      <w:r w:rsidRPr="009D6FDD">
        <w:rPr>
          <w:rFonts w:ascii="Times New Roman" w:hAnsi="Times New Roman" w:cs="Times New Roman"/>
        </w:rPr>
        <w:t xml:space="preserve">5.4 </w:t>
      </w:r>
      <w:r w:rsidR="00EE0FE7" w:rsidRPr="009D6FDD">
        <w:rPr>
          <w:rFonts w:ascii="Times New Roman" w:hAnsi="Times New Roman" w:cs="Times New Roman"/>
        </w:rPr>
        <w:t>Conclusions</w:t>
      </w:r>
      <w:bookmarkEnd w:id="160"/>
    </w:p>
    <w:p w14:paraId="3E520954" w14:textId="1F95A2CA" w:rsidR="0019510E" w:rsidRPr="009D6FDD" w:rsidRDefault="0019510E" w:rsidP="0019510E">
      <w:pPr>
        <w:pStyle w:val="Default"/>
        <w:rPr>
          <w:rFonts w:eastAsiaTheme="majorEastAsia"/>
          <w:b/>
          <w:sz w:val="28"/>
          <w:szCs w:val="28"/>
        </w:rPr>
      </w:pPr>
    </w:p>
    <w:p w14:paraId="4A92E8BD" w14:textId="77777777" w:rsidR="0019510E" w:rsidRPr="009D6FDD" w:rsidRDefault="0019510E" w:rsidP="0019510E">
      <w:pPr>
        <w:pStyle w:val="Default"/>
        <w:rPr>
          <w:rFonts w:eastAsiaTheme="majorEastAsia"/>
          <w:b/>
          <w:sz w:val="28"/>
          <w:szCs w:val="28"/>
        </w:rPr>
      </w:pPr>
    </w:p>
    <w:p w14:paraId="0F3A10BD" w14:textId="1ED359F2" w:rsidR="00A41436" w:rsidRPr="009D6FDD" w:rsidRDefault="007F51AF" w:rsidP="00C6674C">
      <w:pPr>
        <w:pStyle w:val="Heading2"/>
        <w:rPr>
          <w:rFonts w:ascii="Times New Roman" w:hAnsi="Times New Roman" w:cs="Times New Roman"/>
        </w:rPr>
      </w:pPr>
      <w:bookmarkStart w:id="161" w:name="_Toc73385430"/>
      <w:r w:rsidRPr="009D6FDD">
        <w:rPr>
          <w:rFonts w:ascii="Times New Roman" w:hAnsi="Times New Roman" w:cs="Times New Roman"/>
        </w:rPr>
        <w:t xml:space="preserve">Chapter </w:t>
      </w:r>
      <w:r w:rsidR="00B33B33" w:rsidRPr="009D6FDD">
        <w:rPr>
          <w:rFonts w:ascii="Times New Roman" w:hAnsi="Times New Roman" w:cs="Times New Roman"/>
        </w:rPr>
        <w:t>6</w:t>
      </w:r>
      <w:r w:rsidRPr="009D6FDD">
        <w:rPr>
          <w:rFonts w:ascii="Times New Roman" w:hAnsi="Times New Roman" w:cs="Times New Roman"/>
        </w:rPr>
        <w:t>. Case study, Results and Discussion</w:t>
      </w:r>
      <w:bookmarkEnd w:id="161"/>
      <w:r w:rsidRPr="009D6FDD">
        <w:rPr>
          <w:rFonts w:ascii="Times New Roman" w:hAnsi="Times New Roman" w:cs="Times New Roman"/>
        </w:rPr>
        <w:t> </w:t>
      </w:r>
    </w:p>
    <w:p w14:paraId="547A9A0C" w14:textId="7EF5668C" w:rsidR="009D09B4" w:rsidRPr="009D6FDD" w:rsidRDefault="004A1899" w:rsidP="00C6674C">
      <w:pPr>
        <w:pStyle w:val="Heading2"/>
        <w:rPr>
          <w:rFonts w:ascii="Times New Roman" w:hAnsi="Times New Roman" w:cs="Times New Roman"/>
        </w:rPr>
      </w:pPr>
      <w:bookmarkStart w:id="162" w:name="_Toc73385431"/>
      <w:r w:rsidRPr="009D6FDD">
        <w:rPr>
          <w:rFonts w:ascii="Times New Roman" w:hAnsi="Times New Roman" w:cs="Times New Roman"/>
        </w:rPr>
        <w:t>6</w:t>
      </w:r>
      <w:r w:rsidR="009F5CFD" w:rsidRPr="009D6FDD">
        <w:rPr>
          <w:rFonts w:ascii="Times New Roman" w:hAnsi="Times New Roman" w:cs="Times New Roman"/>
        </w:rPr>
        <w:t>.1 Introduction</w:t>
      </w:r>
      <w:bookmarkEnd w:id="162"/>
    </w:p>
    <w:p w14:paraId="61534A5A" w14:textId="2089BFFE" w:rsidR="008820C9" w:rsidRPr="009D6FDD" w:rsidRDefault="00DC1019" w:rsidP="008820C9">
      <w:pPr>
        <w:rPr>
          <w:rFonts w:cs="Times New Roman"/>
        </w:rPr>
      </w:pPr>
      <w:r w:rsidRPr="009D6FDD">
        <w:rPr>
          <w:rFonts w:cs="Times New Roman"/>
        </w:rPr>
        <w:t xml:space="preserve">Case studies </w:t>
      </w:r>
      <w:r w:rsidR="00AA31FF" w:rsidRPr="009D6FDD">
        <w:rPr>
          <w:rFonts w:cs="Times New Roman"/>
        </w:rPr>
        <w:t xml:space="preserve">is a detailed study of a specific topic </w:t>
      </w:r>
      <w:r w:rsidRPr="009D6FDD">
        <w:rPr>
          <w:rFonts w:cs="Times New Roman"/>
        </w:rPr>
        <w:t>to explain, describe or explore events or phenomena in the everyday contexts in which they occur</w:t>
      </w:r>
      <w:r w:rsidR="00AA31FF" w:rsidRPr="009D6FDD">
        <w:rPr>
          <w:rFonts w:cs="Times New Roman"/>
        </w:rPr>
        <w:t xml:space="preserve">, such as a person, a group, a place, an event, an organization, or a phenomenon </w:t>
      </w:r>
      <w:r w:rsidR="00AA31FF" w:rsidRPr="009D6FDD">
        <w:rPr>
          <w:rFonts w:cs="Times New Roman"/>
        </w:rPr>
        <w:fldChar w:fldCharType="begin" w:fldLock="1"/>
      </w:r>
      <w:r w:rsidR="0054030F">
        <w:rPr>
          <w:rFonts w:cs="Times New Roman"/>
        </w:rPr>
        <w:instrText>ADDIN CSL_CITATION {"citationItems":[{"id":"ITEM-1","itemData":{"DOI":"10.1186/1471-2288-11-100","ISSN":"14712288","PMID":"21707982","abstract":"The case study approach allows in-depth, multi-faceted explorations of complex issues in their real-life settings. The value of the case study approach is well recognised in the fields of business, law and policy, but somewhat less so in health services research. Based on our experiences of conducting several health-related case studies, we reflect on the different types of case study design, the specific research questions this approach can help answer, the data sources that tend to be used, and the particular advantages and disadvantages of employing this methodological approach. The paper concludes with key pointers to aid those designing and appraising proposals for conducting case study research, and a checklist to help readers assess the quality of case study reports. © 2011 Crowe et al; licensee BioMed Central Ltd.","author":[{"dropping-particle":"","family":"Crowe","given":"Sarah","non-dropping-particle":"","parse-names":false,"suffix":""},{"dropping-particle":"","family":"Cresswell","given":"Kathrin","non-dropping-particle":"","parse-names":false,"suffix":""},{"dropping-particle":"","family":"Robertson","given":"Ann","non-dropping-particle":"","parse-names":false,"suffix":""},{"dropping-particle":"","family":"Huby","given":"Guro","non-dropping-particle":"","parse-names":false,"suffix":""},{"dropping-particle":"","family":"Avery","given":"Anthony","non-dropping-particle":"","parse-names":false,"suffix":""},{"dropping-particle":"","family":"Sheikh","given":"Aziz","non-dropping-particle":"","parse-names":false,"suffix":""}],"container-title":"BMC Medical Research Methodology","id":"ITEM-1","issue":"1","issued":{"date-parts":[["2011","6","27"]]},"page":"1-9","publisher":"BioMed Central","title":"The case study approach","type":"article-journal","volume":"11"},"uris":["http://www.mendeley.com/documents/?uuid=d0b4d873-fb35-3727-b337-479955e34925"]},{"id":"ITEM-2","itemData":{"URL":"https://www.scribbr.com/methodology/case-study/","accessed":{"date-parts":[["2021","4","29"]]},"id":"ITEM-2","issued":{"date-parts":[["0"]]},"title":"How to Do a Case Study | Examples and Methods","type":"webpage"},"uris":["http://www.mendeley.com/documents/?uuid=d1e9f68d-54c8-3d6b-a116-19a120f15331"]}],"mendeley":{"formattedCitation":"[96], [120]","plainTextFormattedCitation":"[96], [120]","previouslyFormattedCitation":"[96], [120]"},"properties":{"noteIndex":0},"schema":"https://github.com/citation-style-language/schema/raw/master/csl-citation.json"}</w:instrText>
      </w:r>
      <w:r w:rsidR="00AA31FF" w:rsidRPr="009D6FDD">
        <w:rPr>
          <w:rFonts w:cs="Times New Roman"/>
        </w:rPr>
        <w:fldChar w:fldCharType="separate"/>
      </w:r>
      <w:r w:rsidR="0054030F" w:rsidRPr="0054030F">
        <w:rPr>
          <w:rFonts w:cs="Times New Roman"/>
          <w:noProof/>
        </w:rPr>
        <w:t>[96], [120]</w:t>
      </w:r>
      <w:r w:rsidR="00AA31FF" w:rsidRPr="009D6FDD">
        <w:rPr>
          <w:rFonts w:cs="Times New Roman"/>
        </w:rPr>
        <w:fldChar w:fldCharType="end"/>
      </w:r>
      <w:r w:rsidR="00721032" w:rsidRPr="009D6FDD">
        <w:rPr>
          <w:rFonts w:cs="Times New Roman"/>
        </w:rPr>
        <w:t xml:space="preserve">. </w:t>
      </w:r>
      <w:r w:rsidR="000E045C" w:rsidRPr="009D6FDD">
        <w:rPr>
          <w:rFonts w:cs="Times New Roman"/>
        </w:rPr>
        <w:t xml:space="preserve">Case study design usually involves qualitative methods, which are very suitable for describing, comparing, evaluating and understanding all aspects of the research problem </w:t>
      </w:r>
      <w:r w:rsidR="000E045C" w:rsidRPr="009D6FDD">
        <w:rPr>
          <w:rFonts w:cs="Times New Roman"/>
        </w:rPr>
        <w:fldChar w:fldCharType="begin" w:fldLock="1"/>
      </w:r>
      <w:r w:rsidR="0054030F">
        <w:rPr>
          <w:rFonts w:cs="Times New Roman"/>
        </w:rPr>
        <w:instrText>ADDIN CSL_CITATION {"citationItems":[{"id":"ITEM-1","itemData":{"URL":"https://www.scribbr.com/methodology/case-study/","accessed":{"date-parts":[["2021","4","29"]]},"id":"ITEM-1","issued":{"date-parts":[["0"]]},"title":"How to Do a Case Study | Examples and Methods","type":"webpage"},"uris":["http://www.mendeley.com/documents/?uuid=d1e9f68d-54c8-3d6b-a116-19a120f15331"]}],"mendeley":{"formattedCitation":"[120]","plainTextFormattedCitation":"[120]","previouslyFormattedCitation":"[120]"},"properties":{"noteIndex":0},"schema":"https://github.com/citation-style-language/schema/raw/master/csl-citation.json"}</w:instrText>
      </w:r>
      <w:r w:rsidR="000E045C" w:rsidRPr="009D6FDD">
        <w:rPr>
          <w:rFonts w:cs="Times New Roman"/>
        </w:rPr>
        <w:fldChar w:fldCharType="separate"/>
      </w:r>
      <w:r w:rsidR="0054030F" w:rsidRPr="0054030F">
        <w:rPr>
          <w:rFonts w:cs="Times New Roman"/>
          <w:noProof/>
        </w:rPr>
        <w:t>[120]</w:t>
      </w:r>
      <w:r w:rsidR="000E045C" w:rsidRPr="009D6FDD">
        <w:rPr>
          <w:rFonts w:cs="Times New Roman"/>
        </w:rPr>
        <w:fldChar w:fldCharType="end"/>
      </w:r>
      <w:r w:rsidR="000E045C" w:rsidRPr="009D6FDD">
        <w:rPr>
          <w:rFonts w:cs="Times New Roman"/>
        </w:rPr>
        <w:t>.</w:t>
      </w:r>
    </w:p>
    <w:p w14:paraId="22034103" w14:textId="082D0F60" w:rsidR="009F5CFD" w:rsidRPr="009D6FDD" w:rsidRDefault="009F5CFD" w:rsidP="009F5CFD">
      <w:pPr>
        <w:rPr>
          <w:rFonts w:cs="Times New Roman"/>
        </w:rPr>
      </w:pPr>
      <w:r w:rsidRPr="009D6FDD">
        <w:rPr>
          <w:rFonts w:cs="Times New Roman"/>
        </w:rPr>
        <w:t>As previously outlined, the primary research question is ‘</w:t>
      </w:r>
      <w:r w:rsidR="000D6BA5" w:rsidRPr="009D6FDD">
        <w:rPr>
          <w:rFonts w:cs="Times New Roman"/>
        </w:rPr>
        <w:t>How to create an autonomous analysis health dashboard to the users in different stage</w:t>
      </w:r>
      <w:r w:rsidRPr="009D6FDD">
        <w:rPr>
          <w:rFonts w:cs="Times New Roman"/>
        </w:rPr>
        <w:t>?’ The secondary research question is ‘</w:t>
      </w:r>
      <w:r w:rsidR="00133BCB" w:rsidRPr="009D6FDD">
        <w:rPr>
          <w:rFonts w:cs="Times New Roman"/>
        </w:rPr>
        <w:t xml:space="preserve">Does the autonomous analysis health dashboard </w:t>
      </w:r>
      <w:r w:rsidR="00C41E3D" w:rsidRPr="009D6FDD">
        <w:rPr>
          <w:rFonts w:cs="Times New Roman"/>
        </w:rPr>
        <w:t xml:space="preserve">helps the user to choose </w:t>
      </w:r>
      <w:r w:rsidR="00ED08F8" w:rsidRPr="009D6FDD">
        <w:rPr>
          <w:rFonts w:cs="Times New Roman"/>
        </w:rPr>
        <w:t>appropriate approach to do data analytics</w:t>
      </w:r>
      <w:r w:rsidRPr="009D6FDD">
        <w:rPr>
          <w:rFonts w:cs="Times New Roman"/>
        </w:rPr>
        <w:t>?’</w:t>
      </w:r>
    </w:p>
    <w:p w14:paraId="1E68CC99" w14:textId="77777777" w:rsidR="00E81F01" w:rsidRPr="009D6FDD" w:rsidRDefault="00E81F01" w:rsidP="007573BC">
      <w:pPr>
        <w:rPr>
          <w:rFonts w:cs="Times New Roman"/>
        </w:rPr>
      </w:pPr>
      <w:r w:rsidRPr="009D6FDD">
        <w:rPr>
          <w:rFonts w:cs="Times New Roman"/>
        </w:rPr>
        <w:lastRenderedPageBreak/>
        <w:t>The author explains the methodology used to finalize the design of the health app, the experiments done for the case studies, and the findings and discussion from these case studies in this chapter.</w:t>
      </w:r>
    </w:p>
    <w:p w14:paraId="71408E46" w14:textId="36E8DCBB" w:rsidR="00275761" w:rsidRPr="009D6FDD" w:rsidRDefault="00A72265" w:rsidP="00C6674C">
      <w:pPr>
        <w:pStyle w:val="Heading2"/>
        <w:rPr>
          <w:rFonts w:ascii="Times New Roman" w:hAnsi="Times New Roman" w:cs="Times New Roman"/>
        </w:rPr>
      </w:pPr>
      <w:bookmarkStart w:id="163" w:name="_Toc73385432"/>
      <w:r w:rsidRPr="009D6FDD">
        <w:rPr>
          <w:rFonts w:ascii="Times New Roman" w:hAnsi="Times New Roman" w:cs="Times New Roman"/>
        </w:rPr>
        <w:t>6</w:t>
      </w:r>
      <w:r w:rsidR="00275761" w:rsidRPr="009D6FDD">
        <w:rPr>
          <w:rFonts w:ascii="Times New Roman" w:hAnsi="Times New Roman" w:cs="Times New Roman"/>
        </w:rPr>
        <w:t xml:space="preserve">.2 </w:t>
      </w:r>
      <w:r w:rsidR="00BC4AD1" w:rsidRPr="009D6FDD">
        <w:rPr>
          <w:rFonts w:ascii="Times New Roman" w:hAnsi="Times New Roman" w:cs="Times New Roman"/>
        </w:rPr>
        <w:t>Finalization of the Design</w:t>
      </w:r>
      <w:bookmarkEnd w:id="163"/>
    </w:p>
    <w:p w14:paraId="1F247962" w14:textId="311BC993" w:rsidR="00934742" w:rsidRPr="009D6FDD" w:rsidRDefault="0016452B" w:rsidP="00AF70F8">
      <w:pPr>
        <w:pStyle w:val="NormalWeb"/>
        <w:shd w:val="clear" w:color="auto" w:fill="FCFCFC"/>
        <w:spacing w:before="0" w:after="360"/>
      </w:pPr>
      <w:r w:rsidRPr="009D6FDD">
        <w:t xml:space="preserve">In this chapter, the author will take a random sampling method to conduct </w:t>
      </w:r>
      <w:r w:rsidR="009338B4" w:rsidRPr="009D6FDD">
        <w:t>3 times</w:t>
      </w:r>
      <w:r w:rsidRPr="009D6FDD">
        <w:t xml:space="preserve"> semi-structured interviews with the public, with the aim of understanding the needs and doubts of users </w:t>
      </w:r>
      <w:r w:rsidR="00F77150" w:rsidRPr="009D6FDD">
        <w:t xml:space="preserve">in </w:t>
      </w:r>
      <w:r w:rsidRPr="009D6FDD">
        <w:t xml:space="preserve">different </w:t>
      </w:r>
      <w:r w:rsidR="00F77150" w:rsidRPr="009D6FDD">
        <w:t>stage</w:t>
      </w:r>
      <w:r w:rsidRPr="009D6FDD">
        <w:t>.</w:t>
      </w:r>
      <w:r w:rsidR="00C443F2" w:rsidRPr="009D6FDD">
        <w:t xml:space="preserve"> </w:t>
      </w:r>
    </w:p>
    <w:p w14:paraId="776E6ED4" w14:textId="73CD87F2" w:rsidR="008B4F88" w:rsidRPr="009D6FDD" w:rsidRDefault="008B4F88" w:rsidP="00B71265">
      <w:pPr>
        <w:rPr>
          <w:rFonts w:cs="Times New Roman"/>
        </w:rPr>
      </w:pPr>
      <w:r w:rsidRPr="009D6FDD">
        <w:rPr>
          <w:rFonts w:cs="Times New Roman"/>
        </w:rPr>
        <w:t>In order to enhance the product design, the author adopted the RITE (Rapid Iterative Testing and Evaluation)) method in the development phase. It’s advantage is adopting regular and early tests with RITE reduces the cost of fixing issues when compared to identifying them later in the product development process</w:t>
      </w:r>
      <w:r w:rsidRPr="009D6FDD">
        <w:rPr>
          <w:rFonts w:cs="Times New Roman"/>
        </w:rPr>
        <w:fldChar w:fldCharType="begin" w:fldLock="1"/>
      </w:r>
      <w:r w:rsidR="0054030F">
        <w:rPr>
          <w:rFonts w:cs="Times New Roman"/>
        </w:rPr>
        <w:instrText>ADDIN CSL_CITATION {"citationItems":[{"id":"ITEM-1","itemData":{"URL":"https://www.hellopingpong.com/blog/rite","accessed":{"date-parts":[["2021","4","29"]]},"id":"ITEM-1","issued":{"date-parts":[["0"]]},"title":"RITE Method: Comprehensive guide for Rapid Iterative Testing and Evaluation","type":"webpage"},"uris":["http://www.mendeley.com/documents/?uuid=1f011068-25e9-3a0f-aaf7-e395e2152cf0"]}],"mendeley":{"formattedCitation":"[121]","plainTextFormattedCitation":"[121]","previouslyFormattedCitation":"[121]"},"properties":{"noteIndex":0},"schema":"https://github.com/citation-style-language/schema/raw/master/csl-citation.json"}</w:instrText>
      </w:r>
      <w:r w:rsidRPr="009D6FDD">
        <w:rPr>
          <w:rFonts w:cs="Times New Roman"/>
        </w:rPr>
        <w:fldChar w:fldCharType="separate"/>
      </w:r>
      <w:r w:rsidR="0054030F" w:rsidRPr="0054030F">
        <w:rPr>
          <w:rFonts w:cs="Times New Roman"/>
          <w:noProof/>
        </w:rPr>
        <w:t>[121]</w:t>
      </w:r>
      <w:r w:rsidRPr="009D6FDD">
        <w:rPr>
          <w:rFonts w:cs="Times New Roman"/>
        </w:rPr>
        <w:fldChar w:fldCharType="end"/>
      </w:r>
      <w:r w:rsidRPr="009D6FDD">
        <w:rPr>
          <w:rFonts w:cs="Times New Roman"/>
        </w:rPr>
        <w:t xml:space="preserve">. Designers need to carefully record interviews to collect feasible opinions from target customers and modify the app. The author organized </w:t>
      </w:r>
      <w:r w:rsidR="009F1E29" w:rsidRPr="009D6FDD">
        <w:rPr>
          <w:rFonts w:cs="Times New Roman"/>
        </w:rPr>
        <w:t>four</w:t>
      </w:r>
      <w:r w:rsidRPr="009D6FDD">
        <w:rPr>
          <w:rFonts w:cs="Times New Roman"/>
        </w:rPr>
        <w:t xml:space="preserve"> group meetings, each with three participants. After each group of meetings, the author also conducted semi-structured interviews, as follows:</w:t>
      </w:r>
    </w:p>
    <w:p w14:paraId="629EA317" w14:textId="77777777" w:rsidR="008B4F88" w:rsidRPr="009D6FDD" w:rsidRDefault="008B4F88" w:rsidP="005D6EA0">
      <w:pPr>
        <w:pStyle w:val="Default"/>
        <w:spacing w:line="360" w:lineRule="auto"/>
        <w:rPr>
          <w:color w:val="auto"/>
          <w:lang w:val="en-GB"/>
        </w:rPr>
      </w:pPr>
      <w:r w:rsidRPr="009D6FDD">
        <w:rPr>
          <w:color w:val="auto"/>
          <w:lang w:val="en-GB"/>
        </w:rPr>
        <w:t xml:space="preserve">1. Focus group session 1: First Scene-- AI Model selection. </w:t>
      </w:r>
    </w:p>
    <w:p w14:paraId="7AE38EBB" w14:textId="77777777" w:rsidR="008B4F88" w:rsidRPr="009D6FDD" w:rsidRDefault="008B4F88" w:rsidP="005D6EA0">
      <w:pPr>
        <w:pStyle w:val="Default"/>
        <w:spacing w:line="360" w:lineRule="auto"/>
        <w:rPr>
          <w:color w:val="auto"/>
          <w:lang w:val="en-GB"/>
        </w:rPr>
      </w:pPr>
      <w:r w:rsidRPr="009D6FDD">
        <w:rPr>
          <w:color w:val="auto"/>
          <w:lang w:val="en-GB"/>
        </w:rPr>
        <w:t xml:space="preserve">2. Focus group session 2: Second Scene—Statistical Approach selection. </w:t>
      </w:r>
    </w:p>
    <w:p w14:paraId="31475657" w14:textId="1BA85BF0" w:rsidR="00AA06C4" w:rsidRPr="009D6FDD" w:rsidRDefault="008B4F88" w:rsidP="005D6EA0">
      <w:pPr>
        <w:pStyle w:val="Default"/>
        <w:spacing w:line="360" w:lineRule="auto"/>
        <w:rPr>
          <w:color w:val="auto"/>
          <w:lang w:val="en-GB"/>
        </w:rPr>
      </w:pPr>
      <w:r w:rsidRPr="009D6FDD">
        <w:rPr>
          <w:color w:val="auto"/>
          <w:lang w:val="en-GB"/>
        </w:rPr>
        <w:t xml:space="preserve">3. Focus group session 3: Third Scene—Compare with the average. </w:t>
      </w:r>
    </w:p>
    <w:p w14:paraId="794869DA" w14:textId="5EF8BDED" w:rsidR="00B27CB0" w:rsidRPr="009D6FDD" w:rsidRDefault="00B4054C" w:rsidP="005D6EA0">
      <w:pPr>
        <w:pStyle w:val="Default"/>
        <w:spacing w:line="360" w:lineRule="auto"/>
        <w:rPr>
          <w:color w:val="auto"/>
          <w:lang w:val="en-GB"/>
        </w:rPr>
      </w:pPr>
      <w:r w:rsidRPr="009D6FDD">
        <w:rPr>
          <w:color w:val="auto"/>
          <w:lang w:val="en-GB"/>
        </w:rPr>
        <w:t>4</w:t>
      </w:r>
      <w:r w:rsidR="00B27CB0" w:rsidRPr="009D6FDD">
        <w:rPr>
          <w:color w:val="auto"/>
          <w:lang w:val="en-GB"/>
        </w:rPr>
        <w:t xml:space="preserve">. Focus group session 3: </w:t>
      </w:r>
      <w:r w:rsidR="00A14D3E" w:rsidRPr="009D6FDD">
        <w:rPr>
          <w:color w:val="auto"/>
          <w:lang w:val="en-GB"/>
        </w:rPr>
        <w:t xml:space="preserve">Fourth </w:t>
      </w:r>
      <w:r w:rsidR="00B27CB0" w:rsidRPr="009D6FDD">
        <w:rPr>
          <w:color w:val="auto"/>
          <w:lang w:val="en-GB"/>
        </w:rPr>
        <w:t>Scene—</w:t>
      </w:r>
      <w:r w:rsidR="00A75409" w:rsidRPr="009D6FDD">
        <w:rPr>
          <w:color w:val="auto"/>
          <w:lang w:val="en-GB"/>
        </w:rPr>
        <w:t>Interpret</w:t>
      </w:r>
      <w:r w:rsidR="00DC17D8" w:rsidRPr="009D6FDD">
        <w:rPr>
          <w:color w:val="auto"/>
          <w:lang w:val="en-GB"/>
        </w:rPr>
        <w:t xml:space="preserve"> </w:t>
      </w:r>
      <w:r w:rsidR="007E5594" w:rsidRPr="009D6FDD">
        <w:rPr>
          <w:color w:val="auto"/>
          <w:lang w:val="en-GB"/>
        </w:rPr>
        <w:t>t</w:t>
      </w:r>
      <w:r w:rsidR="00A75409" w:rsidRPr="009D6FDD">
        <w:rPr>
          <w:color w:val="auto"/>
          <w:lang w:val="en-GB"/>
        </w:rPr>
        <w:t xml:space="preserve">he </w:t>
      </w:r>
      <w:r w:rsidR="00DC17D8" w:rsidRPr="009D6FDD">
        <w:rPr>
          <w:color w:val="auto"/>
          <w:lang w:val="en-GB"/>
        </w:rPr>
        <w:t>analysis results</w:t>
      </w:r>
      <w:r w:rsidR="00A75409" w:rsidRPr="009D6FDD">
        <w:rPr>
          <w:color w:val="auto"/>
          <w:lang w:val="en-GB"/>
        </w:rPr>
        <w:t>.</w:t>
      </w:r>
    </w:p>
    <w:p w14:paraId="2E010C7A" w14:textId="77777777" w:rsidR="00B27CB0" w:rsidRPr="009D6FDD" w:rsidRDefault="00B27CB0" w:rsidP="008B4F88">
      <w:pPr>
        <w:pStyle w:val="Default"/>
        <w:rPr>
          <w:sz w:val="23"/>
          <w:szCs w:val="23"/>
        </w:rPr>
      </w:pPr>
    </w:p>
    <w:p w14:paraId="1154C938" w14:textId="32FDD1EF" w:rsidR="00295C83" w:rsidRPr="009D6FDD" w:rsidRDefault="00A475F3" w:rsidP="00D406A6">
      <w:pPr>
        <w:pStyle w:val="NormalWeb"/>
        <w:shd w:val="clear" w:color="auto" w:fill="FCFCFC"/>
        <w:spacing w:before="0" w:after="360"/>
        <w:rPr>
          <w:lang w:val="en-US"/>
        </w:rPr>
      </w:pPr>
      <w:r w:rsidRPr="009D6FDD">
        <w:rPr>
          <w:lang w:val="en-US" w:eastAsia="zh-CN"/>
        </w:rPr>
        <w:t xml:space="preserve">In order to test </w:t>
      </w:r>
      <w:r w:rsidR="00215E16" w:rsidRPr="009D6FDD">
        <w:rPr>
          <w:lang w:val="en-US" w:eastAsia="zh-CN"/>
        </w:rPr>
        <w:t>the</w:t>
      </w:r>
      <w:r w:rsidRPr="009D6FDD">
        <w:rPr>
          <w:lang w:val="en-US" w:eastAsia="zh-CN"/>
        </w:rPr>
        <w:t xml:space="preserve"> specific part of </w:t>
      </w:r>
      <w:r w:rsidR="00F628C3" w:rsidRPr="009D6FDD">
        <w:rPr>
          <w:lang w:val="en-US" w:eastAsia="zh-CN"/>
        </w:rPr>
        <w:t>the</w:t>
      </w:r>
      <w:r w:rsidRPr="009D6FDD">
        <w:rPr>
          <w:lang w:val="en-US" w:eastAsia="zh-CN"/>
        </w:rPr>
        <w:t xml:space="preserve"> solution</w:t>
      </w:r>
      <w:r w:rsidR="00215E16" w:rsidRPr="009D6FDD">
        <w:rPr>
          <w:lang w:val="en-US" w:eastAsia="zh-CN"/>
        </w:rPr>
        <w:t xml:space="preserve">, the author </w:t>
      </w:r>
      <w:r w:rsidR="00B85B3C" w:rsidRPr="009D6FDD">
        <w:rPr>
          <w:lang w:val="en-US" w:eastAsia="zh-CN"/>
        </w:rPr>
        <w:t xml:space="preserve">designed a prototype. </w:t>
      </w:r>
      <w:r w:rsidR="00D436FA" w:rsidRPr="009D6FDD">
        <w:rPr>
          <w:lang w:val="en-US" w:eastAsia="zh-CN"/>
        </w:rPr>
        <w:t>Use prototypes to sell new ideas, motivate buy-in from internal or external stakeholders, or inspire markets toward radical new ways of thinking and doing</w:t>
      </w:r>
      <w:r w:rsidR="00D436FA" w:rsidRPr="009D6FDD">
        <w:rPr>
          <w:lang w:val="en-US" w:eastAsia="zh-CN"/>
        </w:rPr>
        <w:fldChar w:fldCharType="begin" w:fldLock="1"/>
      </w:r>
      <w:r w:rsidR="0054030F">
        <w:rPr>
          <w:lang w:val="en-US" w:eastAsia="zh-CN"/>
        </w:rPr>
        <w:instrText>ADDIN CSL_CITATION {"citationItems":[{"id":"ITEM-1","itemData":{"URL":"https://www.interaction-design.org/literature/article/design-thinking-get-started-with-prototyping","accessed":{"date-parts":[["2021","5","21"]]},"id":"ITEM-1","issued":{"date-parts":[["0"]]},"title":"Design Thinking: Get Started with Prototyping | Interaction Design Foundation (IxDF)","type":"webpage"},"uris":["http://www.mendeley.com/documents/?uuid=37e80643-a89a-3b7e-b74b-3955c4de0e6c"]}],"mendeley":{"formattedCitation":"[122]","plainTextFormattedCitation":"[122]","previouslyFormattedCitation":"[122]"},"properties":{"noteIndex":0},"schema":"https://github.com/citation-style-language/schema/raw/master/csl-citation.json"}</w:instrText>
      </w:r>
      <w:r w:rsidR="00D436FA" w:rsidRPr="009D6FDD">
        <w:rPr>
          <w:lang w:val="en-US" w:eastAsia="zh-CN"/>
        </w:rPr>
        <w:fldChar w:fldCharType="separate"/>
      </w:r>
      <w:r w:rsidR="0054030F" w:rsidRPr="0054030F">
        <w:rPr>
          <w:noProof/>
          <w:lang w:val="en-US" w:eastAsia="zh-CN"/>
        </w:rPr>
        <w:t>[122]</w:t>
      </w:r>
      <w:r w:rsidR="00D436FA" w:rsidRPr="009D6FDD">
        <w:rPr>
          <w:lang w:val="en-US" w:eastAsia="zh-CN"/>
        </w:rPr>
        <w:fldChar w:fldCharType="end"/>
      </w:r>
      <w:r w:rsidR="00D436FA" w:rsidRPr="009D6FDD">
        <w:rPr>
          <w:lang w:val="en-US" w:eastAsia="zh-CN"/>
        </w:rPr>
        <w:t xml:space="preserve">. </w:t>
      </w:r>
      <w:r w:rsidR="00D406A6" w:rsidRPr="009D6FDD">
        <w:rPr>
          <w:lang w:val="en-US"/>
        </w:rPr>
        <w:t>Due to a rapid redesign, the last focus group conducted a final review of the application to ensure that all functional requirements were correctly implemented and resolved.</w:t>
      </w:r>
      <w:r w:rsidR="000F1246" w:rsidRPr="009D6FDD">
        <w:rPr>
          <w:lang w:val="en-US"/>
        </w:rPr>
        <w:t xml:space="preserve"> </w:t>
      </w:r>
      <w:r w:rsidR="00D406A6" w:rsidRPr="009D6FDD">
        <w:rPr>
          <w:lang w:val="en-US"/>
        </w:rPr>
        <w:t>The questions raised by each interview and focus group are summarized as follow</w:t>
      </w:r>
      <w:r w:rsidR="00DB48E8" w:rsidRPr="009D6FDD">
        <w:rPr>
          <w:lang w:val="en-US"/>
        </w:rPr>
        <w:t xml:space="preserve">, </w:t>
      </w:r>
      <w:r w:rsidR="00F64394" w:rsidRPr="009D6FDD">
        <w:rPr>
          <w:lang w:val="en-US"/>
        </w:rPr>
        <w:t>p</w:t>
      </w:r>
      <w:r w:rsidR="00DB48E8" w:rsidRPr="009D6FDD">
        <w:rPr>
          <w:lang w:val="en-US"/>
        </w:rPr>
        <w:t>lease be aware the author always insists on adopting a people-oriented design</w:t>
      </w:r>
      <w:r w:rsidR="00261BC2" w:rsidRPr="009D6FDD">
        <w:rPr>
          <w:lang w:val="en-US"/>
        </w:rPr>
        <w:t xml:space="preserve"> </w:t>
      </w:r>
      <w:r w:rsidR="00DB48E8" w:rsidRPr="009D6FDD">
        <w:rPr>
          <w:lang w:val="en-US"/>
        </w:rPr>
        <w:t>(See Chapter 4.2).</w:t>
      </w:r>
    </w:p>
    <w:p w14:paraId="1DE136BF" w14:textId="0D7819E8" w:rsidR="00E72AB9" w:rsidRPr="009D6FDD" w:rsidRDefault="007415C4" w:rsidP="00E72AB9">
      <w:pPr>
        <w:pStyle w:val="NormalWeb"/>
        <w:shd w:val="clear" w:color="auto" w:fill="FCFCFC"/>
        <w:spacing w:before="0" w:after="360"/>
        <w:rPr>
          <w:lang w:val="en-US"/>
        </w:rPr>
      </w:pPr>
      <w:r w:rsidRPr="009D6FDD">
        <w:rPr>
          <w:lang w:val="en-US"/>
        </w:rPr>
        <w:t xml:space="preserve">According to the best practice of the dashboard design, the focus group </w:t>
      </w:r>
      <w:r w:rsidR="00407CFB" w:rsidRPr="009D6FDD">
        <w:rPr>
          <w:lang w:val="en-US"/>
        </w:rPr>
        <w:t xml:space="preserve">went through </w:t>
      </w:r>
      <w:r w:rsidR="00244634" w:rsidRPr="009D6FDD">
        <w:rPr>
          <w:lang w:val="en-US"/>
        </w:rPr>
        <w:t xml:space="preserve">the prototype from </w:t>
      </w:r>
      <w:r w:rsidR="00FC243A" w:rsidRPr="009D6FDD">
        <w:rPr>
          <w:lang w:val="en-US"/>
        </w:rPr>
        <w:t>below</w:t>
      </w:r>
      <w:r w:rsidR="00244634" w:rsidRPr="009D6FDD">
        <w:rPr>
          <w:lang w:val="en-US"/>
        </w:rPr>
        <w:t xml:space="preserve"> </w:t>
      </w:r>
      <w:r w:rsidR="00A75CF3" w:rsidRPr="009D6FDD">
        <w:rPr>
          <w:lang w:val="en-US"/>
        </w:rPr>
        <w:t>aspects</w:t>
      </w:r>
      <w:r w:rsidR="003A297C" w:rsidRPr="009D6FDD">
        <w:rPr>
          <w:lang w:val="en-US"/>
        </w:rPr>
        <w:t>(see Appendix A)</w:t>
      </w:r>
      <w:r w:rsidR="00244634" w:rsidRPr="009D6FDD">
        <w:rPr>
          <w:lang w:val="en-US"/>
        </w:rPr>
        <w:t>:</w:t>
      </w:r>
    </w:p>
    <w:p w14:paraId="48EB244A" w14:textId="4A29CEB7" w:rsidR="00FA5936" w:rsidRPr="009D6FDD" w:rsidRDefault="0060274C" w:rsidP="00FA5936">
      <w:pPr>
        <w:spacing w:before="0"/>
        <w:jc w:val="left"/>
        <w:rPr>
          <w:rFonts w:cs="Times New Roman"/>
          <w:b/>
          <w:bCs/>
          <w:i/>
          <w:iCs/>
          <w:sz w:val="23"/>
          <w:szCs w:val="23"/>
        </w:rPr>
      </w:pPr>
      <w:r w:rsidRPr="009D6FDD">
        <w:rPr>
          <w:rFonts w:cs="Times New Roman"/>
          <w:b/>
          <w:bCs/>
          <w:i/>
          <w:iCs/>
          <w:sz w:val="23"/>
          <w:szCs w:val="23"/>
        </w:rPr>
        <w:t xml:space="preserve">1. </w:t>
      </w:r>
      <w:r w:rsidR="00FA5936" w:rsidRPr="009D6FDD">
        <w:rPr>
          <w:rFonts w:cs="Times New Roman"/>
          <w:b/>
          <w:bCs/>
          <w:i/>
          <w:iCs/>
          <w:sz w:val="23"/>
          <w:szCs w:val="23"/>
        </w:rPr>
        <w:t>Was the app easy to navigate? If not, how so?</w:t>
      </w:r>
    </w:p>
    <w:p w14:paraId="2C941B61" w14:textId="73B1166A" w:rsidR="00FA5936" w:rsidRPr="009D6FDD" w:rsidRDefault="009F5A9A" w:rsidP="006E4139">
      <w:pPr>
        <w:spacing w:before="0"/>
        <w:jc w:val="left"/>
        <w:rPr>
          <w:rFonts w:cs="Times New Roman"/>
          <w:lang w:val="en-US"/>
        </w:rPr>
      </w:pPr>
      <w:r w:rsidRPr="009D6FDD">
        <w:rPr>
          <w:rFonts w:cs="Times New Roman"/>
          <w:b/>
          <w:bCs/>
          <w:lang w:val="en-US"/>
        </w:rPr>
        <w:lastRenderedPageBreak/>
        <w:t>Navigation</w:t>
      </w:r>
      <w:r w:rsidR="00ED28E2" w:rsidRPr="009D6FDD">
        <w:rPr>
          <w:rFonts w:cs="Times New Roman"/>
          <w:lang w:val="en-US"/>
        </w:rPr>
        <w:t>.</w:t>
      </w:r>
      <w:r w:rsidRPr="009D6FDD">
        <w:rPr>
          <w:rFonts w:cs="Times New Roman"/>
          <w:lang w:val="en-US"/>
        </w:rPr>
        <w:t xml:space="preserve"> Participants </w:t>
      </w:r>
      <w:r w:rsidR="00CE6F71" w:rsidRPr="009D6FDD">
        <w:rPr>
          <w:rFonts w:cs="Times New Roman"/>
          <w:lang w:val="en-US"/>
        </w:rPr>
        <w:t xml:space="preserve">commented </w:t>
      </w:r>
      <w:r w:rsidR="006E7F4D" w:rsidRPr="009D6FDD">
        <w:rPr>
          <w:rFonts w:cs="Times New Roman"/>
          <w:lang w:val="en-US"/>
        </w:rPr>
        <w:t>the</w:t>
      </w:r>
      <w:r w:rsidR="00925DDF" w:rsidRPr="009D6FDD">
        <w:rPr>
          <w:rFonts w:cs="Times New Roman"/>
          <w:lang w:val="en-US"/>
        </w:rPr>
        <w:t>y cannot clearly distinguish the difference of each</w:t>
      </w:r>
      <w:r w:rsidR="006E7F4D" w:rsidRPr="009D6FDD">
        <w:rPr>
          <w:rFonts w:cs="Times New Roman"/>
          <w:lang w:val="en-US"/>
        </w:rPr>
        <w:t xml:space="preserve"> </w:t>
      </w:r>
      <w:r w:rsidR="00F941CF" w:rsidRPr="009D6FDD">
        <w:rPr>
          <w:rFonts w:cs="Times New Roman"/>
          <w:lang w:val="en-US"/>
        </w:rPr>
        <w:t>function</w:t>
      </w:r>
      <w:r w:rsidR="0076662E" w:rsidRPr="009D6FDD">
        <w:rPr>
          <w:rFonts w:cs="Times New Roman"/>
          <w:lang w:val="en-US"/>
        </w:rPr>
        <w:t xml:space="preserve"> </w:t>
      </w:r>
      <w:r w:rsidR="00B37D25" w:rsidRPr="009D6FDD">
        <w:rPr>
          <w:rFonts w:cs="Times New Roman"/>
          <w:lang w:val="en-US"/>
        </w:rPr>
        <w:t>[Focus Group 1]</w:t>
      </w:r>
      <w:r w:rsidR="00925DDF" w:rsidRPr="009D6FDD">
        <w:rPr>
          <w:rFonts w:cs="Times New Roman"/>
          <w:lang w:val="en-US"/>
        </w:rPr>
        <w:t>.</w:t>
      </w:r>
      <w:r w:rsidR="00414C5B" w:rsidRPr="009D6FDD">
        <w:rPr>
          <w:rFonts w:cs="Times New Roman"/>
          <w:lang w:val="en-US"/>
        </w:rPr>
        <w:t xml:space="preserve"> To address, the author tried to add three buttons </w:t>
      </w:r>
      <w:r w:rsidR="007D494F" w:rsidRPr="009D6FDD">
        <w:rPr>
          <w:rFonts w:cs="Times New Roman"/>
          <w:lang w:val="en-US"/>
        </w:rPr>
        <w:t xml:space="preserve">to highlight each function and also attached </w:t>
      </w:r>
      <w:r w:rsidR="004F564A" w:rsidRPr="009D6FDD">
        <w:rPr>
          <w:rFonts w:cs="Times New Roman"/>
          <w:lang w:val="en-US"/>
        </w:rPr>
        <w:t xml:space="preserve">the </w:t>
      </w:r>
      <w:r w:rsidR="00505C15" w:rsidRPr="009D6FDD">
        <w:rPr>
          <w:rFonts w:cs="Times New Roman"/>
          <w:lang w:val="en-US" w:eastAsia="zh-CN"/>
        </w:rPr>
        <w:t>p</w:t>
      </w:r>
      <w:r w:rsidR="004F564A" w:rsidRPr="009D6FDD">
        <w:rPr>
          <w:rFonts w:cs="Times New Roman"/>
          <w:lang w:val="en-US"/>
        </w:rPr>
        <w:t xml:space="preserve">artition </w:t>
      </w:r>
      <w:r w:rsidR="00505C15" w:rsidRPr="009D6FDD">
        <w:rPr>
          <w:rFonts w:cs="Times New Roman"/>
          <w:lang w:val="en-US"/>
        </w:rPr>
        <w:t>t</w:t>
      </w:r>
      <w:r w:rsidR="004F564A" w:rsidRPr="009D6FDD">
        <w:rPr>
          <w:rFonts w:cs="Times New Roman"/>
          <w:lang w:val="en-US"/>
        </w:rPr>
        <w:t>able</w:t>
      </w:r>
      <w:r w:rsidR="00505C15" w:rsidRPr="009D6FDD">
        <w:rPr>
          <w:rFonts w:cs="Times New Roman"/>
          <w:lang w:val="en-US"/>
        </w:rPr>
        <w:t xml:space="preserve"> of our dashboard</w:t>
      </w:r>
      <w:r w:rsidR="009B071A" w:rsidRPr="009D6FDD">
        <w:rPr>
          <w:rFonts w:cs="Times New Roman"/>
          <w:lang w:val="en-US"/>
        </w:rPr>
        <w:t xml:space="preserve"> in the background appendix</w:t>
      </w:r>
      <w:r w:rsidR="0094386D" w:rsidRPr="009D6FDD">
        <w:rPr>
          <w:rFonts w:cs="Times New Roman"/>
          <w:lang w:val="en-US"/>
        </w:rPr>
        <w:t xml:space="preserve"> </w:t>
      </w:r>
      <w:r w:rsidR="00247C89" w:rsidRPr="009D6FDD">
        <w:rPr>
          <w:rFonts w:cs="Times New Roman"/>
          <w:lang w:val="en-US"/>
        </w:rPr>
        <w:t>(Appendix A)</w:t>
      </w:r>
      <w:r w:rsidR="005726DE" w:rsidRPr="009D6FDD">
        <w:rPr>
          <w:rFonts w:cs="Times New Roman"/>
          <w:lang w:val="en-US"/>
        </w:rPr>
        <w:t xml:space="preserve">. Each button appears different </w:t>
      </w:r>
      <w:r w:rsidR="004B4F01" w:rsidRPr="009D6FDD">
        <w:rPr>
          <w:rFonts w:cs="Times New Roman"/>
          <w:lang w:val="en-US"/>
        </w:rPr>
        <w:t xml:space="preserve">graphics </w:t>
      </w:r>
      <w:r w:rsidR="00F01957" w:rsidRPr="009D6FDD">
        <w:rPr>
          <w:rFonts w:cs="Times New Roman"/>
          <w:lang w:val="en-US"/>
        </w:rPr>
        <w:t xml:space="preserve">and the </w:t>
      </w:r>
      <w:r w:rsidR="006613A0" w:rsidRPr="009D6FDD">
        <w:rPr>
          <w:rFonts w:cs="Times New Roman"/>
          <w:lang w:val="en-US"/>
        </w:rPr>
        <w:t xml:space="preserve">intepretion </w:t>
      </w:r>
      <w:r w:rsidR="004B4F01" w:rsidRPr="009D6FDD">
        <w:rPr>
          <w:rFonts w:cs="Times New Roman"/>
          <w:lang w:val="en-US"/>
        </w:rPr>
        <w:t xml:space="preserve">of </w:t>
      </w:r>
      <w:r w:rsidR="00943046" w:rsidRPr="009D6FDD">
        <w:rPr>
          <w:rFonts w:cs="Times New Roman"/>
          <w:lang w:val="en-US"/>
        </w:rPr>
        <w:t>the</w:t>
      </w:r>
      <w:r w:rsidR="004B4F01" w:rsidRPr="009D6FDD">
        <w:rPr>
          <w:rFonts w:cs="Times New Roman"/>
          <w:lang w:val="en-US"/>
        </w:rPr>
        <w:t xml:space="preserve"> field</w:t>
      </w:r>
      <w:r w:rsidR="008E433C" w:rsidRPr="009D6FDD">
        <w:rPr>
          <w:rFonts w:cs="Times New Roman"/>
          <w:lang w:val="en-US"/>
        </w:rPr>
        <w:t xml:space="preserve"> that could help the user easy to navigate and distinguish the difference</w:t>
      </w:r>
      <w:r w:rsidR="00DD793E" w:rsidRPr="009D6FDD">
        <w:rPr>
          <w:rFonts w:cs="Times New Roman"/>
          <w:lang w:val="en-US"/>
        </w:rPr>
        <w:t xml:space="preserve"> of the functions</w:t>
      </w:r>
      <w:r w:rsidR="008E433C" w:rsidRPr="009D6FDD">
        <w:rPr>
          <w:rFonts w:cs="Times New Roman"/>
          <w:lang w:val="en-US"/>
        </w:rPr>
        <w:t xml:space="preserve">. </w:t>
      </w:r>
    </w:p>
    <w:p w14:paraId="37DEEA6C" w14:textId="5BE0CEE3" w:rsidR="00D675A9" w:rsidRPr="009D6FDD" w:rsidRDefault="002536F1" w:rsidP="00E72AB9">
      <w:pPr>
        <w:pStyle w:val="NormalWeb"/>
        <w:shd w:val="clear" w:color="auto" w:fill="FCFCFC"/>
        <w:spacing w:before="0" w:after="360"/>
        <w:rPr>
          <w:b/>
          <w:bCs/>
          <w:i/>
          <w:iCs/>
          <w:sz w:val="23"/>
          <w:szCs w:val="23"/>
        </w:rPr>
      </w:pPr>
      <w:r w:rsidRPr="009D6FDD">
        <w:rPr>
          <w:b/>
          <w:bCs/>
          <w:i/>
          <w:iCs/>
          <w:sz w:val="23"/>
          <w:szCs w:val="23"/>
        </w:rPr>
        <w:t xml:space="preserve">2. </w:t>
      </w:r>
      <w:r w:rsidR="00D675A9" w:rsidRPr="009D6FDD">
        <w:rPr>
          <w:b/>
          <w:bCs/>
          <w:i/>
          <w:iCs/>
          <w:sz w:val="23"/>
          <w:szCs w:val="23"/>
        </w:rPr>
        <w:t xml:space="preserve">Was the </w:t>
      </w:r>
      <w:r w:rsidR="00A62042" w:rsidRPr="009D6FDD">
        <w:rPr>
          <w:b/>
          <w:bCs/>
          <w:i/>
          <w:iCs/>
          <w:sz w:val="23"/>
          <w:szCs w:val="23"/>
        </w:rPr>
        <w:t xml:space="preserve">design </w:t>
      </w:r>
      <w:r w:rsidR="0080661C" w:rsidRPr="009D6FDD">
        <w:rPr>
          <w:b/>
          <w:bCs/>
          <w:i/>
          <w:iCs/>
          <w:sz w:val="23"/>
          <w:szCs w:val="23"/>
        </w:rPr>
        <w:t>o</w:t>
      </w:r>
      <w:r w:rsidR="00A62042" w:rsidRPr="009D6FDD">
        <w:rPr>
          <w:b/>
          <w:bCs/>
          <w:i/>
          <w:iCs/>
          <w:sz w:val="23"/>
          <w:szCs w:val="23"/>
        </w:rPr>
        <w:t xml:space="preserve">f the </w:t>
      </w:r>
      <w:r w:rsidR="00D675A9" w:rsidRPr="009D6FDD">
        <w:rPr>
          <w:b/>
          <w:bCs/>
          <w:i/>
          <w:iCs/>
          <w:sz w:val="23"/>
          <w:szCs w:val="23"/>
        </w:rPr>
        <w:t>dashboard clear and visible? If not, how so?</w:t>
      </w:r>
    </w:p>
    <w:p w14:paraId="7D658948" w14:textId="0D1D6E86" w:rsidR="0036737E" w:rsidRPr="009D6FDD" w:rsidRDefault="00C42240" w:rsidP="00E72AB9">
      <w:pPr>
        <w:pStyle w:val="NormalWeb"/>
        <w:shd w:val="clear" w:color="auto" w:fill="FCFCFC"/>
        <w:spacing w:before="0" w:after="360"/>
        <w:rPr>
          <w:lang w:val="en-US"/>
        </w:rPr>
      </w:pPr>
      <w:r w:rsidRPr="009D6FDD">
        <w:rPr>
          <w:b/>
          <w:bCs/>
          <w:lang w:val="en-US"/>
        </w:rPr>
        <w:t xml:space="preserve">First iteration to fix the navigation issue. </w:t>
      </w:r>
      <w:r w:rsidR="00C35FC6" w:rsidRPr="009D6FDD">
        <w:rPr>
          <w:lang w:val="en-US"/>
        </w:rPr>
        <w:t>In order to deepen the user’s understanding, the author has added a lot of content,</w:t>
      </w:r>
      <w:r w:rsidR="00237F82" w:rsidRPr="009D6FDD">
        <w:rPr>
          <w:lang w:val="en-US"/>
        </w:rPr>
        <w:t xml:space="preserve"> </w:t>
      </w:r>
      <w:r w:rsidR="00797460" w:rsidRPr="009D6FDD">
        <w:rPr>
          <w:lang w:val="en-US"/>
        </w:rPr>
        <w:t>information overload can confuse patients</w:t>
      </w:r>
      <w:r w:rsidR="00447F83" w:rsidRPr="009D6FDD">
        <w:rPr>
          <w:lang w:val="en-US"/>
        </w:rPr>
        <w:t xml:space="preserve"> </w:t>
      </w:r>
      <w:r w:rsidR="00797460" w:rsidRPr="009D6FDD">
        <w:rPr>
          <w:noProof/>
          <w:lang w:val="en-US"/>
        </w:rPr>
        <w:t>[130]</w:t>
      </w:r>
      <w:r w:rsidR="00A53736" w:rsidRPr="009D6FDD">
        <w:rPr>
          <w:lang w:val="en-US"/>
        </w:rPr>
        <w:t xml:space="preserve"> [Focus Group 2]</w:t>
      </w:r>
      <w:r w:rsidR="00A53736" w:rsidRPr="009D6FDD">
        <w:rPr>
          <w:noProof/>
          <w:lang w:val="en-US"/>
        </w:rPr>
        <w:t>.</w:t>
      </w:r>
      <w:r w:rsidR="00A56608" w:rsidRPr="009D6FDD">
        <w:rPr>
          <w:noProof/>
          <w:lang w:val="en-US"/>
        </w:rPr>
        <w:t xml:space="preserve"> </w:t>
      </w:r>
      <w:r w:rsidR="006E02E9" w:rsidRPr="009D6FDD">
        <w:rPr>
          <w:noProof/>
          <w:lang w:val="en-US"/>
        </w:rPr>
        <w:t>That is to say</w:t>
      </w:r>
      <w:r w:rsidR="006E02E9" w:rsidRPr="009D6FDD">
        <w:rPr>
          <w:lang w:val="en-US"/>
        </w:rPr>
        <w:t xml:space="preserve"> </w:t>
      </w:r>
      <w:r w:rsidR="00C35FC6" w:rsidRPr="009D6FDD">
        <w:rPr>
          <w:lang w:val="en-US"/>
        </w:rPr>
        <w:t>no matter how</w:t>
      </w:r>
      <w:r w:rsidR="0036737E" w:rsidRPr="009D6FDD">
        <w:rPr>
          <w:lang w:val="en-US"/>
        </w:rPr>
        <w:t xml:space="preserve"> interesting this information is, it’s not relevant</w:t>
      </w:r>
      <w:r w:rsidR="00C35FC6" w:rsidRPr="009D6FDD">
        <w:rPr>
          <w:lang w:val="en-US"/>
        </w:rPr>
        <w:fldChar w:fldCharType="begin" w:fldLock="1"/>
      </w:r>
      <w:r w:rsidR="0054030F">
        <w:rPr>
          <w:lang w:val="en-US"/>
        </w:rPr>
        <w:instrText>ADDIN CSL_CITATION {"citationItems":[{"id":"ITEM-1","itemData":{"URL":"https://www.justinmind.com/blog/dashboard-design-best-practices-ux-ui/","accessed":{"date-parts":[["2021","5","21"]]},"id":"ITEM-1","issued":{"date-parts":[["0"]]},"title":"Dashboard Design: best practices and examples - Justinmind","type":"webpage"},"uris":["http://www.mendeley.com/documents/?uuid=0db134ae-3323-3103-831a-49f96c87e32e"]}],"mendeley":{"formattedCitation":"[123]","plainTextFormattedCitation":"[123]","previouslyFormattedCitation":"[123]"},"properties":{"noteIndex":0},"schema":"https://github.com/citation-style-language/schema/raw/master/csl-citation.json"}</w:instrText>
      </w:r>
      <w:r w:rsidR="00C35FC6" w:rsidRPr="009D6FDD">
        <w:rPr>
          <w:lang w:val="en-US"/>
        </w:rPr>
        <w:fldChar w:fldCharType="separate"/>
      </w:r>
      <w:r w:rsidR="0054030F" w:rsidRPr="0054030F">
        <w:rPr>
          <w:noProof/>
          <w:lang w:val="en-US"/>
        </w:rPr>
        <w:t>[123]</w:t>
      </w:r>
      <w:r w:rsidR="00C35FC6" w:rsidRPr="009D6FDD">
        <w:rPr>
          <w:lang w:val="en-US"/>
        </w:rPr>
        <w:fldChar w:fldCharType="end"/>
      </w:r>
      <w:r w:rsidR="004D5271" w:rsidRPr="009D6FDD">
        <w:rPr>
          <w:lang w:val="en-US"/>
        </w:rPr>
        <w:t xml:space="preserve">. </w:t>
      </w:r>
      <w:r w:rsidR="004D5271" w:rsidRPr="009D6FDD">
        <w:t>Creating a simple interface is one of the most important dashboard design principles</w:t>
      </w:r>
      <w:r w:rsidR="004D5271" w:rsidRPr="009D6FDD">
        <w:fldChar w:fldCharType="begin" w:fldLock="1"/>
      </w:r>
      <w:r w:rsidR="0054030F">
        <w:instrText>ADDIN CSL_CITATION {"citationItems":[{"id":"ITEM-1","itemData":{"URL":"https://wandr.studio/dashboard-design-principles/","accessed":{"date-parts":[["2021","4","29"]]},"id":"ITEM-1","issued":{"date-parts":[["0"]]},"title":"5 Dashboard Design Principles That Top Designers Use | WANDR - Ranked #1 Product Strategy &amp; UX Design Firm","type":"webpage"},"uris":["http://www.mendeley.com/documents/?uuid=0961fdcb-6ab1-3301-91b5-0bb8bfc72c5d"]}],"mendeley":{"formattedCitation":"[21]","plainTextFormattedCitation":"[21]","previouslyFormattedCitation":"[21]"},"properties":{"noteIndex":0},"schema":"https://github.com/citation-style-language/schema/raw/master/csl-citation.json"}</w:instrText>
      </w:r>
      <w:r w:rsidR="004D5271" w:rsidRPr="009D6FDD">
        <w:fldChar w:fldCharType="separate"/>
      </w:r>
      <w:r w:rsidR="0054030F" w:rsidRPr="0054030F">
        <w:rPr>
          <w:noProof/>
        </w:rPr>
        <w:t>[21]</w:t>
      </w:r>
      <w:r w:rsidR="004D5271" w:rsidRPr="009D6FDD">
        <w:fldChar w:fldCharType="end"/>
      </w:r>
      <w:r w:rsidR="004D5271" w:rsidRPr="009D6FDD">
        <w:t>.</w:t>
      </w:r>
      <w:r w:rsidR="00B43397" w:rsidRPr="009D6FDD">
        <w:rPr>
          <w:lang w:val="en-US"/>
        </w:rPr>
        <w:t>Simplify content and reduce visual elements to only the most critical pieces</w:t>
      </w:r>
      <w:r w:rsidR="00326B04" w:rsidRPr="009D6FDD">
        <w:rPr>
          <w:lang w:val="en-US"/>
        </w:rPr>
        <w:t>,</w:t>
      </w:r>
      <w:r w:rsidR="00BC6AC5" w:rsidRPr="009D6FDD">
        <w:rPr>
          <w:lang w:val="en-US"/>
        </w:rPr>
        <w:t xml:space="preserve"> </w:t>
      </w:r>
      <w:r w:rsidR="00326B04" w:rsidRPr="009D6FDD">
        <w:rPr>
          <w:lang w:val="en-US"/>
        </w:rPr>
        <w:fldChar w:fldCharType="begin" w:fldLock="1"/>
      </w:r>
      <w:r w:rsidR="0054030F">
        <w:rPr>
          <w:lang w:val="en-US"/>
        </w:rPr>
        <w:instrText>ADDIN CSL_CITATION {"citationItems":[{"id":"ITEM-1","itemData":{"URL":"https://www.logianalytics.com/dashboarddesignguide/dashboard-design-fundamentals/","accessed":{"date-parts":[["2021","5","21"]]},"id":"ITEM-1","issued":{"date-parts":[["0"]]},"title":"Dashboard Design Fundamentals - The Definitive Guide to Dashboard Design","type":"webpage"},"uris":["http://www.mendeley.com/documents/?uuid=62740374-bd06-3493-b80f-a2a97e2f73ac"]},{"id":"ITEM-2","itemData":{"ISSN":"1069-5648","abstract":"Poor communication with this vulnerable and growing population can undermine your efforts to provide good patient care.","author":[{"dropping-particle":"","family":"Robinson Ii","given":"Thomas E","non-dropping-particle":"","parse-names":false,"suffix":""},{"dropping-particle":"","family":"White","given":"George L","non-dropping-particle":"","parse-names":false,"suffix":""},{"dropping-particle":"","family":"Houchins","given":"John C","non-dropping-particle":"","parse-names":false,"suffix":""}],"container-title":"Family Practice Management","id":"ITEM-2","issue":"8","issued":{"date-parts":[["2006"]]},"number-of-pages":"73","title":"Improving Communication With Older Patients","type":"report","volume":"13"},"uris":["http://www.mendeley.com/documents/?uuid=07bbba0d-93a3-3f03-b98b-4dbb09f760ba"]}],"mendeley":{"formattedCitation":"[124], [125]","manualFormatting":"[129] ","plainTextFormattedCitation":"[124], [125]","previouslyFormattedCitation":"[124], [125]"},"properties":{"noteIndex":0},"schema":"https://github.com/citation-style-language/schema/raw/master/csl-citation.json"}</w:instrText>
      </w:r>
      <w:r w:rsidR="00326B04" w:rsidRPr="009D6FDD">
        <w:rPr>
          <w:lang w:val="en-US"/>
        </w:rPr>
        <w:fldChar w:fldCharType="separate"/>
      </w:r>
      <w:r w:rsidR="00326B04" w:rsidRPr="009D6FDD">
        <w:rPr>
          <w:noProof/>
          <w:lang w:val="en-US"/>
        </w:rPr>
        <w:t xml:space="preserve">[129] </w:t>
      </w:r>
      <w:r w:rsidR="00326B04" w:rsidRPr="009D6FDD">
        <w:rPr>
          <w:lang w:val="en-US"/>
        </w:rPr>
        <w:fldChar w:fldCharType="end"/>
      </w:r>
      <w:r w:rsidR="00E4143A" w:rsidRPr="009D6FDD">
        <w:rPr>
          <w:lang w:val="en-US"/>
        </w:rPr>
        <w:t>.</w:t>
      </w:r>
      <w:r w:rsidR="00BC6AC5" w:rsidRPr="009D6FDD">
        <w:rPr>
          <w:lang w:val="en-US"/>
        </w:rPr>
        <w:t>Therefore, unnecessary information has been removed after the first focus group meeting</w:t>
      </w:r>
      <w:r w:rsidR="00215FA8" w:rsidRPr="009D6FDD">
        <w:rPr>
          <w:lang w:val="en-US"/>
        </w:rPr>
        <w:t xml:space="preserve">, only </w:t>
      </w:r>
      <w:r w:rsidR="008B4460" w:rsidRPr="009D6FDD">
        <w:rPr>
          <w:lang w:val="en-US"/>
        </w:rPr>
        <w:t>reserves</w:t>
      </w:r>
      <w:r w:rsidR="00215FA8" w:rsidRPr="009D6FDD">
        <w:rPr>
          <w:lang w:val="en-US"/>
        </w:rPr>
        <w:t xml:space="preserve"> the information immensely relative with the research topic</w:t>
      </w:r>
    </w:p>
    <w:p w14:paraId="6F0AE11B" w14:textId="69BCF5D4" w:rsidR="002F6996" w:rsidRPr="009D6FDD" w:rsidRDefault="000559A3" w:rsidP="00E72AB9">
      <w:pPr>
        <w:pStyle w:val="NormalWeb"/>
        <w:shd w:val="clear" w:color="auto" w:fill="FCFCFC"/>
        <w:spacing w:before="0" w:after="360"/>
        <w:rPr>
          <w:b/>
          <w:bCs/>
          <w:i/>
          <w:iCs/>
          <w:sz w:val="23"/>
          <w:szCs w:val="23"/>
        </w:rPr>
      </w:pPr>
      <w:r w:rsidRPr="009D6FDD">
        <w:rPr>
          <w:b/>
          <w:bCs/>
          <w:i/>
          <w:iCs/>
          <w:sz w:val="23"/>
          <w:szCs w:val="23"/>
        </w:rPr>
        <w:t xml:space="preserve">3. </w:t>
      </w:r>
      <w:r w:rsidR="002F6996" w:rsidRPr="009D6FDD">
        <w:rPr>
          <w:b/>
          <w:bCs/>
          <w:i/>
          <w:iCs/>
          <w:sz w:val="23"/>
          <w:szCs w:val="23"/>
        </w:rPr>
        <w:t xml:space="preserve">Was the layout of the dashboard </w:t>
      </w:r>
      <w:r w:rsidR="0078178C" w:rsidRPr="009D6FDD">
        <w:rPr>
          <w:b/>
          <w:bCs/>
          <w:i/>
          <w:iCs/>
          <w:sz w:val="23"/>
          <w:szCs w:val="23"/>
        </w:rPr>
        <w:t>designed</w:t>
      </w:r>
      <w:r w:rsidR="00FE5E5D" w:rsidRPr="009D6FDD">
        <w:rPr>
          <w:b/>
          <w:bCs/>
          <w:i/>
          <w:iCs/>
          <w:sz w:val="23"/>
          <w:szCs w:val="23"/>
        </w:rPr>
        <w:t xml:space="preserve"> reasonably</w:t>
      </w:r>
      <w:r w:rsidR="0078178C" w:rsidRPr="009D6FDD">
        <w:rPr>
          <w:b/>
          <w:bCs/>
          <w:i/>
          <w:iCs/>
          <w:sz w:val="23"/>
          <w:szCs w:val="23"/>
        </w:rPr>
        <w:t>?</w:t>
      </w:r>
      <w:r w:rsidR="00373257" w:rsidRPr="009D6FDD">
        <w:rPr>
          <w:b/>
          <w:bCs/>
          <w:i/>
          <w:iCs/>
          <w:sz w:val="23"/>
          <w:szCs w:val="23"/>
        </w:rPr>
        <w:t xml:space="preserve"> </w:t>
      </w:r>
      <w:r w:rsidR="00A67F77" w:rsidRPr="009D6FDD">
        <w:rPr>
          <w:b/>
          <w:bCs/>
          <w:i/>
          <w:iCs/>
          <w:sz w:val="23"/>
          <w:szCs w:val="23"/>
        </w:rPr>
        <w:t>If not, how so?</w:t>
      </w:r>
    </w:p>
    <w:p w14:paraId="73DF9D57" w14:textId="2815B353" w:rsidR="00AA2E8B" w:rsidRPr="009D6FDD" w:rsidRDefault="0095708F" w:rsidP="00E72AB9">
      <w:pPr>
        <w:pStyle w:val="NormalWeb"/>
        <w:shd w:val="clear" w:color="auto" w:fill="FCFCFC"/>
        <w:spacing w:before="0" w:after="360"/>
        <w:rPr>
          <w:b/>
          <w:bCs/>
          <w:lang w:val="en-US"/>
        </w:rPr>
      </w:pPr>
      <w:r w:rsidRPr="009D6FDD">
        <w:rPr>
          <w:b/>
          <w:bCs/>
          <w:lang w:val="en-US"/>
        </w:rPr>
        <w:t>Second iteration to reduce contents</w:t>
      </w:r>
      <w:r w:rsidR="00574574" w:rsidRPr="009D6FDD">
        <w:rPr>
          <w:b/>
          <w:bCs/>
          <w:lang w:val="en-US"/>
        </w:rPr>
        <w:t xml:space="preserve"> on the dashboard</w:t>
      </w:r>
      <w:r w:rsidRPr="009D6FDD">
        <w:rPr>
          <w:lang w:val="en-US"/>
        </w:rPr>
        <w:t>.</w:t>
      </w:r>
      <w:r w:rsidR="00FA514A" w:rsidRPr="009D6FDD">
        <w:rPr>
          <w:lang w:val="en-US"/>
        </w:rPr>
        <w:t xml:space="preserve"> </w:t>
      </w:r>
      <w:r w:rsidR="00F90EF7" w:rsidRPr="009D6FDD">
        <w:rPr>
          <w:lang w:val="en-US"/>
        </w:rPr>
        <w:t xml:space="preserve">Once you know what information </w:t>
      </w:r>
      <w:r w:rsidR="0022021C" w:rsidRPr="009D6FDD">
        <w:rPr>
          <w:lang w:val="en-US"/>
        </w:rPr>
        <w:t>the</w:t>
      </w:r>
      <w:r w:rsidR="00F90EF7" w:rsidRPr="009D6FDD">
        <w:rPr>
          <w:lang w:val="en-US"/>
        </w:rPr>
        <w:t xml:space="preserve"> users need, group related data next to each other</w:t>
      </w:r>
      <w:r w:rsidR="0076773D" w:rsidRPr="009D6FDD">
        <w:rPr>
          <w:lang w:val="en-US"/>
        </w:rPr>
        <w:fldChar w:fldCharType="begin" w:fldLock="1"/>
      </w:r>
      <w:r w:rsidR="0054030F">
        <w:rPr>
          <w:lang w:val="en-US"/>
        </w:rPr>
        <w:instrText>ADDIN CSL_CITATION {"citationItems":[{"id":"ITEM-1","itemData":{"URL":"https://www.logianalytics.com/dashboarddesignguide/dashboard-design-fundamentals/","accessed":{"date-parts":[["2021","5","21"]]},"id":"ITEM-1","issued":{"date-parts":[["0"]]},"title":"Dashboard Design Fundamentals - The Definitive Guide to Dashboard Design","type":"webpage"},"uris":["http://www.mendeley.com/documents/?uuid=62740374-bd06-3493-b80f-a2a97e2f73ac"]}],"mendeley":{"formattedCitation":"[124]","plainTextFormattedCitation":"[124]","previouslyFormattedCitation":"[124]"},"properties":{"noteIndex":0},"schema":"https://github.com/citation-style-language/schema/raw/master/csl-citation.json"}</w:instrText>
      </w:r>
      <w:r w:rsidR="0076773D" w:rsidRPr="009D6FDD">
        <w:rPr>
          <w:lang w:val="en-US"/>
        </w:rPr>
        <w:fldChar w:fldCharType="separate"/>
      </w:r>
      <w:r w:rsidR="0054030F" w:rsidRPr="0054030F">
        <w:rPr>
          <w:noProof/>
          <w:lang w:val="en-US"/>
        </w:rPr>
        <w:t>[124]</w:t>
      </w:r>
      <w:r w:rsidR="0076773D" w:rsidRPr="009D6FDD">
        <w:rPr>
          <w:lang w:val="en-US"/>
        </w:rPr>
        <w:fldChar w:fldCharType="end"/>
      </w:r>
      <w:r w:rsidR="00F90EF7" w:rsidRPr="009D6FDD">
        <w:rPr>
          <w:lang w:val="en-US"/>
        </w:rPr>
        <w:t>. </w:t>
      </w:r>
      <w:r w:rsidR="0050432D" w:rsidRPr="009D6FDD">
        <w:rPr>
          <w:lang w:val="en-US"/>
        </w:rPr>
        <w:t xml:space="preserve"> </w:t>
      </w:r>
      <w:r w:rsidR="004F46EC" w:rsidRPr="009D6FDD">
        <w:rPr>
          <w:lang w:val="en-US"/>
        </w:rPr>
        <w:t>The author’s original design was to integrate all functions (ML, statistics) into one interface, but considering that the content that needs to be presented is too complicated and difficult for users to quickly consume and understand</w:t>
      </w:r>
      <w:r w:rsidR="0070176D" w:rsidRPr="009D6FDD">
        <w:rPr>
          <w:lang w:val="en-US"/>
        </w:rPr>
        <w:t xml:space="preserve"> </w:t>
      </w:r>
      <w:r w:rsidR="00AE72F4" w:rsidRPr="009D6FDD">
        <w:rPr>
          <w:lang w:val="en-US"/>
        </w:rPr>
        <w:t>[Focus Group 2]</w:t>
      </w:r>
      <w:r w:rsidR="004F46EC" w:rsidRPr="009D6FDD">
        <w:rPr>
          <w:lang w:val="en-US"/>
        </w:rPr>
        <w:t xml:space="preserve">, </w:t>
      </w:r>
      <w:r w:rsidR="002E7EE8" w:rsidRPr="009D6FDD">
        <w:rPr>
          <w:lang w:val="en-US"/>
        </w:rPr>
        <w:t>the second focus group insisted to</w:t>
      </w:r>
      <w:r w:rsidR="004F46EC" w:rsidRPr="009D6FDD">
        <w:rPr>
          <w:lang w:val="en-US"/>
        </w:rPr>
        <w:t xml:space="preserve"> divide </w:t>
      </w:r>
      <w:r w:rsidR="004D689E" w:rsidRPr="009D6FDD">
        <w:rPr>
          <w:lang w:val="en-US"/>
        </w:rPr>
        <w:t xml:space="preserve">the main interface </w:t>
      </w:r>
      <w:r w:rsidR="004F46EC" w:rsidRPr="009D6FDD">
        <w:rPr>
          <w:lang w:val="en-US"/>
        </w:rPr>
        <w:t xml:space="preserve">into </w:t>
      </w:r>
      <w:r w:rsidR="004D689E" w:rsidRPr="009D6FDD">
        <w:rPr>
          <w:lang w:val="en-US"/>
        </w:rPr>
        <w:t>three based on its function</w:t>
      </w:r>
      <w:r w:rsidR="004F46EC" w:rsidRPr="009D6FDD">
        <w:rPr>
          <w:lang w:val="en-US"/>
        </w:rPr>
        <w:t>. One interface with one button function to control and display different analysis results</w:t>
      </w:r>
      <w:r w:rsidR="005963E6" w:rsidRPr="009D6FDD">
        <w:rPr>
          <w:lang w:val="en-US"/>
        </w:rPr>
        <w:t xml:space="preserve"> makes the user </w:t>
      </w:r>
      <w:r w:rsidR="009D60B3" w:rsidRPr="009D6FDD">
        <w:rPr>
          <w:lang w:val="en-US"/>
        </w:rPr>
        <w:t>know better</w:t>
      </w:r>
      <w:r w:rsidR="005963E6" w:rsidRPr="009D6FDD">
        <w:rPr>
          <w:lang w:val="en-US"/>
        </w:rPr>
        <w:t xml:space="preserve"> of </w:t>
      </w:r>
      <w:r w:rsidR="000A46B0" w:rsidRPr="009D6FDD">
        <w:rPr>
          <w:lang w:val="en-US"/>
        </w:rPr>
        <w:t xml:space="preserve">the </w:t>
      </w:r>
      <w:r w:rsidR="0061311F" w:rsidRPr="009D6FDD">
        <w:rPr>
          <w:lang w:val="en-US"/>
        </w:rPr>
        <w:t>functional use</w:t>
      </w:r>
      <w:r w:rsidR="000A46B0" w:rsidRPr="009D6FDD">
        <w:rPr>
          <w:lang w:val="en-US"/>
        </w:rPr>
        <w:t xml:space="preserve"> of the dashboard</w:t>
      </w:r>
      <w:r w:rsidR="006754A9" w:rsidRPr="009D6FDD">
        <w:rPr>
          <w:lang w:val="en-US"/>
        </w:rPr>
        <w:t xml:space="preserve">. </w:t>
      </w:r>
    </w:p>
    <w:p w14:paraId="1D7C49F1" w14:textId="24E818D7" w:rsidR="00373257" w:rsidRPr="009D6FDD" w:rsidRDefault="002E003F" w:rsidP="00E72AB9">
      <w:pPr>
        <w:pStyle w:val="NormalWeb"/>
        <w:shd w:val="clear" w:color="auto" w:fill="FCFCFC"/>
        <w:spacing w:before="0" w:after="360"/>
        <w:rPr>
          <w:b/>
          <w:bCs/>
          <w:i/>
          <w:iCs/>
          <w:sz w:val="23"/>
          <w:szCs w:val="23"/>
        </w:rPr>
      </w:pPr>
      <w:r w:rsidRPr="009D6FDD">
        <w:rPr>
          <w:b/>
          <w:bCs/>
          <w:i/>
          <w:iCs/>
          <w:sz w:val="23"/>
          <w:szCs w:val="23"/>
        </w:rPr>
        <w:t xml:space="preserve">4. </w:t>
      </w:r>
      <w:r w:rsidR="00373257" w:rsidRPr="009D6FDD">
        <w:rPr>
          <w:b/>
          <w:bCs/>
          <w:i/>
          <w:iCs/>
          <w:sz w:val="23"/>
          <w:szCs w:val="23"/>
        </w:rPr>
        <w:t xml:space="preserve">How do you think the </w:t>
      </w:r>
      <w:r w:rsidR="00A60BC7" w:rsidRPr="009D6FDD">
        <w:rPr>
          <w:b/>
          <w:bCs/>
          <w:i/>
          <w:iCs/>
          <w:sz w:val="23"/>
          <w:szCs w:val="23"/>
        </w:rPr>
        <w:t>colour</w:t>
      </w:r>
      <w:r w:rsidR="00373257" w:rsidRPr="009D6FDD">
        <w:rPr>
          <w:b/>
          <w:bCs/>
          <w:i/>
          <w:iCs/>
          <w:sz w:val="23"/>
          <w:szCs w:val="23"/>
        </w:rPr>
        <w:t xml:space="preserve"> of the dashboard?</w:t>
      </w:r>
    </w:p>
    <w:p w14:paraId="0CB7232C" w14:textId="2800F886" w:rsidR="001F2227" w:rsidRPr="009D6FDD" w:rsidRDefault="004C4757" w:rsidP="00E72AB9">
      <w:pPr>
        <w:pStyle w:val="NormalWeb"/>
        <w:shd w:val="clear" w:color="auto" w:fill="FCFCFC"/>
        <w:spacing w:before="0" w:after="360"/>
        <w:rPr>
          <w:b/>
          <w:bCs/>
          <w:i/>
          <w:iCs/>
          <w:sz w:val="23"/>
          <w:szCs w:val="23"/>
        </w:rPr>
      </w:pPr>
      <w:r w:rsidRPr="009D6FDD">
        <w:rPr>
          <w:b/>
          <w:bCs/>
          <w:lang w:val="en-US"/>
        </w:rPr>
        <w:t>Third</w:t>
      </w:r>
      <w:r w:rsidR="00614DAD" w:rsidRPr="009D6FDD">
        <w:rPr>
          <w:b/>
          <w:bCs/>
          <w:lang w:val="en-US"/>
        </w:rPr>
        <w:t xml:space="preserve"> iteration to perfect the layout of the dashboard</w:t>
      </w:r>
      <w:r w:rsidR="00614DAD" w:rsidRPr="009D6FDD">
        <w:rPr>
          <w:lang w:val="en-US"/>
        </w:rPr>
        <w:t>.</w:t>
      </w:r>
      <w:r w:rsidR="00614DAD" w:rsidRPr="009D6FDD">
        <w:rPr>
          <w:color w:val="58595B"/>
          <w:sz w:val="29"/>
          <w:szCs w:val="29"/>
          <w:shd w:val="clear" w:color="auto" w:fill="FFFFFF"/>
        </w:rPr>
        <w:t xml:space="preserve">  </w:t>
      </w:r>
      <w:r w:rsidR="00E43CB6" w:rsidRPr="009D6FDD">
        <w:rPr>
          <w:lang w:val="en-US"/>
        </w:rPr>
        <w:t xml:space="preserve">At the beginning, the author was too eager for beauty and </w:t>
      </w:r>
      <w:r w:rsidR="00DA4790" w:rsidRPr="009D6FDD">
        <w:rPr>
          <w:lang w:val="en-US"/>
        </w:rPr>
        <w:t xml:space="preserve">added a </w:t>
      </w:r>
      <w:r w:rsidR="00843844" w:rsidRPr="009D6FDD">
        <w:rPr>
          <w:lang w:val="en-US"/>
        </w:rPr>
        <w:t>lot of</w:t>
      </w:r>
      <w:r w:rsidR="00DA4790" w:rsidRPr="009D6FDD">
        <w:rPr>
          <w:lang w:val="en-US"/>
        </w:rPr>
        <w:t xml:space="preserve"> </w:t>
      </w:r>
      <w:r w:rsidR="00B96B5F" w:rsidRPr="009D6FDD">
        <w:rPr>
          <w:lang w:val="en-US"/>
        </w:rPr>
        <w:t>colors</w:t>
      </w:r>
      <w:r w:rsidR="00693A80" w:rsidRPr="009D6FDD">
        <w:rPr>
          <w:lang w:val="en-US"/>
        </w:rPr>
        <w:t xml:space="preserve"> </w:t>
      </w:r>
      <w:r w:rsidR="00DA4790" w:rsidRPr="009D6FDD">
        <w:rPr>
          <w:lang w:val="en-US"/>
        </w:rPr>
        <w:t>(Some of them are quite similar)</w:t>
      </w:r>
      <w:r w:rsidR="00E4142E" w:rsidRPr="009D6FDD">
        <w:rPr>
          <w:lang w:val="en-US"/>
        </w:rPr>
        <w:t xml:space="preserve"> </w:t>
      </w:r>
      <w:r w:rsidR="00561302" w:rsidRPr="009D6FDD">
        <w:rPr>
          <w:lang w:val="en-US"/>
        </w:rPr>
        <w:t xml:space="preserve">when presenting </w:t>
      </w:r>
      <w:r w:rsidR="00843844" w:rsidRPr="009D6FDD">
        <w:rPr>
          <w:lang w:val="en-US"/>
        </w:rPr>
        <w:t xml:space="preserve">various </w:t>
      </w:r>
      <w:r w:rsidR="00561302" w:rsidRPr="009D6FDD">
        <w:rPr>
          <w:lang w:val="en-US"/>
        </w:rPr>
        <w:t>information</w:t>
      </w:r>
      <w:r w:rsidR="006C0030" w:rsidRPr="009D6FDD">
        <w:rPr>
          <w:lang w:val="en-US"/>
        </w:rPr>
        <w:t>, that is not user friendly to distinguish the differences</w:t>
      </w:r>
      <w:r w:rsidR="002D58C4" w:rsidRPr="009D6FDD">
        <w:rPr>
          <w:lang w:val="en-US"/>
        </w:rPr>
        <w:t xml:space="preserve"> </w:t>
      </w:r>
      <w:r w:rsidR="00561302" w:rsidRPr="009D6FDD">
        <w:rPr>
          <w:lang w:val="en-US"/>
        </w:rPr>
        <w:t xml:space="preserve">[Focus Group 3]. </w:t>
      </w:r>
      <w:r w:rsidR="00F913F7" w:rsidRPr="009D6FDD">
        <w:rPr>
          <w:lang w:val="en-US"/>
        </w:rPr>
        <w:t>Color</w:t>
      </w:r>
      <w:r w:rsidR="00105F3A" w:rsidRPr="009D6FDD">
        <w:rPr>
          <w:lang w:val="en-US"/>
        </w:rPr>
        <w:t xml:space="preserve"> is widely used as a way of representing and distinguishing information</w:t>
      </w:r>
      <w:r w:rsidR="00E22012" w:rsidRPr="009D6FDD">
        <w:rPr>
          <w:lang w:val="en-US"/>
        </w:rPr>
        <w:t>,</w:t>
      </w:r>
      <w:r w:rsidR="00105F3A" w:rsidRPr="009D6FDD">
        <w:rPr>
          <w:lang w:val="en-US"/>
        </w:rPr>
        <w:t xml:space="preserve"> it is also a key factor in user decision-making</w:t>
      </w:r>
      <w:r w:rsidR="00105F3A" w:rsidRPr="009D6FDD">
        <w:rPr>
          <w:lang w:val="en-US"/>
        </w:rPr>
        <w:fldChar w:fldCharType="begin" w:fldLock="1"/>
      </w:r>
      <w:r w:rsidR="0054030F">
        <w:rPr>
          <w:lang w:val="en-US"/>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105F3A" w:rsidRPr="009D6FDD">
        <w:rPr>
          <w:lang w:val="en-US"/>
        </w:rPr>
        <w:fldChar w:fldCharType="separate"/>
      </w:r>
      <w:r w:rsidR="0054030F" w:rsidRPr="0054030F">
        <w:rPr>
          <w:noProof/>
          <w:lang w:val="en-US"/>
        </w:rPr>
        <w:t>[10]</w:t>
      </w:r>
      <w:r w:rsidR="00105F3A" w:rsidRPr="009D6FDD">
        <w:rPr>
          <w:lang w:val="en-US"/>
        </w:rPr>
        <w:fldChar w:fldCharType="end"/>
      </w:r>
      <w:r w:rsidR="00105F3A" w:rsidRPr="009D6FDD">
        <w:rPr>
          <w:lang w:val="en-US"/>
        </w:rPr>
        <w:t>.</w:t>
      </w:r>
      <w:r w:rsidR="00133E3B" w:rsidRPr="009D6FDD">
        <w:rPr>
          <w:lang w:val="en-US"/>
        </w:rPr>
        <w:t xml:space="preserve"> Ignored similar colors may be difficult to distinguish from one another</w:t>
      </w:r>
      <w:r w:rsidR="00133E3B" w:rsidRPr="009D6FDD">
        <w:rPr>
          <w:lang w:val="en-US"/>
        </w:rPr>
        <w:fldChar w:fldCharType="begin" w:fldLock="1"/>
      </w:r>
      <w:r w:rsidR="0054030F">
        <w:rPr>
          <w:lang w:val="en-US"/>
        </w:rPr>
        <w:instrText>ADDIN CSL_CITATION {"citationItems":[{"id":"ITEM-1","itemData":{"URL":"https://www.logianalytics.com/dashboarddesignguide/dashboard-design-fundamentals/","accessed":{"date-parts":[["2021","5","21"]]},"id":"ITEM-1","issued":{"date-parts":[["0"]]},"title":"Dashboard Design Fundamentals - The Definitive Guide to Dashboard Design","type":"webpage"},"uris":["http://www.mendeley.com/documents/?uuid=62740374-bd06-3493-b80f-a2a97e2f73ac"]}],"mendeley":{"formattedCitation":"[124]","plainTextFormattedCitation":"[124]","previouslyFormattedCitation":"[124]"},"properties":{"noteIndex":0},"schema":"https://github.com/citation-style-language/schema/raw/master/csl-citation.json"}</w:instrText>
      </w:r>
      <w:r w:rsidR="00133E3B" w:rsidRPr="009D6FDD">
        <w:rPr>
          <w:lang w:val="en-US"/>
        </w:rPr>
        <w:fldChar w:fldCharType="separate"/>
      </w:r>
      <w:r w:rsidR="0054030F" w:rsidRPr="0054030F">
        <w:rPr>
          <w:noProof/>
          <w:lang w:val="en-US"/>
        </w:rPr>
        <w:t>[124]</w:t>
      </w:r>
      <w:r w:rsidR="00133E3B" w:rsidRPr="009D6FDD">
        <w:rPr>
          <w:lang w:val="en-US"/>
        </w:rPr>
        <w:fldChar w:fldCharType="end"/>
      </w:r>
      <w:r w:rsidR="00133E3B" w:rsidRPr="009D6FDD">
        <w:rPr>
          <w:lang w:val="en-US"/>
        </w:rPr>
        <w:t>. </w:t>
      </w:r>
      <w:r w:rsidR="0070176D" w:rsidRPr="009D6FDD">
        <w:rPr>
          <w:lang w:val="en-US"/>
        </w:rPr>
        <w:t xml:space="preserve">Therefore, the </w:t>
      </w:r>
      <w:r w:rsidR="009E79CB" w:rsidRPr="009D6FDD">
        <w:rPr>
          <w:lang w:val="en-US"/>
        </w:rPr>
        <w:t xml:space="preserve">author has adopted </w:t>
      </w:r>
      <w:r w:rsidR="00CC7D9D" w:rsidRPr="009D6FDD">
        <w:rPr>
          <w:lang w:val="en-US"/>
        </w:rPr>
        <w:t>c</w:t>
      </w:r>
      <w:r w:rsidR="00D54819" w:rsidRPr="009D6FDD">
        <w:rPr>
          <w:lang w:val="en-US"/>
        </w:rPr>
        <w:t>ontrasting colors</w:t>
      </w:r>
      <w:r w:rsidR="00CC7D9D" w:rsidRPr="009D6FDD">
        <w:rPr>
          <w:lang w:val="en-US"/>
        </w:rPr>
        <w:t xml:space="preserve"> to highlight the </w:t>
      </w:r>
      <w:r w:rsidR="00CC7D9D" w:rsidRPr="009D6FDD">
        <w:rPr>
          <w:lang w:val="en-US"/>
        </w:rPr>
        <w:lastRenderedPageBreak/>
        <w:t>information</w:t>
      </w:r>
      <w:r w:rsidR="00962526" w:rsidRPr="009D6FDD">
        <w:rPr>
          <w:lang w:val="en-US"/>
        </w:rPr>
        <w:t xml:space="preserve"> because it makes </w:t>
      </w:r>
      <w:r w:rsidR="00A41082" w:rsidRPr="009D6FDD">
        <w:rPr>
          <w:lang w:val="en-US"/>
        </w:rPr>
        <w:t>the</w:t>
      </w:r>
      <w:r w:rsidR="00962526" w:rsidRPr="009D6FDD">
        <w:rPr>
          <w:lang w:val="en-US"/>
        </w:rPr>
        <w:t xml:space="preserve"> message </w:t>
      </w:r>
      <w:r w:rsidR="0068202D" w:rsidRPr="009D6FDD">
        <w:rPr>
          <w:lang w:val="en-US"/>
        </w:rPr>
        <w:t>clearer</w:t>
      </w:r>
      <w:r w:rsidR="00962526" w:rsidRPr="009D6FDD">
        <w:rPr>
          <w:lang w:val="en-US"/>
        </w:rPr>
        <w:t>.</w:t>
      </w:r>
      <w:r w:rsidR="009309F7" w:rsidRPr="009D6FDD">
        <w:rPr>
          <w:lang w:val="en-US"/>
        </w:rPr>
        <w:t xml:space="preserve"> And also bear in mind that always use six or fewer colors in visualizations</w:t>
      </w:r>
      <w:r w:rsidR="003440DA" w:rsidRPr="009D6FDD">
        <w:rPr>
          <w:lang w:val="en-US"/>
        </w:rPr>
        <w:t xml:space="preserve"> or it becomes difficult for users to see the differences</w:t>
      </w:r>
      <w:r w:rsidR="009F6D08" w:rsidRPr="009D6FDD">
        <w:rPr>
          <w:lang w:val="en-US"/>
        </w:rPr>
        <w:fldChar w:fldCharType="begin" w:fldLock="1"/>
      </w:r>
      <w:r w:rsidR="0054030F">
        <w:rPr>
          <w:lang w:val="en-US"/>
        </w:rPr>
        <w:instrText>ADDIN CSL_CITATION {"citationItems":[{"id":"ITEM-1","itemData":{"URL":"https://www.logianalytics.com/dashboarddesignguide/dashboard-design-fundamentals/","accessed":{"date-parts":[["2021","5","21"]]},"id":"ITEM-1","issued":{"date-parts":[["0"]]},"title":"Dashboard Design Fundamentals - The Definitive Guide to Dashboard Design","type":"webpage"},"uris":["http://www.mendeley.com/documents/?uuid=62740374-bd06-3493-b80f-a2a97e2f73ac"]}],"mendeley":{"formattedCitation":"[124]","plainTextFormattedCitation":"[124]","previouslyFormattedCitation":"[124]"},"properties":{"noteIndex":0},"schema":"https://github.com/citation-style-language/schema/raw/master/csl-citation.json"}</w:instrText>
      </w:r>
      <w:r w:rsidR="009F6D08" w:rsidRPr="009D6FDD">
        <w:rPr>
          <w:lang w:val="en-US"/>
        </w:rPr>
        <w:fldChar w:fldCharType="separate"/>
      </w:r>
      <w:r w:rsidR="0054030F" w:rsidRPr="0054030F">
        <w:rPr>
          <w:noProof/>
          <w:lang w:val="en-US"/>
        </w:rPr>
        <w:t>[124]</w:t>
      </w:r>
      <w:r w:rsidR="009F6D08" w:rsidRPr="009D6FDD">
        <w:rPr>
          <w:lang w:val="en-US"/>
        </w:rPr>
        <w:fldChar w:fldCharType="end"/>
      </w:r>
      <w:r w:rsidR="009309F7" w:rsidRPr="009D6FDD">
        <w:rPr>
          <w:lang w:val="en-US"/>
        </w:rPr>
        <w:t>.</w:t>
      </w:r>
      <w:r w:rsidR="005D1A1F" w:rsidRPr="009D6FDD">
        <w:rPr>
          <w:lang w:val="en-US"/>
        </w:rPr>
        <w:t xml:space="preserve"> </w:t>
      </w:r>
    </w:p>
    <w:p w14:paraId="4C621B1B" w14:textId="6EA09A33" w:rsidR="008F36D3" w:rsidRPr="009D6FDD" w:rsidRDefault="00AF0AE0" w:rsidP="00E72AB9">
      <w:pPr>
        <w:pStyle w:val="NormalWeb"/>
        <w:shd w:val="clear" w:color="auto" w:fill="FCFCFC"/>
        <w:spacing w:before="0" w:after="360"/>
        <w:rPr>
          <w:b/>
          <w:bCs/>
          <w:i/>
          <w:iCs/>
          <w:sz w:val="23"/>
          <w:szCs w:val="23"/>
        </w:rPr>
      </w:pPr>
      <w:r w:rsidRPr="009D6FDD">
        <w:rPr>
          <w:b/>
          <w:bCs/>
          <w:i/>
          <w:iCs/>
          <w:sz w:val="23"/>
          <w:szCs w:val="23"/>
        </w:rPr>
        <w:t xml:space="preserve">5. </w:t>
      </w:r>
      <w:r w:rsidR="008F36D3" w:rsidRPr="009D6FDD">
        <w:rPr>
          <w:b/>
          <w:bCs/>
          <w:i/>
          <w:iCs/>
          <w:sz w:val="23"/>
          <w:szCs w:val="23"/>
        </w:rPr>
        <w:t>Was the information on each scene clear and easy to read? If not, how so?</w:t>
      </w:r>
    </w:p>
    <w:p w14:paraId="44740B72" w14:textId="0F9CAE6F" w:rsidR="00054278" w:rsidRPr="009D6FDD" w:rsidRDefault="004B0063" w:rsidP="00951069">
      <w:pPr>
        <w:pStyle w:val="NormalWeb"/>
        <w:shd w:val="clear" w:color="auto" w:fill="FCFCFC"/>
        <w:spacing w:before="0" w:after="360"/>
      </w:pPr>
      <w:r w:rsidRPr="009D6FDD">
        <w:rPr>
          <w:b/>
          <w:bCs/>
          <w:lang w:val="en-US"/>
        </w:rPr>
        <w:t>Fourth</w:t>
      </w:r>
      <w:r w:rsidR="00AB2E27" w:rsidRPr="009D6FDD">
        <w:rPr>
          <w:b/>
          <w:bCs/>
          <w:lang w:val="en-US"/>
        </w:rPr>
        <w:t xml:space="preserve"> iteration to improve the theme color</w:t>
      </w:r>
      <w:r w:rsidR="00AB2E27" w:rsidRPr="009D6FDD">
        <w:rPr>
          <w:lang w:val="en-US"/>
        </w:rPr>
        <w:t>.</w:t>
      </w:r>
      <w:r w:rsidR="007F3A64" w:rsidRPr="009D6FDD">
        <w:rPr>
          <w:lang w:val="en-US"/>
        </w:rPr>
        <w:t xml:space="preserve"> </w:t>
      </w:r>
      <w:r w:rsidR="00C91922" w:rsidRPr="009D6FDD">
        <w:rPr>
          <w:lang w:val="en-US"/>
        </w:rPr>
        <w:t>Several</w:t>
      </w:r>
      <w:r w:rsidR="003C7429" w:rsidRPr="009D6FDD">
        <w:rPr>
          <w:lang w:val="en-US"/>
        </w:rPr>
        <w:t xml:space="preserve"> parti</w:t>
      </w:r>
      <w:r w:rsidR="003C7429" w:rsidRPr="009D6FDD">
        <w:t xml:space="preserve">cipants </w:t>
      </w:r>
      <w:r w:rsidR="00077D6F" w:rsidRPr="009D6FDD">
        <w:t xml:space="preserve">said </w:t>
      </w:r>
      <w:r w:rsidR="003C7429" w:rsidRPr="009D6FDD">
        <w:t xml:space="preserve">the prototype </w:t>
      </w:r>
      <w:r w:rsidR="008E38D3" w:rsidRPr="009D6FDD">
        <w:t>was</w:t>
      </w:r>
      <w:r w:rsidR="003C7429" w:rsidRPr="009D6FDD">
        <w:t xml:space="preserve"> not ideally laid out and some words were vague to read</w:t>
      </w:r>
      <w:r w:rsidR="00C918AE" w:rsidRPr="009D6FDD">
        <w:t xml:space="preserve"> </w:t>
      </w:r>
      <w:r w:rsidR="00F92AA4" w:rsidRPr="009D6FDD">
        <w:t>[Focus Group 4]</w:t>
      </w:r>
      <w:r w:rsidR="003C7429" w:rsidRPr="009D6FDD">
        <w:t>. After trying several theme fonts, most of the participants agreed to use the ‘Arial’ words</w:t>
      </w:r>
      <w:r w:rsidR="00A85362" w:rsidRPr="009D6FDD">
        <w:t>.</w:t>
      </w:r>
      <w:r w:rsidR="001E3588" w:rsidRPr="009D6FDD">
        <w:t xml:space="preserve"> In dashboard design, the general rule is to use a single font type and no more than three sizes in that type</w:t>
      </w:r>
      <w:r w:rsidR="00C43E4A" w:rsidRPr="009D6FDD">
        <w:fldChar w:fldCharType="begin" w:fldLock="1"/>
      </w:r>
      <w:r w:rsidR="0054030F">
        <w:instrText>ADDIN CSL_CITATION {"citationItems":[{"id":"ITEM-1","itemData":{"URL":"https://www.logianalytics.com/dashboarddesignguide/dashboard-design-fundamentals/","accessed":{"date-parts":[["2021","5","21"]]},"id":"ITEM-1","issued":{"date-parts":[["0"]]},"title":"Dashboard Design Fundamentals - The Definitive Guide to Dashboard Design","type":"webpage"},"uris":["http://www.mendeley.com/documents/?uuid=62740374-bd06-3493-b80f-a2a97e2f73ac"]}],"mendeley":{"formattedCitation":"[124]","plainTextFormattedCitation":"[124]","previouslyFormattedCitation":"[124]"},"properties":{"noteIndex":0},"schema":"https://github.com/citation-style-language/schema/raw/master/csl-citation.json"}</w:instrText>
      </w:r>
      <w:r w:rsidR="00C43E4A" w:rsidRPr="009D6FDD">
        <w:fldChar w:fldCharType="separate"/>
      </w:r>
      <w:r w:rsidR="0054030F" w:rsidRPr="0054030F">
        <w:rPr>
          <w:noProof/>
        </w:rPr>
        <w:t>[124]</w:t>
      </w:r>
      <w:r w:rsidR="00C43E4A" w:rsidRPr="009D6FDD">
        <w:fldChar w:fldCharType="end"/>
      </w:r>
      <w:r w:rsidR="001E3588" w:rsidRPr="009D6FDD">
        <w:t>.</w:t>
      </w:r>
      <w:r w:rsidR="003C7429" w:rsidRPr="009D6FDD">
        <w:t xml:space="preserve"> </w:t>
      </w:r>
    </w:p>
    <w:p w14:paraId="128392A0" w14:textId="17E23069" w:rsidR="00444E86" w:rsidRPr="009D6FDD" w:rsidRDefault="001A193F" w:rsidP="00C03803">
      <w:pPr>
        <w:rPr>
          <w:rFonts w:cs="Times New Roman"/>
          <w:sz w:val="23"/>
          <w:szCs w:val="23"/>
        </w:rPr>
      </w:pPr>
      <w:r w:rsidRPr="009D6FDD">
        <w:rPr>
          <w:rFonts w:cs="Times New Roman"/>
          <w:b/>
          <w:bCs/>
          <w:i/>
          <w:iCs/>
          <w:sz w:val="23"/>
          <w:szCs w:val="23"/>
        </w:rPr>
        <w:t xml:space="preserve">6. </w:t>
      </w:r>
      <w:r w:rsidR="00C03803" w:rsidRPr="009D6FDD">
        <w:rPr>
          <w:rFonts w:cs="Times New Roman"/>
          <w:b/>
          <w:bCs/>
          <w:i/>
          <w:iCs/>
          <w:sz w:val="23"/>
          <w:szCs w:val="23"/>
        </w:rPr>
        <w:t>Did you feel uncomfortable</w:t>
      </w:r>
      <w:r w:rsidR="00C03803" w:rsidRPr="009D6FDD">
        <w:rPr>
          <w:rFonts w:cs="Times New Roman"/>
          <w:sz w:val="23"/>
          <w:szCs w:val="23"/>
        </w:rPr>
        <w:t>?</w:t>
      </w:r>
      <w:r w:rsidR="001D068D" w:rsidRPr="009D6FDD">
        <w:rPr>
          <w:rFonts w:cs="Times New Roman"/>
          <w:sz w:val="23"/>
          <w:szCs w:val="23"/>
        </w:rPr>
        <w:t xml:space="preserve"> </w:t>
      </w:r>
    </w:p>
    <w:p w14:paraId="1442FB9D" w14:textId="37691F6F" w:rsidR="004E36B3" w:rsidRPr="009D6FDD" w:rsidRDefault="00614C9F" w:rsidP="00C03803">
      <w:pPr>
        <w:rPr>
          <w:rFonts w:cs="Times New Roman"/>
          <w:sz w:val="23"/>
          <w:szCs w:val="23"/>
        </w:rPr>
      </w:pPr>
      <w:r w:rsidRPr="009D6FDD">
        <w:rPr>
          <w:rFonts w:cs="Times New Roman"/>
          <w:lang w:val="en-US"/>
        </w:rPr>
        <w:t>Some participants found t</w:t>
      </w:r>
      <w:r w:rsidR="00604695" w:rsidRPr="009D6FDD">
        <w:rPr>
          <w:rFonts w:cs="Times New Roman"/>
          <w:lang w:val="en-US"/>
        </w:rPr>
        <w:t>he waiting time to refresh the app page was a bit longer</w:t>
      </w:r>
      <w:r w:rsidR="002815E2" w:rsidRPr="009D6FDD">
        <w:rPr>
          <w:rFonts w:cs="Times New Roman"/>
          <w:lang w:val="en-US"/>
        </w:rPr>
        <w:t>, the elder and youngest were very easy to lose patience</w:t>
      </w:r>
      <w:r w:rsidR="00FA7A0B" w:rsidRPr="009D6FDD">
        <w:rPr>
          <w:rFonts w:cs="Times New Roman"/>
          <w:lang w:val="en-US"/>
        </w:rPr>
        <w:t xml:space="preserve"> </w:t>
      </w:r>
      <w:r w:rsidR="00772700" w:rsidRPr="009D6FDD">
        <w:rPr>
          <w:rFonts w:cs="Times New Roman"/>
          <w:lang w:val="en-US"/>
        </w:rPr>
        <w:t>[Focus Group 3]</w:t>
      </w:r>
      <w:r w:rsidR="002815E2" w:rsidRPr="009D6FDD">
        <w:rPr>
          <w:rFonts w:cs="Times New Roman"/>
          <w:lang w:val="en-US"/>
        </w:rPr>
        <w:t xml:space="preserve">. </w:t>
      </w:r>
      <w:r w:rsidR="00F40E29" w:rsidRPr="009D6FDD">
        <w:rPr>
          <w:rFonts w:cs="Times New Roman"/>
          <w:lang w:val="en-US"/>
        </w:rPr>
        <w:t>T</w:t>
      </w:r>
      <w:r w:rsidR="002815E2" w:rsidRPr="009D6FDD">
        <w:rPr>
          <w:rFonts w:cs="Times New Roman"/>
          <w:lang w:val="en-US"/>
        </w:rPr>
        <w:t>here are various experiments showing that a response time of less than 0.1 second is perfect because the user does not notice any delay and can interact with the system smoothly</w:t>
      </w:r>
      <w:r w:rsidR="002815E2" w:rsidRPr="009D6FDD">
        <w:rPr>
          <w:rFonts w:cs="Times New Roman"/>
          <w:lang w:val="en-US"/>
        </w:rPr>
        <w:fldChar w:fldCharType="begin" w:fldLock="1"/>
      </w:r>
      <w:r w:rsidR="0054030F">
        <w:rPr>
          <w:rFonts w:cs="Times New Roman"/>
          <w:lang w:val="en-US"/>
        </w:rPr>
        <w:instrText>ADDIN CSL_CITATION {"citationItems":[{"id":"ITEM-1","itemData":{"DOI":"10.1016/B978-0-12-415873-3.00005-5","ISBN":"9780124158733","author":[{"dropping-particle":"","family":"Engineering","given":"Usability","non-dropping-particle":"","parse-names":false,"suffix":""}],"id":"ITEM-1","issued":{"date-parts":[["2014"]]},"number-of-pages":"177-225","title":"Human-Computer Interaction for Medical Visualization","type":"book"},"uris":["http://www.mendeley.com/documents/?uuid=2068a88b-c50f-4fdb-ae4b-4da0c79b0a9d"]}],"mendeley":{"formattedCitation":"[10]","plainTextFormattedCitation":"[10]","previouslyFormattedCitation":"[10]"},"properties":{"noteIndex":0},"schema":"https://github.com/citation-style-language/schema/raw/master/csl-citation.json"}</w:instrText>
      </w:r>
      <w:r w:rsidR="002815E2" w:rsidRPr="009D6FDD">
        <w:rPr>
          <w:rFonts w:cs="Times New Roman"/>
          <w:lang w:val="en-US"/>
        </w:rPr>
        <w:fldChar w:fldCharType="separate"/>
      </w:r>
      <w:r w:rsidR="0054030F" w:rsidRPr="0054030F">
        <w:rPr>
          <w:rFonts w:cs="Times New Roman"/>
          <w:noProof/>
          <w:lang w:val="en-US"/>
        </w:rPr>
        <w:t>[10]</w:t>
      </w:r>
      <w:r w:rsidR="002815E2" w:rsidRPr="009D6FDD">
        <w:rPr>
          <w:rFonts w:cs="Times New Roman"/>
          <w:lang w:val="en-US"/>
        </w:rPr>
        <w:fldChar w:fldCharType="end"/>
      </w:r>
      <w:r w:rsidR="002815E2" w:rsidRPr="009D6FDD">
        <w:rPr>
          <w:rFonts w:cs="Times New Roman"/>
          <w:lang w:val="en-US"/>
        </w:rPr>
        <w:t xml:space="preserve">.  </w:t>
      </w:r>
    </w:p>
    <w:p w14:paraId="21050395" w14:textId="4DED238C" w:rsidR="00073AAA" w:rsidRPr="009D6FDD" w:rsidRDefault="00E072A9" w:rsidP="00100915">
      <w:pPr>
        <w:pStyle w:val="Default"/>
        <w:rPr>
          <w:b/>
          <w:bCs/>
          <w:i/>
          <w:iCs/>
          <w:color w:val="auto"/>
          <w:sz w:val="23"/>
          <w:szCs w:val="23"/>
          <w:lang w:val="en-GB"/>
        </w:rPr>
      </w:pPr>
      <w:r w:rsidRPr="009D6FDD">
        <w:rPr>
          <w:b/>
          <w:bCs/>
          <w:i/>
          <w:iCs/>
          <w:color w:val="auto"/>
          <w:sz w:val="23"/>
          <w:szCs w:val="23"/>
          <w:lang w:val="en-GB"/>
        </w:rPr>
        <w:t>7</w:t>
      </w:r>
      <w:r w:rsidR="004860A7" w:rsidRPr="009D6FDD">
        <w:rPr>
          <w:b/>
          <w:bCs/>
          <w:i/>
          <w:iCs/>
          <w:color w:val="auto"/>
          <w:sz w:val="23"/>
          <w:szCs w:val="23"/>
          <w:lang w:val="en-GB"/>
        </w:rPr>
        <w:t xml:space="preserve">. </w:t>
      </w:r>
      <w:r w:rsidR="005B48F1" w:rsidRPr="009D6FDD">
        <w:rPr>
          <w:b/>
          <w:bCs/>
          <w:i/>
          <w:iCs/>
          <w:color w:val="auto"/>
          <w:sz w:val="23"/>
          <w:szCs w:val="23"/>
          <w:lang w:val="en-GB"/>
        </w:rPr>
        <w:t>Were there any functions, you would expect, missing?</w:t>
      </w:r>
      <w:r w:rsidR="00835243" w:rsidRPr="009D6FDD">
        <w:rPr>
          <w:b/>
          <w:bCs/>
          <w:i/>
          <w:iCs/>
          <w:color w:val="auto"/>
          <w:sz w:val="23"/>
          <w:szCs w:val="23"/>
          <w:lang w:val="en-GB"/>
        </w:rPr>
        <w:t xml:space="preserve"> </w:t>
      </w:r>
    </w:p>
    <w:p w14:paraId="4FA9B54A" w14:textId="77777777" w:rsidR="00F34B03" w:rsidRPr="009D6FDD" w:rsidRDefault="00F34B03" w:rsidP="00100915">
      <w:pPr>
        <w:pStyle w:val="Default"/>
        <w:rPr>
          <w:b/>
          <w:bCs/>
          <w:i/>
          <w:iCs/>
        </w:rPr>
      </w:pPr>
    </w:p>
    <w:p w14:paraId="5FE1E3FA" w14:textId="754FE521" w:rsidR="003B5621" w:rsidRPr="009D6FDD" w:rsidRDefault="000456DE" w:rsidP="00F34B03">
      <w:pPr>
        <w:pStyle w:val="Default"/>
        <w:spacing w:line="360" w:lineRule="auto"/>
        <w:rPr>
          <w:color w:val="auto"/>
        </w:rPr>
      </w:pPr>
      <w:r w:rsidRPr="009D6FDD">
        <w:rPr>
          <w:color w:val="auto"/>
        </w:rPr>
        <w:t xml:space="preserve">After the last iteration, </w:t>
      </w:r>
      <w:r w:rsidR="004852D1" w:rsidRPr="009D6FDD">
        <w:rPr>
          <w:color w:val="auto"/>
        </w:rPr>
        <w:t>a</w:t>
      </w:r>
      <w:r w:rsidRPr="009D6FDD">
        <w:rPr>
          <w:color w:val="auto"/>
        </w:rPr>
        <w:t xml:space="preserve">ll participants were happy with the functionality presented and had no further comments [Focus group 1, 2 </w:t>
      </w:r>
      <w:r w:rsidR="0049401B" w:rsidRPr="009D6FDD">
        <w:rPr>
          <w:color w:val="auto"/>
        </w:rPr>
        <w:t>,</w:t>
      </w:r>
      <w:r w:rsidRPr="009D6FDD">
        <w:rPr>
          <w:color w:val="auto"/>
        </w:rPr>
        <w:t>3</w:t>
      </w:r>
      <w:r w:rsidR="0049401B" w:rsidRPr="009D6FDD">
        <w:rPr>
          <w:color w:val="auto"/>
        </w:rPr>
        <w:t xml:space="preserve"> and 4</w:t>
      </w:r>
      <w:r w:rsidRPr="009D6FDD">
        <w:rPr>
          <w:color w:val="auto"/>
        </w:rPr>
        <w:t xml:space="preserve">]. </w:t>
      </w:r>
      <w:r w:rsidR="003B5621" w:rsidRPr="009D6FDD">
        <w:rPr>
          <w:color w:val="auto"/>
        </w:rPr>
        <w:t>All these difficulties</w:t>
      </w:r>
      <w:r w:rsidR="00E269BA" w:rsidRPr="009D6FDD">
        <w:rPr>
          <w:color w:val="auto"/>
        </w:rPr>
        <w:t xml:space="preserve"> listed above</w:t>
      </w:r>
      <w:r w:rsidR="003B5621" w:rsidRPr="009D6FDD">
        <w:rPr>
          <w:color w:val="auto"/>
        </w:rPr>
        <w:t xml:space="preserve"> were addressed in future design iterations to ensure that the main menu material is brief and clear, and the colour and layout are just perfect to showcase the theme. Beginning with the fourth focus group meeting, all participants are pleased with the design and placement of the interface and may easily modify the dashboard for an engaging experience.</w:t>
      </w:r>
    </w:p>
    <w:p w14:paraId="15162032" w14:textId="37C2AF97" w:rsidR="00157B21" w:rsidRPr="009D6FDD" w:rsidRDefault="00157B21" w:rsidP="00F34B03">
      <w:pPr>
        <w:pStyle w:val="Default"/>
        <w:spacing w:line="360" w:lineRule="auto"/>
        <w:rPr>
          <w:color w:val="auto"/>
        </w:rPr>
      </w:pPr>
      <w:r w:rsidRPr="009D6FDD">
        <w:rPr>
          <w:color w:val="auto"/>
        </w:rPr>
        <w:t>After the utility tests were completed and the application was ready, the case studies and their associated experiments were carried out.</w:t>
      </w:r>
    </w:p>
    <w:p w14:paraId="7BC555FD" w14:textId="77777777" w:rsidR="004E36B3" w:rsidRPr="009D6FDD" w:rsidRDefault="004E36B3" w:rsidP="00C03803">
      <w:pPr>
        <w:rPr>
          <w:rFonts w:cs="Times New Roman"/>
          <w:sz w:val="23"/>
          <w:szCs w:val="23"/>
        </w:rPr>
      </w:pPr>
    </w:p>
    <w:p w14:paraId="4278A47D" w14:textId="111E94FD" w:rsidR="00C03803" w:rsidRPr="009D6FDD" w:rsidRDefault="00C03803" w:rsidP="00C03803">
      <w:pPr>
        <w:rPr>
          <w:rFonts w:cs="Times New Roman"/>
          <w:sz w:val="23"/>
          <w:szCs w:val="23"/>
        </w:rPr>
      </w:pPr>
      <w:r w:rsidRPr="009D6FDD">
        <w:rPr>
          <w:rFonts w:cs="Times New Roman"/>
          <w:sz w:val="23"/>
          <w:szCs w:val="23"/>
        </w:rPr>
        <w:t xml:space="preserve"> </w:t>
      </w:r>
    </w:p>
    <w:p w14:paraId="7D45CD9C" w14:textId="77777777" w:rsidR="007F7F9F" w:rsidRPr="009D6FDD" w:rsidRDefault="007F7F9F" w:rsidP="00951069">
      <w:pPr>
        <w:pStyle w:val="NormalWeb"/>
        <w:shd w:val="clear" w:color="auto" w:fill="FCFCFC"/>
        <w:spacing w:before="0" w:after="360"/>
        <w:rPr>
          <w:b/>
          <w:bCs/>
          <w:i/>
          <w:iCs/>
          <w:sz w:val="23"/>
          <w:szCs w:val="23"/>
        </w:rPr>
      </w:pPr>
    </w:p>
    <w:p w14:paraId="1D0D56DA" w14:textId="67F538C6" w:rsidR="00B824EE" w:rsidRPr="009D6FDD" w:rsidRDefault="002E53D1" w:rsidP="00C6674C">
      <w:pPr>
        <w:pStyle w:val="Heading2"/>
        <w:rPr>
          <w:rFonts w:ascii="Times New Roman" w:hAnsi="Times New Roman" w:cs="Times New Roman"/>
        </w:rPr>
      </w:pPr>
      <w:bookmarkStart w:id="164" w:name="_Toc73385433"/>
      <w:r w:rsidRPr="009D6FDD">
        <w:rPr>
          <w:rFonts w:ascii="Times New Roman" w:hAnsi="Times New Roman" w:cs="Times New Roman"/>
        </w:rPr>
        <w:t>6</w:t>
      </w:r>
      <w:r w:rsidR="00B824EE" w:rsidRPr="009D6FDD">
        <w:rPr>
          <w:rFonts w:ascii="Times New Roman" w:hAnsi="Times New Roman" w:cs="Times New Roman"/>
        </w:rPr>
        <w:t>.</w:t>
      </w:r>
      <w:r w:rsidR="002044CE" w:rsidRPr="009D6FDD">
        <w:rPr>
          <w:rFonts w:ascii="Times New Roman" w:hAnsi="Times New Roman" w:cs="Times New Roman"/>
        </w:rPr>
        <w:t>3</w:t>
      </w:r>
      <w:r w:rsidR="00B824EE" w:rsidRPr="009D6FDD">
        <w:rPr>
          <w:rFonts w:ascii="Times New Roman" w:hAnsi="Times New Roman" w:cs="Times New Roman"/>
        </w:rPr>
        <w:t xml:space="preserve"> Participants</w:t>
      </w:r>
      <w:bookmarkEnd w:id="164"/>
      <w:r w:rsidR="00B824EE" w:rsidRPr="009D6FDD">
        <w:rPr>
          <w:rFonts w:ascii="Times New Roman" w:hAnsi="Times New Roman" w:cs="Times New Roman"/>
        </w:rPr>
        <w:t xml:space="preserve"> </w:t>
      </w:r>
    </w:p>
    <w:p w14:paraId="21D2DC66" w14:textId="34C0F8D7" w:rsidR="00A41492" w:rsidRPr="009D6FDD" w:rsidRDefault="00A41492" w:rsidP="00A41492">
      <w:pPr>
        <w:rPr>
          <w:rFonts w:cs="Times New Roman"/>
          <w:lang w:eastAsia="zh-CN"/>
        </w:rPr>
      </w:pPr>
      <w:r w:rsidRPr="009D6FDD">
        <w:rPr>
          <w:rFonts w:cs="Times New Roman"/>
        </w:rPr>
        <w:t>As introduced in Chapter 3.4, the Sampling technique uses randomization to make sure that every element of the population gets an equal chance to be part of the selected sample</w:t>
      </w:r>
      <w:r w:rsidRPr="009D6FDD">
        <w:rPr>
          <w:rFonts w:cs="Times New Roman"/>
        </w:rPr>
        <w:fldChar w:fldCharType="begin" w:fldLock="1"/>
      </w:r>
      <w:r w:rsidR="0054030F">
        <w:rPr>
          <w:rFonts w:cs="Times New Roman"/>
        </w:rPr>
        <w:instrText>ADDIN CSL_CITATION {"citationItems":[{"id":"ITEM-1","itemData":{"URL":"https://towardsdatascience.com/sampling-techniques-a4e34111d808","accessed":{"date-parts":[["2021","5","10"]]},"id":"ITEM-1","issued":{"date-parts":[["0"]]},"title":"Sampling Techniques. Sampling helps a lot in research. It is… | by Seema Singh | Towards Data Science","type":"webpage"},"uris":["http://www.mendeley.com/documents/?uuid=40a796c6-b120-3db0-aa0d-b78deaf9bf53"]}],"mendeley":{"formattedCitation":"[84]","plainTextFormattedCitation":"[84]","previouslyFormattedCitation":"[84]"},"properties":{"noteIndex":0},"schema":"https://github.com/citation-style-language/schema/raw/master/csl-citation.json"}</w:instrText>
      </w:r>
      <w:r w:rsidRPr="009D6FDD">
        <w:rPr>
          <w:rFonts w:cs="Times New Roman"/>
        </w:rPr>
        <w:fldChar w:fldCharType="separate"/>
      </w:r>
      <w:r w:rsidR="0054030F" w:rsidRPr="0054030F">
        <w:rPr>
          <w:rFonts w:cs="Times New Roman"/>
          <w:noProof/>
        </w:rPr>
        <w:t>[84]</w:t>
      </w:r>
      <w:r w:rsidRPr="009D6FDD">
        <w:rPr>
          <w:rFonts w:cs="Times New Roman"/>
        </w:rPr>
        <w:fldChar w:fldCharType="end"/>
      </w:r>
      <w:r w:rsidRPr="009D6FDD">
        <w:rPr>
          <w:rFonts w:cs="Times New Roman"/>
        </w:rPr>
        <w:t xml:space="preserve">. This advantage is especially obvious in our experiments-random sampling can ensure that the </w:t>
      </w:r>
      <w:r w:rsidRPr="009D6FDD">
        <w:rPr>
          <w:rFonts w:cs="Times New Roman"/>
        </w:rPr>
        <w:lastRenderedPageBreak/>
        <w:t>diversity of users can deeply understand the actual needs of people of different backgrounds for automatic health analysis dashboard.</w:t>
      </w:r>
    </w:p>
    <w:p w14:paraId="5A3F8349" w14:textId="5BEE53F6" w:rsidR="00AA3B62" w:rsidRPr="009D6FDD" w:rsidRDefault="00AA3B62" w:rsidP="00B824EE">
      <w:pPr>
        <w:rPr>
          <w:rFonts w:cs="Times New Roman"/>
          <w:lang w:val="en-US" w:eastAsia="zh-CN"/>
        </w:rPr>
      </w:pPr>
      <w:r w:rsidRPr="009D6FDD">
        <w:rPr>
          <w:rFonts w:cs="Times New Roman"/>
          <w:lang w:val="en-US" w:eastAsia="zh-CN"/>
        </w:rPr>
        <w:t xml:space="preserve">In order to ensure the diversity of the participants, the author </w:t>
      </w:r>
      <w:r w:rsidR="001D39B3" w:rsidRPr="009D6FDD">
        <w:rPr>
          <w:rFonts w:cs="Times New Roman"/>
          <w:lang w:val="en-US" w:eastAsia="zh-CN"/>
        </w:rPr>
        <w:t xml:space="preserve">has tried best to </w:t>
      </w:r>
      <w:r w:rsidR="008E6055" w:rsidRPr="009D6FDD">
        <w:rPr>
          <w:rFonts w:cs="Times New Roman"/>
          <w:lang w:val="en-US" w:eastAsia="zh-CN"/>
        </w:rPr>
        <w:t>select</w:t>
      </w:r>
      <w:r w:rsidR="001D39B3" w:rsidRPr="009D6FDD">
        <w:rPr>
          <w:rFonts w:cs="Times New Roman"/>
          <w:lang w:val="en-US" w:eastAsia="zh-CN"/>
        </w:rPr>
        <w:t xml:space="preserve"> people randomly</w:t>
      </w:r>
      <w:r w:rsidR="008E6055" w:rsidRPr="009D6FDD">
        <w:rPr>
          <w:rFonts w:cs="Times New Roman"/>
          <w:lang w:val="en-US" w:eastAsia="zh-CN"/>
        </w:rPr>
        <w:t xml:space="preserve"> from the public</w:t>
      </w:r>
      <w:r w:rsidR="001D39B3" w:rsidRPr="009D6FDD">
        <w:rPr>
          <w:rFonts w:cs="Times New Roman"/>
          <w:lang w:val="en-US" w:eastAsia="zh-CN"/>
        </w:rPr>
        <w:t>, ranging in age from 14 to 65 years old.</w:t>
      </w:r>
      <w:r w:rsidR="00216E45" w:rsidRPr="009D6FDD">
        <w:rPr>
          <w:rFonts w:cs="Times New Roman"/>
          <w:lang w:val="en-US" w:eastAsia="zh-CN"/>
        </w:rPr>
        <w:t xml:space="preserve"> Many factors were</w:t>
      </w:r>
      <w:r w:rsidR="001D39B3" w:rsidRPr="009D6FDD">
        <w:rPr>
          <w:rFonts w:cs="Times New Roman"/>
          <w:lang w:val="en-US" w:eastAsia="zh-CN"/>
        </w:rPr>
        <w:t xml:space="preserve"> </w:t>
      </w:r>
      <w:r w:rsidRPr="009D6FDD">
        <w:rPr>
          <w:rFonts w:cs="Times New Roman"/>
          <w:lang w:val="en-US" w:eastAsia="zh-CN"/>
        </w:rPr>
        <w:t>take</w:t>
      </w:r>
      <w:r w:rsidR="00216E45" w:rsidRPr="009D6FDD">
        <w:rPr>
          <w:rFonts w:cs="Times New Roman"/>
          <w:lang w:val="en-US" w:eastAsia="zh-CN"/>
        </w:rPr>
        <w:t>n</w:t>
      </w:r>
      <w:r w:rsidRPr="009D6FDD">
        <w:rPr>
          <w:rFonts w:cs="Times New Roman"/>
          <w:lang w:val="en-US" w:eastAsia="zh-CN"/>
        </w:rPr>
        <w:t xml:space="preserve"> into consideration such as the professional or educational background, gender, and age of the participants</w:t>
      </w:r>
      <w:r w:rsidR="00434013" w:rsidRPr="009D6FDD">
        <w:rPr>
          <w:rFonts w:cs="Times New Roman"/>
          <w:lang w:val="en-US" w:eastAsia="zh-CN"/>
        </w:rPr>
        <w:t xml:space="preserve"> etc</w:t>
      </w:r>
      <w:r w:rsidRPr="009D6FDD">
        <w:rPr>
          <w:rFonts w:cs="Times New Roman"/>
          <w:lang w:val="en-US" w:eastAsia="zh-CN"/>
        </w:rPr>
        <w:t xml:space="preserve">. In order to ensure the accuracy of the experiment, the author </w:t>
      </w:r>
      <w:r w:rsidR="008C3B77" w:rsidRPr="009D6FDD">
        <w:rPr>
          <w:rFonts w:cs="Times New Roman"/>
          <w:lang w:val="en-US" w:eastAsia="zh-CN"/>
        </w:rPr>
        <w:t>randomly separate all the participants into two groups</w:t>
      </w:r>
      <w:r w:rsidR="0075465C" w:rsidRPr="009D6FDD">
        <w:rPr>
          <w:rFonts w:cs="Times New Roman"/>
          <w:lang w:val="en-US" w:eastAsia="zh-CN"/>
        </w:rPr>
        <w:t>, the participants number are same</w:t>
      </w:r>
      <w:r w:rsidR="008C3B77" w:rsidRPr="009D6FDD">
        <w:rPr>
          <w:rFonts w:cs="Times New Roman"/>
          <w:lang w:val="en-US" w:eastAsia="zh-CN"/>
        </w:rPr>
        <w:t xml:space="preserve">. </w:t>
      </w:r>
      <w:r w:rsidR="00DC1D71" w:rsidRPr="009D6FDD">
        <w:rPr>
          <w:rFonts w:cs="Times New Roman"/>
          <w:lang w:val="en-US" w:eastAsia="zh-CN"/>
        </w:rPr>
        <w:t xml:space="preserve">The first group </w:t>
      </w:r>
      <w:r w:rsidR="0033649E" w:rsidRPr="009D6FDD">
        <w:rPr>
          <w:rFonts w:cs="Times New Roman"/>
          <w:lang w:val="en-US" w:eastAsia="zh-CN"/>
        </w:rPr>
        <w:t xml:space="preserve">as the experiment group </w:t>
      </w:r>
      <w:r w:rsidR="00A03EC5" w:rsidRPr="009D6FDD">
        <w:rPr>
          <w:rFonts w:cs="Times New Roman"/>
          <w:lang w:val="en-US" w:eastAsia="zh-CN"/>
        </w:rPr>
        <w:t>was</w:t>
      </w:r>
      <w:r w:rsidR="009A5043" w:rsidRPr="009D6FDD">
        <w:rPr>
          <w:rFonts w:cs="Times New Roman"/>
          <w:lang w:val="en-US" w:eastAsia="zh-CN"/>
        </w:rPr>
        <w:t xml:space="preserve"> taught how to use the dashboard.</w:t>
      </w:r>
      <w:r w:rsidR="00734D6F" w:rsidRPr="009D6FDD">
        <w:rPr>
          <w:rFonts w:cs="Times New Roman"/>
          <w:lang w:val="en-US" w:eastAsia="zh-CN"/>
        </w:rPr>
        <w:t xml:space="preserve"> </w:t>
      </w:r>
      <w:r w:rsidR="0033649E" w:rsidRPr="009D6FDD">
        <w:rPr>
          <w:rFonts w:cs="Times New Roman"/>
          <w:lang w:val="en-US" w:eastAsia="zh-CN"/>
        </w:rPr>
        <w:t xml:space="preserve"> </w:t>
      </w:r>
      <w:r w:rsidR="00A03EC5" w:rsidRPr="009D6FDD">
        <w:rPr>
          <w:rFonts w:cs="Times New Roman"/>
          <w:lang w:val="en-US" w:eastAsia="zh-CN"/>
        </w:rPr>
        <w:t xml:space="preserve">The second group was set </w:t>
      </w:r>
      <w:r w:rsidR="0075465C" w:rsidRPr="009D6FDD">
        <w:rPr>
          <w:rFonts w:cs="Times New Roman"/>
          <w:lang w:val="en-US" w:eastAsia="zh-CN"/>
        </w:rPr>
        <w:t>as a control group</w:t>
      </w:r>
      <w:r w:rsidR="00166507" w:rsidRPr="009D6FDD">
        <w:rPr>
          <w:rFonts w:cs="Times New Roman"/>
          <w:lang w:val="en-US" w:eastAsia="zh-CN"/>
        </w:rPr>
        <w:t xml:space="preserve">, they will be </w:t>
      </w:r>
      <w:r w:rsidR="00670EEE" w:rsidRPr="009D6FDD">
        <w:rPr>
          <w:rFonts w:cs="Times New Roman"/>
          <w:lang w:val="en-US" w:eastAsia="zh-CN"/>
        </w:rPr>
        <w:t>shown</w:t>
      </w:r>
      <w:r w:rsidR="008A5DF2" w:rsidRPr="009D6FDD">
        <w:rPr>
          <w:rFonts w:cs="Times New Roman"/>
          <w:lang w:val="en-US" w:eastAsia="zh-CN"/>
        </w:rPr>
        <w:t xml:space="preserve"> the analysis </w:t>
      </w:r>
      <w:r w:rsidR="005B732E" w:rsidRPr="009D6FDD">
        <w:rPr>
          <w:rFonts w:cs="Times New Roman"/>
          <w:lang w:val="en-US" w:eastAsia="zh-CN"/>
        </w:rPr>
        <w:t>in</w:t>
      </w:r>
      <w:r w:rsidR="001E3E27" w:rsidRPr="009D6FDD">
        <w:rPr>
          <w:rFonts w:cs="Times New Roman"/>
          <w:lang w:val="en-US" w:eastAsia="zh-CN"/>
        </w:rPr>
        <w:t xml:space="preserve"> traditional methods such as in</w:t>
      </w:r>
      <w:r w:rsidR="005B732E" w:rsidRPr="009D6FDD">
        <w:rPr>
          <w:rFonts w:cs="Times New Roman"/>
          <w:lang w:val="en-US" w:eastAsia="zh-CN"/>
        </w:rPr>
        <w:t xml:space="preserve"> text or in table without any visualization technology</w:t>
      </w:r>
      <w:r w:rsidR="00971D8D" w:rsidRPr="009D6FDD">
        <w:rPr>
          <w:rFonts w:cs="Times New Roman"/>
          <w:lang w:val="en-US" w:eastAsia="zh-CN"/>
        </w:rPr>
        <w:t>, the most important the result were presented statically</w:t>
      </w:r>
      <w:r w:rsidR="0075465C" w:rsidRPr="009D6FDD">
        <w:rPr>
          <w:rFonts w:cs="Times New Roman"/>
          <w:lang w:val="en-US" w:eastAsia="zh-CN"/>
        </w:rPr>
        <w:t xml:space="preserve">. </w:t>
      </w:r>
      <w:r w:rsidR="004320DC" w:rsidRPr="009D6FDD">
        <w:rPr>
          <w:rFonts w:cs="Times New Roman"/>
          <w:lang w:val="en-US" w:eastAsia="zh-CN"/>
        </w:rPr>
        <w:t>These two groups will be given the same background information</w:t>
      </w:r>
      <w:r w:rsidR="00502FA1" w:rsidRPr="009D6FDD">
        <w:rPr>
          <w:rFonts w:cs="Times New Roman"/>
          <w:lang w:val="en-US" w:eastAsia="zh-CN"/>
        </w:rPr>
        <w:t xml:space="preserve"> </w:t>
      </w:r>
      <w:r w:rsidR="00F84CF3" w:rsidRPr="009D6FDD">
        <w:rPr>
          <w:rFonts w:cs="Times New Roman"/>
          <w:lang w:val="en-US" w:eastAsia="zh-CN"/>
        </w:rPr>
        <w:t>(See Appendix)</w:t>
      </w:r>
      <w:r w:rsidR="0046707F" w:rsidRPr="009D6FDD">
        <w:rPr>
          <w:rFonts w:cs="Times New Roman"/>
          <w:lang w:val="en-US" w:eastAsia="zh-CN"/>
        </w:rPr>
        <w:t xml:space="preserve"> and they were given 15 mins to </w:t>
      </w:r>
      <w:r w:rsidR="00512B54" w:rsidRPr="009D6FDD">
        <w:rPr>
          <w:rFonts w:cs="Times New Roman"/>
          <w:lang w:val="en-US" w:eastAsia="zh-CN"/>
        </w:rPr>
        <w:t>get familiar with all the concepts and adapt themselves into the experiment situation</w:t>
      </w:r>
      <w:r w:rsidR="004320DC" w:rsidRPr="009D6FDD">
        <w:rPr>
          <w:rFonts w:cs="Times New Roman"/>
          <w:lang w:val="en-US" w:eastAsia="zh-CN"/>
        </w:rPr>
        <w:t xml:space="preserve">. </w:t>
      </w:r>
      <w:r w:rsidR="008536D2" w:rsidRPr="009D6FDD">
        <w:rPr>
          <w:rFonts w:cs="Times New Roman"/>
          <w:lang w:val="en-US" w:eastAsia="zh-CN"/>
        </w:rPr>
        <w:t xml:space="preserve">The author as the </w:t>
      </w:r>
      <w:r w:rsidR="00DA2686" w:rsidRPr="009D6FDD">
        <w:rPr>
          <w:rFonts w:cs="Times New Roman"/>
          <w:lang w:val="en-US" w:eastAsia="zh-CN"/>
        </w:rPr>
        <w:t xml:space="preserve">host </w:t>
      </w:r>
      <w:r w:rsidRPr="009D6FDD">
        <w:rPr>
          <w:rFonts w:cs="Times New Roman"/>
          <w:lang w:val="en-US" w:eastAsia="zh-CN"/>
        </w:rPr>
        <w:t>observe</w:t>
      </w:r>
      <w:r w:rsidR="00FB4806" w:rsidRPr="009D6FDD">
        <w:rPr>
          <w:rFonts w:cs="Times New Roman"/>
          <w:lang w:val="en-US" w:eastAsia="zh-CN"/>
        </w:rPr>
        <w:t>s</w:t>
      </w:r>
      <w:r w:rsidRPr="009D6FDD">
        <w:rPr>
          <w:rFonts w:cs="Times New Roman"/>
          <w:lang w:val="en-US" w:eastAsia="zh-CN"/>
        </w:rPr>
        <w:t xml:space="preserve"> and record</w:t>
      </w:r>
      <w:r w:rsidR="00FB4806" w:rsidRPr="009D6FDD">
        <w:rPr>
          <w:rFonts w:cs="Times New Roman"/>
          <w:lang w:val="en-US" w:eastAsia="zh-CN"/>
        </w:rPr>
        <w:t>s</w:t>
      </w:r>
      <w:r w:rsidRPr="009D6FDD">
        <w:rPr>
          <w:rFonts w:cs="Times New Roman"/>
          <w:lang w:val="en-US" w:eastAsia="zh-CN"/>
        </w:rPr>
        <w:t xml:space="preserve"> the performance of </w:t>
      </w:r>
      <w:r w:rsidR="00FB4806" w:rsidRPr="009D6FDD">
        <w:rPr>
          <w:rFonts w:cs="Times New Roman"/>
          <w:lang w:val="en-US" w:eastAsia="zh-CN"/>
        </w:rPr>
        <w:t xml:space="preserve">each group without any </w:t>
      </w:r>
      <w:r w:rsidR="00AD275B" w:rsidRPr="009D6FDD">
        <w:rPr>
          <w:rFonts w:cs="Times New Roman"/>
          <w:lang w:val="en-US" w:eastAsia="zh-CN"/>
        </w:rPr>
        <w:t xml:space="preserve">unnecessary </w:t>
      </w:r>
      <w:r w:rsidR="00FB4806" w:rsidRPr="009D6FDD">
        <w:rPr>
          <w:rFonts w:cs="Times New Roman"/>
          <w:lang w:val="en-US" w:eastAsia="zh-CN"/>
        </w:rPr>
        <w:t xml:space="preserve">interference. </w:t>
      </w:r>
      <w:r w:rsidRPr="009D6FDD">
        <w:rPr>
          <w:rFonts w:cs="Times New Roman"/>
          <w:lang w:val="en-US" w:eastAsia="zh-CN"/>
        </w:rPr>
        <w:t xml:space="preserve"> </w:t>
      </w:r>
    </w:p>
    <w:p w14:paraId="309C9484" w14:textId="7E1676AF" w:rsidR="00F4614C" w:rsidRPr="009D6FDD" w:rsidRDefault="00F4614C" w:rsidP="00B824EE">
      <w:pPr>
        <w:rPr>
          <w:rFonts w:cs="Times New Roman"/>
          <w:lang w:val="en-US" w:eastAsia="zh-CN"/>
        </w:rPr>
      </w:pPr>
      <w:r w:rsidRPr="009D6FDD">
        <w:rPr>
          <w:rFonts w:cs="Times New Roman"/>
          <w:lang w:val="en-US" w:eastAsia="zh-CN"/>
        </w:rPr>
        <w:t>For the protection of participants’ privacy, sensitive information of participants will not be disclosed here, only the author knows</w:t>
      </w:r>
      <w:r w:rsidR="009922E9" w:rsidRPr="009D6FDD">
        <w:rPr>
          <w:rFonts w:cs="Times New Roman"/>
          <w:lang w:val="en-US" w:eastAsia="zh-CN"/>
        </w:rPr>
        <w:t>.</w:t>
      </w:r>
    </w:p>
    <w:p w14:paraId="55A02766" w14:textId="71F259D1" w:rsidR="00D9401F" w:rsidRPr="009D6FDD" w:rsidRDefault="007C0BE6" w:rsidP="00B824EE">
      <w:pPr>
        <w:rPr>
          <w:rFonts w:cs="Times New Roman"/>
          <w:lang w:val="en-US" w:eastAsia="zh-CN"/>
        </w:rPr>
      </w:pPr>
      <w:r w:rsidRPr="009D6FDD">
        <w:rPr>
          <w:rFonts w:cs="Times New Roman"/>
          <w:noProof/>
        </w:rPr>
        <w:drawing>
          <wp:inline distT="0" distB="0" distL="0" distR="0" wp14:anchorId="796C925F" wp14:editId="1C7B57F9">
            <wp:extent cx="5731510" cy="133286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332865"/>
                    </a:xfrm>
                    <a:prstGeom prst="rect">
                      <a:avLst/>
                    </a:prstGeom>
                  </pic:spPr>
                </pic:pic>
              </a:graphicData>
            </a:graphic>
          </wp:inline>
        </w:drawing>
      </w:r>
    </w:p>
    <w:p w14:paraId="2F9B2863" w14:textId="18A1FC51" w:rsidR="00D6258A" w:rsidRPr="009D6FDD" w:rsidRDefault="00D6258A" w:rsidP="00787F7A">
      <w:pPr>
        <w:jc w:val="center"/>
        <w:rPr>
          <w:rFonts w:cs="Times New Roman"/>
        </w:rPr>
      </w:pPr>
      <w:bookmarkStart w:id="165" w:name="Table61"/>
      <w:r w:rsidRPr="009D6FDD">
        <w:rPr>
          <w:rFonts w:cs="Times New Roman"/>
        </w:rPr>
        <w:t xml:space="preserve">Table </w:t>
      </w:r>
      <w:r w:rsidR="003548EF" w:rsidRPr="009D6FDD">
        <w:rPr>
          <w:rFonts w:cs="Times New Roman"/>
        </w:rPr>
        <w:t>6.</w:t>
      </w:r>
      <w:r w:rsidR="00040B7A" w:rsidRPr="009D6FDD">
        <w:rPr>
          <w:rFonts w:cs="Times New Roman"/>
        </w:rPr>
        <w:t>1</w:t>
      </w:r>
      <w:bookmarkEnd w:id="165"/>
      <w:r w:rsidRPr="009D6FDD">
        <w:rPr>
          <w:rFonts w:cs="Times New Roman"/>
        </w:rPr>
        <w:t>:</w:t>
      </w:r>
      <w:r w:rsidR="00C72D8B" w:rsidRPr="009D6FDD">
        <w:rPr>
          <w:rFonts w:cs="Times New Roman"/>
        </w:rPr>
        <w:t xml:space="preserve"> An overview of </w:t>
      </w:r>
      <w:r w:rsidR="007972A2" w:rsidRPr="009D6FDD">
        <w:rPr>
          <w:rFonts w:cs="Times New Roman"/>
        </w:rPr>
        <w:t xml:space="preserve">the </w:t>
      </w:r>
      <w:r w:rsidR="00C72D8B" w:rsidRPr="009D6FDD">
        <w:rPr>
          <w:rFonts w:cs="Times New Roman"/>
        </w:rPr>
        <w:t>participants.</w:t>
      </w:r>
    </w:p>
    <w:p w14:paraId="400716FA" w14:textId="3C280276" w:rsidR="00725D72" w:rsidRPr="009D6FDD" w:rsidRDefault="002611EE" w:rsidP="00725D72">
      <w:pPr>
        <w:rPr>
          <w:rFonts w:cs="Times New Roman"/>
          <w:lang w:val="en-US" w:eastAsia="zh-CN"/>
        </w:rPr>
      </w:pPr>
      <w:r w:rsidRPr="009D6FDD">
        <w:rPr>
          <w:rFonts w:cs="Times New Roman"/>
          <w:lang w:val="en-US" w:eastAsia="zh-CN"/>
        </w:rPr>
        <w:t>To address the 1-4 research questions, t</w:t>
      </w:r>
      <w:r w:rsidR="0046284A" w:rsidRPr="009D6FDD">
        <w:rPr>
          <w:rFonts w:cs="Times New Roman"/>
          <w:lang w:val="en-US" w:eastAsia="zh-CN"/>
        </w:rPr>
        <w:t xml:space="preserve">he author conducted comparative experiments (experimental group and control group) for four research </w:t>
      </w:r>
      <w:r w:rsidR="00641B5C" w:rsidRPr="009D6FDD">
        <w:rPr>
          <w:rFonts w:cs="Times New Roman"/>
          <w:lang w:val="en-US" w:eastAsia="zh-CN"/>
        </w:rPr>
        <w:t>questions and</w:t>
      </w:r>
      <w:r w:rsidR="0046284A" w:rsidRPr="009D6FDD">
        <w:rPr>
          <w:rFonts w:cs="Times New Roman"/>
          <w:lang w:val="en-US" w:eastAsia="zh-CN"/>
        </w:rPr>
        <w:t xml:space="preserve"> conducted one-to-one personality assessment with all participants in the experiment. At the same time, unnecessary intervention is avoided, and the main task is to observe and record</w:t>
      </w:r>
      <w:r w:rsidR="00E02BCD" w:rsidRPr="009D6FDD">
        <w:rPr>
          <w:rFonts w:cs="Times New Roman"/>
          <w:lang w:val="en-US" w:eastAsia="zh-CN"/>
        </w:rPr>
        <w:t xml:space="preserve"> the </w:t>
      </w:r>
      <w:r w:rsidR="00195C7E" w:rsidRPr="009D6FDD">
        <w:rPr>
          <w:rFonts w:cs="Times New Roman"/>
          <w:lang w:val="en-US" w:eastAsia="zh-CN"/>
        </w:rPr>
        <w:t>answer</w:t>
      </w:r>
      <w:r w:rsidR="00E02BCD" w:rsidRPr="009D6FDD">
        <w:rPr>
          <w:rFonts w:cs="Times New Roman"/>
          <w:lang w:val="en-US" w:eastAsia="zh-CN"/>
        </w:rPr>
        <w:t xml:space="preserve"> of the participants</w:t>
      </w:r>
      <w:r w:rsidR="0046284A" w:rsidRPr="009D6FDD">
        <w:rPr>
          <w:rFonts w:cs="Times New Roman"/>
          <w:lang w:val="en-US" w:eastAsia="zh-CN"/>
        </w:rPr>
        <w:t>.</w:t>
      </w:r>
    </w:p>
    <w:p w14:paraId="5D467192" w14:textId="7C4FF06B" w:rsidR="001A2161" w:rsidRPr="009D6FDD" w:rsidRDefault="00651807" w:rsidP="001A2161">
      <w:pPr>
        <w:rPr>
          <w:rFonts w:cs="Times New Roman"/>
          <w:sz w:val="23"/>
          <w:szCs w:val="23"/>
        </w:rPr>
      </w:pPr>
      <w:r w:rsidRPr="009D6FDD">
        <w:rPr>
          <w:rFonts w:cs="Times New Roman"/>
          <w:sz w:val="23"/>
          <w:szCs w:val="23"/>
        </w:rPr>
        <w:t xml:space="preserve">As per best practice, </w:t>
      </w:r>
      <w:r w:rsidR="00994170" w:rsidRPr="009D6FDD">
        <w:rPr>
          <w:rFonts w:cs="Times New Roman"/>
          <w:sz w:val="23"/>
          <w:szCs w:val="23"/>
        </w:rPr>
        <w:t xml:space="preserve">same </w:t>
      </w:r>
      <w:r w:rsidRPr="009D6FDD">
        <w:rPr>
          <w:rFonts w:cs="Times New Roman"/>
          <w:sz w:val="23"/>
          <w:szCs w:val="23"/>
        </w:rPr>
        <w:t>background information of this research was provided to each participant</w:t>
      </w:r>
      <w:r w:rsidR="002048DD" w:rsidRPr="009D6FDD">
        <w:rPr>
          <w:rFonts w:cs="Times New Roman"/>
          <w:sz w:val="23"/>
          <w:szCs w:val="23"/>
        </w:rPr>
        <w:t xml:space="preserve"> </w:t>
      </w:r>
      <w:r w:rsidR="002048DD" w:rsidRPr="009D6FDD">
        <w:rPr>
          <w:rFonts w:cs="Times New Roman"/>
          <w:sz w:val="23"/>
          <w:szCs w:val="23"/>
          <w:lang w:eastAsia="zh-CN"/>
        </w:rPr>
        <w:t xml:space="preserve">no matter </w:t>
      </w:r>
      <w:r w:rsidR="002048DD" w:rsidRPr="009D6FDD">
        <w:rPr>
          <w:rFonts w:cs="Times New Roman"/>
          <w:lang w:val="en-US" w:eastAsia="zh-CN"/>
        </w:rPr>
        <w:t xml:space="preserve">what </w:t>
      </w:r>
      <w:r w:rsidR="003E3CF0" w:rsidRPr="009D6FDD">
        <w:rPr>
          <w:rFonts w:cs="Times New Roman"/>
          <w:lang w:val="en-US" w:eastAsia="zh-CN"/>
        </w:rPr>
        <w:t>the participant’s profession background are</w:t>
      </w:r>
      <w:r w:rsidR="003E0973" w:rsidRPr="009D6FDD">
        <w:rPr>
          <w:rFonts w:cs="Times New Roman"/>
          <w:lang w:val="en-US" w:eastAsia="zh-CN"/>
        </w:rPr>
        <w:t xml:space="preserve"> </w:t>
      </w:r>
      <w:r w:rsidR="00BB20AF" w:rsidRPr="009D6FDD">
        <w:rPr>
          <w:rFonts w:cs="Times New Roman"/>
          <w:lang w:val="en-US" w:eastAsia="zh-CN"/>
        </w:rPr>
        <w:t>(see Appendix )</w:t>
      </w:r>
      <w:r w:rsidRPr="009D6FDD">
        <w:rPr>
          <w:rFonts w:cs="Times New Roman"/>
          <w:sz w:val="23"/>
          <w:szCs w:val="23"/>
        </w:rPr>
        <w:t>.</w:t>
      </w:r>
      <w:r w:rsidR="00E36994" w:rsidRPr="009D6FDD">
        <w:rPr>
          <w:rFonts w:cs="Times New Roman"/>
          <w:sz w:val="23"/>
          <w:szCs w:val="23"/>
        </w:rPr>
        <w:t xml:space="preserve"> To ensure the accuracy of the experiment, the author</w:t>
      </w:r>
      <w:r w:rsidR="00A764D8" w:rsidRPr="009D6FDD">
        <w:rPr>
          <w:rFonts w:cs="Times New Roman"/>
          <w:sz w:val="23"/>
          <w:szCs w:val="23"/>
        </w:rPr>
        <w:t xml:space="preserve"> has</w:t>
      </w:r>
      <w:r w:rsidR="00E36994" w:rsidRPr="009D6FDD">
        <w:rPr>
          <w:rFonts w:cs="Times New Roman"/>
          <w:sz w:val="23"/>
          <w:szCs w:val="23"/>
        </w:rPr>
        <w:t xml:space="preserve"> </w:t>
      </w:r>
      <w:r w:rsidR="00A764D8" w:rsidRPr="009D6FDD">
        <w:rPr>
          <w:rFonts w:cs="Times New Roman"/>
          <w:sz w:val="23"/>
          <w:szCs w:val="23"/>
        </w:rPr>
        <w:t>m</w:t>
      </w:r>
      <w:r w:rsidR="00A11EDB" w:rsidRPr="009D6FDD">
        <w:rPr>
          <w:rFonts w:cs="Times New Roman"/>
          <w:sz w:val="23"/>
          <w:szCs w:val="23"/>
        </w:rPr>
        <w:t>inimize</w:t>
      </w:r>
      <w:r w:rsidR="007245CA" w:rsidRPr="009D6FDD">
        <w:rPr>
          <w:rFonts w:cs="Times New Roman"/>
          <w:sz w:val="23"/>
          <w:szCs w:val="23"/>
        </w:rPr>
        <w:t>d</w:t>
      </w:r>
      <w:r w:rsidR="00A11EDB" w:rsidRPr="009D6FDD">
        <w:rPr>
          <w:rFonts w:cs="Times New Roman"/>
          <w:sz w:val="23"/>
          <w:szCs w:val="23"/>
        </w:rPr>
        <w:t xml:space="preserve"> </w:t>
      </w:r>
      <w:r w:rsidR="00FF5264" w:rsidRPr="009D6FDD">
        <w:rPr>
          <w:rFonts w:cs="Times New Roman"/>
          <w:sz w:val="23"/>
          <w:szCs w:val="23"/>
        </w:rPr>
        <w:t>potential</w:t>
      </w:r>
      <w:r w:rsidR="00A11EDB" w:rsidRPr="009D6FDD">
        <w:rPr>
          <w:rFonts w:cs="Times New Roman"/>
          <w:sz w:val="23"/>
          <w:szCs w:val="23"/>
        </w:rPr>
        <w:t xml:space="preserve"> intervention</w:t>
      </w:r>
      <w:r w:rsidR="00FF5264" w:rsidRPr="009D6FDD">
        <w:rPr>
          <w:rFonts w:cs="Times New Roman"/>
          <w:sz w:val="23"/>
          <w:szCs w:val="23"/>
        </w:rPr>
        <w:t xml:space="preserve">. </w:t>
      </w:r>
      <w:r w:rsidR="00F62D2A" w:rsidRPr="009D6FDD">
        <w:rPr>
          <w:rFonts w:cs="Times New Roman"/>
          <w:sz w:val="23"/>
          <w:szCs w:val="23"/>
        </w:rPr>
        <w:t>And also i</w:t>
      </w:r>
      <w:r w:rsidR="001A2161" w:rsidRPr="009D6FDD">
        <w:rPr>
          <w:rFonts w:cs="Times New Roman"/>
          <w:sz w:val="23"/>
          <w:szCs w:val="23"/>
        </w:rPr>
        <w:t xml:space="preserve">n response to the government's isolation policy due to COVID,  the author borrowed an empty room in university, the room is quiet and clean as </w:t>
      </w:r>
      <w:r w:rsidR="001A2161" w:rsidRPr="009D6FDD">
        <w:rPr>
          <w:rFonts w:cs="Times New Roman"/>
          <w:color w:val="000000"/>
          <w:shd w:val="clear" w:color="auto" w:fill="FFFFFF"/>
        </w:rPr>
        <w:t xml:space="preserve">in healthy adults, environmental noise adversely affects </w:t>
      </w:r>
      <w:r w:rsidR="001A2161" w:rsidRPr="009D6FDD">
        <w:rPr>
          <w:rFonts w:cs="Times New Roman"/>
          <w:color w:val="000000"/>
          <w:shd w:val="clear" w:color="auto" w:fill="FFFFFF"/>
        </w:rPr>
        <w:lastRenderedPageBreak/>
        <w:t>many cognitive domains</w:t>
      </w:r>
      <w:r w:rsidR="001A2161" w:rsidRPr="009D6FDD">
        <w:rPr>
          <w:rFonts w:cs="Times New Roman"/>
          <w:color w:val="000000"/>
          <w:shd w:val="clear" w:color="auto" w:fill="FFFFFF"/>
        </w:rPr>
        <w:fldChar w:fldCharType="begin" w:fldLock="1"/>
      </w:r>
      <w:r w:rsidR="0054030F">
        <w:rPr>
          <w:rFonts w:cs="Times New Roman"/>
          <w:color w:val="000000"/>
          <w:shd w:val="clear" w:color="auto" w:fill="FFFFFF"/>
        </w:rPr>
        <w:instrText>ADDIN CSL_CITATION {"citationItems":[{"id":"ITEM-1","itemData":{"DOI":"10.1016/j.schres.2016.03.017","ISSN":"15732509","PMID":"27017491","abstract":"Cognitive impairment, particularly in attention, memory and executive function domains, is commonly present and associated with poor functional outcomes in schizophrenia. In healthy adults, environmental noise adversely affects many cognitive domains, including those known to be compromised in schizophrenia. This pilot study examined whether environmental noise causes further cognitive deterioration in a small sample of people with schizophrenia. Eighteen outpatients with schizophrenia on stable doses of antipsychotics and 18 age and sex-matched healthy participants were assessed on a comprehensive cognitive battery including measures of psychomotor speed, attention, executive functioning, working memory, and verbal learning and memory under three different conditions [quiet: ~. 30 dB(A); urban noise: building site noise, 68-78 dB(A); and social noise: background babble and footsteps from a crowded hall without any discernible words, 68-78 dB(A)], 7-14 days apart, with counter-balanced presentation of noise conditions across participants of both groups. The results showed widespread cognitive impairment in patients under all conditions, and noise-induced impairments of equal magnitude on specific cognitive functions in both groups. Both patient and healthy participant groups showed significant disruption of delayed verbal recall and recognition by urban and social noise, and of working memory by social noise, relative to the quiet condition. Performance under urban and social noise did not differ significantly from each other for any cognitive measure in either group. We conclude that noise has adverse effects on the verbal and working memory domains in schizophrenia patients and healthy participants. This may be particularly problematic for patients as it worsens their pre-existing cognitive deficits.","author":[{"dropping-particle":"","family":"Wright","given":"Bernice","non-dropping-particle":"","parse-names":false,"suffix":""},{"dropping-particle":"","family":"Peters","given":"Emmanuelle","non-dropping-particle":"","parse-names":false,"suffix":""},{"dropping-particle":"","family":"Ettinger","given":"Ulrich","non-dropping-particle":"","parse-names":false,"suffix":""},{"dropping-particle":"","family":"Kuipers","given":"Elizabeth","non-dropping-particle":"","parse-names":false,"suffix":""},{"dropping-particle":"","family":"Kumari","given":"Veena","non-dropping-particle":"","parse-names":false,"suffix":""}],"container-title":"Schizophrenia Research","id":"ITEM-1","issue":"1-2","issued":{"date-parts":[["2016","5","1"]]},"page":"101-108","publisher":"Elsevier B.V.","title":"Effects of environmental noise on cognitive (dys)functions in schizophrenia: A pilot within-subjects experimental study","type":"article-journal","volume":"173"},"uris":["http://www.mendeley.com/documents/?uuid=e5aa2b27-8d21-39c3-9f42-b892722e848d"]}],"mendeley":{"formattedCitation":"[126]","plainTextFormattedCitation":"[126]","previouslyFormattedCitation":"[126]"},"properties":{"noteIndex":0},"schema":"https://github.com/citation-style-language/schema/raw/master/csl-citation.json"}</w:instrText>
      </w:r>
      <w:r w:rsidR="001A2161" w:rsidRPr="009D6FDD">
        <w:rPr>
          <w:rFonts w:cs="Times New Roman"/>
          <w:color w:val="000000"/>
          <w:shd w:val="clear" w:color="auto" w:fill="FFFFFF"/>
        </w:rPr>
        <w:fldChar w:fldCharType="separate"/>
      </w:r>
      <w:r w:rsidR="0054030F" w:rsidRPr="0054030F">
        <w:rPr>
          <w:rFonts w:cs="Times New Roman"/>
          <w:noProof/>
          <w:color w:val="000000"/>
          <w:shd w:val="clear" w:color="auto" w:fill="FFFFFF"/>
        </w:rPr>
        <w:t>[126]</w:t>
      </w:r>
      <w:r w:rsidR="001A2161" w:rsidRPr="009D6FDD">
        <w:rPr>
          <w:rFonts w:cs="Times New Roman"/>
          <w:color w:val="000000"/>
          <w:shd w:val="clear" w:color="auto" w:fill="FFFFFF"/>
        </w:rPr>
        <w:fldChar w:fldCharType="end"/>
      </w:r>
      <w:r w:rsidR="001A2161" w:rsidRPr="009D6FDD">
        <w:rPr>
          <w:rFonts w:cs="Times New Roman"/>
          <w:color w:val="000000"/>
          <w:shd w:val="clear" w:color="auto" w:fill="FFFFFF"/>
        </w:rPr>
        <w:t>.</w:t>
      </w:r>
      <w:r w:rsidR="001A2161" w:rsidRPr="009D6FDD">
        <w:rPr>
          <w:rFonts w:cs="Times New Roman"/>
          <w:sz w:val="23"/>
          <w:szCs w:val="23"/>
        </w:rPr>
        <w:t xml:space="preserve"> As all the participants were separated in different rooms, they can take any postures and methods to relax themselves to stay comfortable, so as to reduce the influence of cognition and prejudice on the experiment. </w:t>
      </w:r>
    </w:p>
    <w:p w14:paraId="7F7D0A93" w14:textId="727FC8B3" w:rsidR="00A74213" w:rsidRPr="009D6FDD" w:rsidRDefault="00A74213" w:rsidP="00725D72">
      <w:pPr>
        <w:rPr>
          <w:rFonts w:cs="Times New Roman"/>
          <w:lang w:eastAsia="zh-CN"/>
        </w:rPr>
      </w:pPr>
    </w:p>
    <w:p w14:paraId="0A707219" w14:textId="77777777" w:rsidR="0046284A" w:rsidRPr="009D6FDD" w:rsidRDefault="0046284A" w:rsidP="00725D72">
      <w:pPr>
        <w:rPr>
          <w:rFonts w:cs="Times New Roman"/>
          <w:lang w:val="en-US" w:eastAsia="zh-CN"/>
        </w:rPr>
      </w:pPr>
    </w:p>
    <w:p w14:paraId="05E4E95E" w14:textId="61A10D36" w:rsidR="00554637" w:rsidRPr="009D6FDD" w:rsidRDefault="008930A4" w:rsidP="00C6674C">
      <w:pPr>
        <w:pStyle w:val="Heading2"/>
        <w:rPr>
          <w:rFonts w:ascii="Times New Roman" w:hAnsi="Times New Roman" w:cs="Times New Roman"/>
        </w:rPr>
      </w:pPr>
      <w:bookmarkStart w:id="166" w:name="_Toc73385434"/>
      <w:r w:rsidRPr="009D6FDD">
        <w:rPr>
          <w:rFonts w:ascii="Times New Roman" w:hAnsi="Times New Roman" w:cs="Times New Roman"/>
        </w:rPr>
        <w:t>6</w:t>
      </w:r>
      <w:r w:rsidR="00E16488" w:rsidRPr="009D6FDD">
        <w:rPr>
          <w:rFonts w:ascii="Times New Roman" w:hAnsi="Times New Roman" w:cs="Times New Roman"/>
        </w:rPr>
        <w:t>.</w:t>
      </w:r>
      <w:r w:rsidR="00724187" w:rsidRPr="009D6FDD">
        <w:rPr>
          <w:rFonts w:ascii="Times New Roman" w:hAnsi="Times New Roman" w:cs="Times New Roman"/>
        </w:rPr>
        <w:t>4</w:t>
      </w:r>
      <w:r w:rsidR="00E16488" w:rsidRPr="009D6FDD">
        <w:rPr>
          <w:rFonts w:ascii="Times New Roman" w:hAnsi="Times New Roman" w:cs="Times New Roman"/>
        </w:rPr>
        <w:t xml:space="preserve"> Research Question 1</w:t>
      </w:r>
      <w:bookmarkEnd w:id="166"/>
    </w:p>
    <w:p w14:paraId="11FA3A5C" w14:textId="77777777" w:rsidR="00D63EC5" w:rsidRPr="009D6FDD" w:rsidRDefault="00ED4C99" w:rsidP="00A00F92">
      <w:pPr>
        <w:shd w:val="clear" w:color="auto" w:fill="FFFFFF"/>
        <w:spacing w:before="0" w:after="0"/>
        <w:jc w:val="left"/>
        <w:rPr>
          <w:rFonts w:cs="Times New Roman"/>
          <w:lang w:val="en-US" w:eastAsia="zh-CN"/>
        </w:rPr>
      </w:pPr>
      <w:r w:rsidRPr="009D6FDD">
        <w:rPr>
          <w:rFonts w:cs="Times New Roman"/>
          <w:lang w:val="en-US" w:eastAsia="zh-CN"/>
        </w:rPr>
        <w:t>How to show a patient how they sit compared to the average?</w:t>
      </w:r>
      <w:r w:rsidR="00EA2029" w:rsidRPr="009D6FDD">
        <w:rPr>
          <w:rFonts w:cs="Times New Roman"/>
          <w:lang w:val="en-US" w:eastAsia="zh-CN"/>
        </w:rPr>
        <w:t xml:space="preserve"> As per best practice, two experiments were carried out, </w:t>
      </w:r>
      <w:r w:rsidR="00D63EC5" w:rsidRPr="009D6FDD">
        <w:rPr>
          <w:rFonts w:cs="Times New Roman"/>
          <w:lang w:val="en-US" w:eastAsia="zh-CN"/>
        </w:rPr>
        <w:t>details are listed as below:</w:t>
      </w:r>
    </w:p>
    <w:p w14:paraId="024661D1" w14:textId="77777777" w:rsidR="00D63EC5" w:rsidRPr="009D6FDD" w:rsidRDefault="00D63EC5" w:rsidP="00A00F92">
      <w:pPr>
        <w:shd w:val="clear" w:color="auto" w:fill="FFFFFF"/>
        <w:spacing w:before="0" w:after="0"/>
        <w:jc w:val="left"/>
        <w:rPr>
          <w:rFonts w:cs="Times New Roman"/>
          <w:lang w:val="en-US" w:eastAsia="zh-CN"/>
        </w:rPr>
      </w:pPr>
    </w:p>
    <w:p w14:paraId="4CDBB9AB" w14:textId="25297077" w:rsidR="00C23075" w:rsidRPr="009D6FDD" w:rsidRDefault="00053067" w:rsidP="00C6674C">
      <w:pPr>
        <w:pStyle w:val="Heading2"/>
        <w:rPr>
          <w:rFonts w:ascii="Times New Roman" w:hAnsi="Times New Roman" w:cs="Times New Roman"/>
        </w:rPr>
      </w:pPr>
      <w:bookmarkStart w:id="167" w:name="_Toc73385435"/>
      <w:r w:rsidRPr="009D6FDD">
        <w:rPr>
          <w:rFonts w:ascii="Times New Roman" w:hAnsi="Times New Roman" w:cs="Times New Roman"/>
        </w:rPr>
        <w:t>6</w:t>
      </w:r>
      <w:r w:rsidR="006E5074" w:rsidRPr="009D6FDD">
        <w:rPr>
          <w:rFonts w:ascii="Times New Roman" w:hAnsi="Times New Roman" w:cs="Times New Roman"/>
        </w:rPr>
        <w:t>.</w:t>
      </w:r>
      <w:r w:rsidRPr="009D6FDD">
        <w:rPr>
          <w:rFonts w:ascii="Times New Roman" w:hAnsi="Times New Roman" w:cs="Times New Roman"/>
        </w:rPr>
        <w:t>4</w:t>
      </w:r>
      <w:r w:rsidR="006E5074" w:rsidRPr="009D6FDD">
        <w:rPr>
          <w:rFonts w:ascii="Times New Roman" w:hAnsi="Times New Roman" w:cs="Times New Roman"/>
        </w:rPr>
        <w:t>.1</w:t>
      </w:r>
      <w:r w:rsidR="00C23075" w:rsidRPr="009D6FDD">
        <w:rPr>
          <w:rFonts w:ascii="Times New Roman" w:hAnsi="Times New Roman" w:cs="Times New Roman"/>
        </w:rPr>
        <w:t xml:space="preserve"> Experiment</w:t>
      </w:r>
      <w:bookmarkEnd w:id="167"/>
    </w:p>
    <w:p w14:paraId="29D62C89" w14:textId="47B266F1" w:rsidR="008C1F0F" w:rsidRPr="009D6FDD" w:rsidRDefault="00C23075" w:rsidP="00162130">
      <w:pPr>
        <w:shd w:val="clear" w:color="auto" w:fill="FFFFFF"/>
        <w:spacing w:before="0" w:after="0"/>
        <w:jc w:val="left"/>
        <w:rPr>
          <w:rFonts w:cs="Times New Roman"/>
          <w:sz w:val="23"/>
          <w:szCs w:val="23"/>
        </w:rPr>
      </w:pPr>
      <w:r w:rsidRPr="009D6FDD">
        <w:rPr>
          <w:rFonts w:cs="Times New Roman"/>
          <w:b/>
          <w:bCs/>
          <w:sz w:val="23"/>
          <w:szCs w:val="23"/>
        </w:rPr>
        <w:t xml:space="preserve">Pre-experiment: </w:t>
      </w:r>
      <w:r w:rsidR="008E1B8D" w:rsidRPr="009D6FDD">
        <w:rPr>
          <w:rFonts w:cs="Times New Roman"/>
          <w:sz w:val="23"/>
          <w:szCs w:val="23"/>
        </w:rPr>
        <w:t>B</w:t>
      </w:r>
      <w:r w:rsidR="006B032D" w:rsidRPr="009D6FDD">
        <w:rPr>
          <w:rFonts w:cs="Times New Roman"/>
          <w:sz w:val="23"/>
          <w:szCs w:val="23"/>
        </w:rPr>
        <w:t>ackground information of this research was provided to each participant</w:t>
      </w:r>
      <w:r w:rsidR="00C33505" w:rsidRPr="009D6FDD">
        <w:rPr>
          <w:rFonts w:cs="Times New Roman"/>
          <w:sz w:val="23"/>
          <w:szCs w:val="23"/>
        </w:rPr>
        <w:t xml:space="preserve"> </w:t>
      </w:r>
      <w:r w:rsidR="00EC0DF9" w:rsidRPr="009D6FDD">
        <w:rPr>
          <w:rFonts w:cs="Times New Roman"/>
          <w:sz w:val="23"/>
          <w:szCs w:val="23"/>
        </w:rPr>
        <w:t xml:space="preserve">(Appendix </w:t>
      </w:r>
      <w:r w:rsidR="00481E47" w:rsidRPr="009D6FDD">
        <w:rPr>
          <w:rFonts w:cs="Times New Roman"/>
          <w:sz w:val="23"/>
          <w:szCs w:val="23"/>
        </w:rPr>
        <w:t>A</w:t>
      </w:r>
      <w:r w:rsidR="00EC0DF9" w:rsidRPr="009D6FDD">
        <w:rPr>
          <w:rFonts w:cs="Times New Roman"/>
          <w:sz w:val="23"/>
          <w:szCs w:val="23"/>
        </w:rPr>
        <w:t>)</w:t>
      </w:r>
      <w:r w:rsidR="00B91D97" w:rsidRPr="009D6FDD">
        <w:rPr>
          <w:rFonts w:cs="Times New Roman"/>
          <w:sz w:val="23"/>
          <w:szCs w:val="23"/>
        </w:rPr>
        <w:t xml:space="preserve">. </w:t>
      </w:r>
      <w:r w:rsidR="00107AFD" w:rsidRPr="009D6FDD">
        <w:rPr>
          <w:rFonts w:cs="Times New Roman"/>
          <w:sz w:val="23"/>
          <w:szCs w:val="23"/>
        </w:rPr>
        <w:t xml:space="preserve"> </w:t>
      </w:r>
      <w:r w:rsidR="008C1F0F" w:rsidRPr="009D6FDD">
        <w:rPr>
          <w:rFonts w:cs="Times New Roman"/>
          <w:sz w:val="23"/>
          <w:szCs w:val="23"/>
        </w:rPr>
        <w:t xml:space="preserve">All the participants were </w:t>
      </w:r>
      <w:r w:rsidR="00291ECA" w:rsidRPr="009D6FDD">
        <w:rPr>
          <w:rFonts w:cs="Times New Roman"/>
          <w:sz w:val="23"/>
          <w:szCs w:val="23"/>
        </w:rPr>
        <w:t>trained</w:t>
      </w:r>
      <w:r w:rsidR="008C1F0F" w:rsidRPr="009D6FDD">
        <w:rPr>
          <w:rFonts w:cs="Times New Roman"/>
          <w:sz w:val="23"/>
          <w:szCs w:val="23"/>
        </w:rPr>
        <w:t xml:space="preserve"> to </w:t>
      </w:r>
      <w:r w:rsidR="00291ECA" w:rsidRPr="009D6FDD">
        <w:rPr>
          <w:rFonts w:cs="Times New Roman"/>
          <w:sz w:val="23"/>
          <w:szCs w:val="23"/>
        </w:rPr>
        <w:t>use</w:t>
      </w:r>
      <w:r w:rsidR="008C1F0F" w:rsidRPr="009D6FDD">
        <w:rPr>
          <w:rFonts w:cs="Times New Roman"/>
          <w:sz w:val="23"/>
          <w:szCs w:val="23"/>
        </w:rPr>
        <w:t xml:space="preserve"> the personalized health analytic dashboards without importing any dataset.</w:t>
      </w:r>
      <w:r w:rsidR="00510C55" w:rsidRPr="009D6FDD">
        <w:rPr>
          <w:rFonts w:cs="Times New Roman"/>
          <w:sz w:val="23"/>
          <w:szCs w:val="23"/>
        </w:rPr>
        <w:t xml:space="preserve"> </w:t>
      </w:r>
      <w:r w:rsidR="00FD6539" w:rsidRPr="009D6FDD">
        <w:rPr>
          <w:rFonts w:cs="Times New Roman"/>
          <w:sz w:val="23"/>
          <w:szCs w:val="23"/>
        </w:rPr>
        <w:t>When</w:t>
      </w:r>
      <w:r w:rsidR="00142679" w:rsidRPr="009D6FDD">
        <w:rPr>
          <w:rFonts w:cs="Times New Roman"/>
          <w:sz w:val="23"/>
          <w:szCs w:val="23"/>
        </w:rPr>
        <w:t xml:space="preserve"> the experiment</w:t>
      </w:r>
      <w:r w:rsidR="00FD6539" w:rsidRPr="009D6FDD">
        <w:rPr>
          <w:rFonts w:cs="Times New Roman"/>
          <w:sz w:val="23"/>
          <w:szCs w:val="23"/>
        </w:rPr>
        <w:t xml:space="preserve"> starts</w:t>
      </w:r>
      <w:r w:rsidR="009C3A73" w:rsidRPr="009D6FDD">
        <w:rPr>
          <w:rFonts w:cs="Times New Roman"/>
          <w:sz w:val="23"/>
          <w:szCs w:val="23"/>
        </w:rPr>
        <w:t xml:space="preserve">, please be aware they were only allowed to </w:t>
      </w:r>
      <w:r w:rsidR="00F005D5" w:rsidRPr="009D6FDD">
        <w:rPr>
          <w:rFonts w:cs="Times New Roman"/>
          <w:sz w:val="23"/>
          <w:szCs w:val="23"/>
        </w:rPr>
        <w:t>view</w:t>
      </w:r>
      <w:r w:rsidR="009C3A73" w:rsidRPr="009D6FDD">
        <w:rPr>
          <w:rFonts w:cs="Times New Roman"/>
          <w:sz w:val="23"/>
          <w:szCs w:val="23"/>
        </w:rPr>
        <w:t xml:space="preserve"> the “Compare with the average” page</w:t>
      </w:r>
      <w:r w:rsidR="00142679" w:rsidRPr="009D6FDD">
        <w:rPr>
          <w:rFonts w:cs="Times New Roman"/>
          <w:sz w:val="23"/>
          <w:szCs w:val="23"/>
        </w:rPr>
        <w:t xml:space="preserve">. </w:t>
      </w:r>
    </w:p>
    <w:p w14:paraId="340495BA" w14:textId="77777777" w:rsidR="008C1F0F" w:rsidRPr="009D6FDD" w:rsidRDefault="008C1F0F" w:rsidP="00162130">
      <w:pPr>
        <w:shd w:val="clear" w:color="auto" w:fill="FFFFFF"/>
        <w:spacing w:before="0" w:after="0"/>
        <w:jc w:val="left"/>
        <w:rPr>
          <w:rFonts w:cs="Times New Roman"/>
          <w:sz w:val="23"/>
          <w:szCs w:val="23"/>
        </w:rPr>
      </w:pPr>
    </w:p>
    <w:p w14:paraId="1CDB75AE" w14:textId="364C76A8" w:rsidR="00784DE1" w:rsidRPr="009D6FDD" w:rsidRDefault="00527BDF" w:rsidP="00DF091D">
      <w:pPr>
        <w:shd w:val="clear" w:color="auto" w:fill="FFFFFF"/>
        <w:spacing w:before="0" w:after="0"/>
        <w:jc w:val="left"/>
        <w:rPr>
          <w:rFonts w:cs="Times New Roman"/>
          <w:sz w:val="23"/>
          <w:szCs w:val="23"/>
        </w:rPr>
      </w:pPr>
      <w:r w:rsidRPr="009D6FDD">
        <w:rPr>
          <w:rFonts w:cs="Times New Roman"/>
          <w:b/>
          <w:bCs/>
          <w:sz w:val="23"/>
          <w:szCs w:val="23"/>
        </w:rPr>
        <w:t>Post</w:t>
      </w:r>
      <w:r w:rsidR="00784DE1" w:rsidRPr="009D6FDD">
        <w:rPr>
          <w:rFonts w:cs="Times New Roman"/>
          <w:b/>
          <w:bCs/>
          <w:sz w:val="23"/>
          <w:szCs w:val="23"/>
        </w:rPr>
        <w:t xml:space="preserve"> experiment: </w:t>
      </w:r>
      <w:r w:rsidR="00841C46" w:rsidRPr="009D6FDD">
        <w:rPr>
          <w:rFonts w:cs="Times New Roman"/>
          <w:sz w:val="23"/>
          <w:szCs w:val="23"/>
        </w:rPr>
        <w:t>T</w:t>
      </w:r>
      <w:r w:rsidR="00930E86" w:rsidRPr="009D6FDD">
        <w:rPr>
          <w:rFonts w:cs="Times New Roman"/>
          <w:sz w:val="23"/>
          <w:szCs w:val="23"/>
        </w:rPr>
        <w:t>he author</w:t>
      </w:r>
      <w:r w:rsidR="009D623D" w:rsidRPr="009D6FDD">
        <w:rPr>
          <w:rFonts w:cs="Times New Roman"/>
          <w:sz w:val="23"/>
          <w:szCs w:val="23"/>
        </w:rPr>
        <w:t xml:space="preserve"> </w:t>
      </w:r>
      <w:r w:rsidR="00A26FC1" w:rsidRPr="009D6FDD">
        <w:rPr>
          <w:rFonts w:cs="Times New Roman"/>
          <w:sz w:val="23"/>
          <w:szCs w:val="23"/>
        </w:rPr>
        <w:t xml:space="preserve">set a 15 mins time clock </w:t>
      </w:r>
      <w:r w:rsidR="006654E0" w:rsidRPr="009D6FDD">
        <w:rPr>
          <w:rFonts w:cs="Times New Roman"/>
          <w:sz w:val="23"/>
          <w:szCs w:val="23"/>
        </w:rPr>
        <w:t xml:space="preserve">and allowed them to import the dataset and start the real experiment.  </w:t>
      </w:r>
      <w:r w:rsidR="00CB28F3" w:rsidRPr="009D6FDD">
        <w:rPr>
          <w:rFonts w:cs="Times New Roman"/>
          <w:sz w:val="23"/>
          <w:szCs w:val="23"/>
        </w:rPr>
        <w:t>D</w:t>
      </w:r>
      <w:r w:rsidR="00A26FC1" w:rsidRPr="009D6FDD">
        <w:rPr>
          <w:rFonts w:cs="Times New Roman"/>
          <w:sz w:val="23"/>
          <w:szCs w:val="23"/>
        </w:rPr>
        <w:t xml:space="preserve">uring </w:t>
      </w:r>
      <w:r w:rsidR="005D1277" w:rsidRPr="009D6FDD">
        <w:rPr>
          <w:rFonts w:cs="Times New Roman"/>
          <w:sz w:val="23"/>
          <w:szCs w:val="23"/>
        </w:rPr>
        <w:t xml:space="preserve">this </w:t>
      </w:r>
      <w:r w:rsidR="006C3FB5" w:rsidRPr="009D6FDD">
        <w:rPr>
          <w:rFonts w:cs="Times New Roman"/>
          <w:sz w:val="23"/>
          <w:szCs w:val="23"/>
        </w:rPr>
        <w:t>period,</w:t>
      </w:r>
      <w:r w:rsidR="00A26FC1" w:rsidRPr="009D6FDD">
        <w:rPr>
          <w:rFonts w:cs="Times New Roman"/>
          <w:sz w:val="23"/>
          <w:szCs w:val="23"/>
        </w:rPr>
        <w:t xml:space="preserve"> the participants were requested to try best </w:t>
      </w:r>
      <w:r w:rsidR="002E7266" w:rsidRPr="009D6FDD">
        <w:rPr>
          <w:rFonts w:cs="Times New Roman"/>
          <w:sz w:val="23"/>
          <w:szCs w:val="23"/>
        </w:rPr>
        <w:t xml:space="preserve">to </w:t>
      </w:r>
      <w:r w:rsidR="00A26FC1" w:rsidRPr="009D6FDD">
        <w:rPr>
          <w:rFonts w:cs="Times New Roman"/>
          <w:sz w:val="23"/>
          <w:szCs w:val="23"/>
        </w:rPr>
        <w:t>understand the data presented by visualization</w:t>
      </w:r>
      <w:r w:rsidR="005B4A3B" w:rsidRPr="009D6FDD">
        <w:rPr>
          <w:rFonts w:cs="Times New Roman"/>
          <w:sz w:val="23"/>
          <w:szCs w:val="23"/>
        </w:rPr>
        <w:t xml:space="preserve"> technique</w:t>
      </w:r>
      <w:r w:rsidR="00A26FC1" w:rsidRPr="009D6FDD">
        <w:rPr>
          <w:rFonts w:cs="Times New Roman"/>
          <w:sz w:val="23"/>
          <w:szCs w:val="23"/>
        </w:rPr>
        <w:t xml:space="preserve">. </w:t>
      </w:r>
      <w:r w:rsidR="009E3A37" w:rsidRPr="009D6FDD">
        <w:rPr>
          <w:rFonts w:cs="Times New Roman"/>
          <w:sz w:val="23"/>
          <w:szCs w:val="23"/>
        </w:rPr>
        <w:t>After using the app, participants were asked to answer the following questions</w:t>
      </w:r>
      <w:r w:rsidR="00314E8D" w:rsidRPr="009D6FDD">
        <w:rPr>
          <w:rFonts w:cs="Times New Roman"/>
          <w:sz w:val="23"/>
          <w:szCs w:val="23"/>
        </w:rPr>
        <w:t>:</w:t>
      </w:r>
    </w:p>
    <w:p w14:paraId="63C3F15D" w14:textId="582FF440" w:rsidR="005702EF" w:rsidRPr="009D6FDD" w:rsidRDefault="005702EF" w:rsidP="005702EF">
      <w:pPr>
        <w:rPr>
          <w:rFonts w:cs="Times New Roman"/>
          <w:sz w:val="23"/>
          <w:szCs w:val="23"/>
        </w:rPr>
      </w:pPr>
      <w:r w:rsidRPr="009D6FDD">
        <w:rPr>
          <w:rFonts w:cs="Times New Roman"/>
          <w:sz w:val="23"/>
          <w:szCs w:val="23"/>
        </w:rPr>
        <w:t>Q1: “What is the overall mean value of the baby's weight?”</w:t>
      </w:r>
    </w:p>
    <w:p w14:paraId="5908DBBD" w14:textId="7E7D97B1" w:rsidR="005F5922" w:rsidRPr="009D6FDD" w:rsidRDefault="00CE2F73" w:rsidP="005F5922">
      <w:pPr>
        <w:rPr>
          <w:rFonts w:cs="Times New Roman"/>
          <w:sz w:val="23"/>
          <w:szCs w:val="23"/>
        </w:rPr>
      </w:pPr>
      <w:r w:rsidRPr="009D6FDD">
        <w:rPr>
          <w:rFonts w:cs="Times New Roman"/>
          <w:sz w:val="23"/>
          <w:szCs w:val="23"/>
        </w:rPr>
        <w:t xml:space="preserve">Q2: </w:t>
      </w:r>
      <w:r w:rsidR="005F5922" w:rsidRPr="009D6FDD">
        <w:rPr>
          <w:rFonts w:cs="Times New Roman"/>
          <w:sz w:val="23"/>
          <w:szCs w:val="23"/>
        </w:rPr>
        <w:t>“How many pounds is the heaviest baby? What is the age of the mother accordingly?”</w:t>
      </w:r>
    </w:p>
    <w:p w14:paraId="43E2C132" w14:textId="5CBA6A6E" w:rsidR="005F5922" w:rsidRPr="009D6FDD" w:rsidRDefault="00F63454" w:rsidP="005F5922">
      <w:pPr>
        <w:rPr>
          <w:rFonts w:cs="Times New Roman"/>
          <w:sz w:val="23"/>
          <w:szCs w:val="23"/>
        </w:rPr>
      </w:pPr>
      <w:r w:rsidRPr="009D6FDD">
        <w:rPr>
          <w:rFonts w:cs="Times New Roman"/>
          <w:sz w:val="23"/>
          <w:szCs w:val="23"/>
        </w:rPr>
        <w:t xml:space="preserve">Q3: </w:t>
      </w:r>
      <w:r w:rsidR="005F5922" w:rsidRPr="009D6FDD">
        <w:rPr>
          <w:rFonts w:cs="Times New Roman"/>
          <w:sz w:val="23"/>
          <w:szCs w:val="23"/>
        </w:rPr>
        <w:t>“How many pounds is the lightest baby? What is the age of the mother accordingly?”</w:t>
      </w:r>
    </w:p>
    <w:p w14:paraId="7691F6E4" w14:textId="68B3C5FF" w:rsidR="003617E3" w:rsidRPr="009D6FDD" w:rsidRDefault="003617E3" w:rsidP="005F5922">
      <w:pPr>
        <w:rPr>
          <w:rFonts w:cs="Times New Roman"/>
          <w:sz w:val="23"/>
          <w:szCs w:val="23"/>
        </w:rPr>
      </w:pPr>
      <w:r w:rsidRPr="009D6FDD">
        <w:rPr>
          <w:rFonts w:cs="Times New Roman"/>
          <w:sz w:val="23"/>
          <w:szCs w:val="23"/>
        </w:rPr>
        <w:t>Q4: “</w:t>
      </w:r>
      <w:r w:rsidR="00FE5DC7" w:rsidRPr="009D6FDD">
        <w:rPr>
          <w:rFonts w:cs="Times New Roman"/>
          <w:sz w:val="23"/>
          <w:szCs w:val="23"/>
        </w:rPr>
        <w:t xml:space="preserve">Please recall the baby’s weight correspondence with </w:t>
      </w:r>
      <w:r w:rsidR="00861513" w:rsidRPr="009D6FDD">
        <w:rPr>
          <w:rFonts w:cs="Times New Roman"/>
          <w:sz w:val="23"/>
          <w:szCs w:val="23"/>
        </w:rPr>
        <w:t>the</w:t>
      </w:r>
      <w:r w:rsidR="00FE5DC7" w:rsidRPr="009D6FDD">
        <w:rPr>
          <w:rFonts w:cs="Times New Roman"/>
          <w:sz w:val="23"/>
          <w:szCs w:val="23"/>
        </w:rPr>
        <w:t xml:space="preserve"> mother’s age as much as you can</w:t>
      </w:r>
      <w:r w:rsidRPr="009D6FDD">
        <w:rPr>
          <w:rFonts w:cs="Times New Roman"/>
          <w:sz w:val="23"/>
          <w:szCs w:val="23"/>
        </w:rPr>
        <w:t>”</w:t>
      </w:r>
    </w:p>
    <w:p w14:paraId="1B5F6EC3" w14:textId="347DE4AC" w:rsidR="003617E3" w:rsidRPr="009D6FDD" w:rsidRDefault="003617E3" w:rsidP="003617E3">
      <w:pPr>
        <w:pStyle w:val="Default"/>
        <w:spacing w:line="360" w:lineRule="auto"/>
        <w:rPr>
          <w:sz w:val="23"/>
          <w:szCs w:val="23"/>
        </w:rPr>
      </w:pPr>
      <w:r w:rsidRPr="009D6FDD">
        <w:rPr>
          <w:sz w:val="23"/>
          <w:szCs w:val="23"/>
        </w:rPr>
        <w:t>Q5: “Please describe the weight’s trend of the baby with mother’s age of giving birth.”</w:t>
      </w:r>
    </w:p>
    <w:p w14:paraId="49CE121A" w14:textId="4F178D45" w:rsidR="000745B2" w:rsidRPr="009D6FDD" w:rsidRDefault="00DA579E" w:rsidP="00684B18">
      <w:pPr>
        <w:shd w:val="clear" w:color="auto" w:fill="FFFFFF"/>
        <w:spacing w:before="0" w:after="0"/>
        <w:jc w:val="left"/>
        <w:rPr>
          <w:rFonts w:cs="Times New Roman"/>
          <w:sz w:val="23"/>
          <w:szCs w:val="23"/>
        </w:rPr>
      </w:pPr>
      <w:r w:rsidRPr="009D6FDD">
        <w:rPr>
          <w:rFonts w:cs="Times New Roman"/>
          <w:b/>
          <w:bCs/>
          <w:sz w:val="23"/>
          <w:szCs w:val="23"/>
        </w:rPr>
        <w:t xml:space="preserve">Observation: </w:t>
      </w:r>
      <w:r w:rsidRPr="009D6FDD">
        <w:rPr>
          <w:rFonts w:cs="Times New Roman"/>
          <w:sz w:val="23"/>
          <w:szCs w:val="23"/>
        </w:rPr>
        <w:t xml:space="preserve">The author observed the participants and record the time stamp as soon as the participants open the dashboard app on the website. </w:t>
      </w:r>
      <w:r w:rsidR="00614236" w:rsidRPr="009D6FDD">
        <w:rPr>
          <w:rFonts w:cs="Times New Roman"/>
          <w:sz w:val="23"/>
          <w:szCs w:val="23"/>
        </w:rPr>
        <w:t>The author observes</w:t>
      </w:r>
      <w:r w:rsidR="00B37556" w:rsidRPr="009D6FDD">
        <w:rPr>
          <w:rFonts w:cs="Times New Roman"/>
          <w:sz w:val="23"/>
          <w:szCs w:val="23"/>
        </w:rPr>
        <w:t xml:space="preserve"> </w:t>
      </w:r>
      <w:r w:rsidR="009A7502" w:rsidRPr="009D6FDD">
        <w:rPr>
          <w:rFonts w:cs="Times New Roman"/>
          <w:sz w:val="23"/>
          <w:szCs w:val="23"/>
        </w:rPr>
        <w:t xml:space="preserve">how </w:t>
      </w:r>
      <w:r w:rsidR="00302E10" w:rsidRPr="009D6FDD">
        <w:rPr>
          <w:rFonts w:cs="Times New Roman"/>
          <w:sz w:val="23"/>
          <w:szCs w:val="23"/>
        </w:rPr>
        <w:t xml:space="preserve">the participants interact with </w:t>
      </w:r>
      <w:r w:rsidR="009A7502" w:rsidRPr="009D6FDD">
        <w:rPr>
          <w:rFonts w:cs="Times New Roman"/>
          <w:sz w:val="23"/>
          <w:szCs w:val="23"/>
        </w:rPr>
        <w:t>the</w:t>
      </w:r>
      <w:r w:rsidR="0025427E" w:rsidRPr="009D6FDD">
        <w:rPr>
          <w:rFonts w:cs="Times New Roman"/>
          <w:sz w:val="23"/>
          <w:szCs w:val="23"/>
        </w:rPr>
        <w:t xml:space="preserve"> </w:t>
      </w:r>
      <w:r w:rsidR="006A0142" w:rsidRPr="009D6FDD">
        <w:rPr>
          <w:rFonts w:cs="Times New Roman"/>
          <w:sz w:val="23"/>
          <w:szCs w:val="23"/>
        </w:rPr>
        <w:t>dashboard</w:t>
      </w:r>
      <w:r w:rsidR="00487A16" w:rsidRPr="009D6FDD">
        <w:rPr>
          <w:rFonts w:cs="Times New Roman"/>
          <w:sz w:val="23"/>
          <w:szCs w:val="23"/>
        </w:rPr>
        <w:t xml:space="preserve"> and record whether they met any issues</w:t>
      </w:r>
      <w:r w:rsidR="00B37556" w:rsidRPr="009D6FDD">
        <w:rPr>
          <w:rFonts w:cs="Times New Roman"/>
          <w:sz w:val="23"/>
          <w:szCs w:val="23"/>
        </w:rPr>
        <w:t xml:space="preserve">. </w:t>
      </w:r>
      <w:r w:rsidRPr="009D6FDD">
        <w:rPr>
          <w:rFonts w:cs="Times New Roman"/>
          <w:sz w:val="23"/>
          <w:szCs w:val="23"/>
        </w:rPr>
        <w:t xml:space="preserve"> </w:t>
      </w:r>
      <w:r w:rsidR="00D87943" w:rsidRPr="009D6FDD">
        <w:rPr>
          <w:rFonts w:cs="Times New Roman"/>
          <w:sz w:val="23"/>
          <w:szCs w:val="23"/>
        </w:rPr>
        <w:t xml:space="preserve">The author also responsible to </w:t>
      </w:r>
      <w:r w:rsidR="00F407D7" w:rsidRPr="009D6FDD">
        <w:rPr>
          <w:rFonts w:cs="Times New Roman"/>
          <w:sz w:val="23"/>
          <w:szCs w:val="23"/>
        </w:rPr>
        <w:t>evaluate their understanding of Q</w:t>
      </w:r>
      <w:r w:rsidR="00757D28" w:rsidRPr="009D6FDD">
        <w:rPr>
          <w:rFonts w:cs="Times New Roman"/>
          <w:sz w:val="23"/>
          <w:szCs w:val="23"/>
        </w:rPr>
        <w:t>5</w:t>
      </w:r>
      <w:r w:rsidR="00F407D7" w:rsidRPr="009D6FDD">
        <w:rPr>
          <w:rFonts w:cs="Times New Roman"/>
          <w:sz w:val="23"/>
          <w:szCs w:val="23"/>
        </w:rPr>
        <w:t xml:space="preserve"> and </w:t>
      </w:r>
      <w:r w:rsidR="00A17654" w:rsidRPr="009D6FDD">
        <w:rPr>
          <w:rFonts w:cs="Times New Roman"/>
          <w:sz w:val="23"/>
          <w:szCs w:val="23"/>
        </w:rPr>
        <w:t>record</w:t>
      </w:r>
      <w:r w:rsidR="003920A3" w:rsidRPr="009D6FDD">
        <w:rPr>
          <w:rFonts w:cs="Times New Roman"/>
          <w:sz w:val="23"/>
          <w:szCs w:val="23"/>
        </w:rPr>
        <w:t xml:space="preserve"> whether the participants gave the right answer of Q</w:t>
      </w:r>
      <w:r w:rsidR="00824749" w:rsidRPr="009D6FDD">
        <w:rPr>
          <w:rFonts w:cs="Times New Roman"/>
          <w:sz w:val="23"/>
          <w:szCs w:val="23"/>
        </w:rPr>
        <w:t>1</w:t>
      </w:r>
      <w:r w:rsidR="003920A3" w:rsidRPr="009D6FDD">
        <w:rPr>
          <w:rFonts w:cs="Times New Roman"/>
          <w:sz w:val="23"/>
          <w:szCs w:val="23"/>
        </w:rPr>
        <w:t xml:space="preserve">~Q4. </w:t>
      </w:r>
      <w:r w:rsidR="00D87943" w:rsidRPr="009D6FDD">
        <w:rPr>
          <w:rFonts w:cs="Times New Roman"/>
          <w:sz w:val="23"/>
          <w:szCs w:val="23"/>
        </w:rPr>
        <w:t xml:space="preserve"> </w:t>
      </w:r>
    </w:p>
    <w:p w14:paraId="5EE72780" w14:textId="7AD89C34" w:rsidR="007D2CF0" w:rsidRPr="009D6FDD" w:rsidRDefault="007D2CF0" w:rsidP="00C6674C">
      <w:pPr>
        <w:pStyle w:val="Heading2"/>
        <w:rPr>
          <w:rFonts w:ascii="Times New Roman" w:hAnsi="Times New Roman" w:cs="Times New Roman"/>
        </w:rPr>
      </w:pPr>
      <w:bookmarkStart w:id="168" w:name="_Toc73385436"/>
      <w:r w:rsidRPr="009D6FDD">
        <w:rPr>
          <w:rFonts w:ascii="Times New Roman" w:hAnsi="Times New Roman" w:cs="Times New Roman"/>
        </w:rPr>
        <w:lastRenderedPageBreak/>
        <w:t>6.4.2 Control Experiment</w:t>
      </w:r>
      <w:bookmarkEnd w:id="168"/>
    </w:p>
    <w:p w14:paraId="64E33E6D" w14:textId="14D93A0B" w:rsidR="007D2CF0" w:rsidRDefault="007D2CF0" w:rsidP="007D2CF0">
      <w:pPr>
        <w:shd w:val="clear" w:color="auto" w:fill="FFFFFF"/>
        <w:spacing w:before="0" w:after="0"/>
        <w:jc w:val="left"/>
        <w:rPr>
          <w:rFonts w:cs="Times New Roman"/>
          <w:sz w:val="23"/>
          <w:szCs w:val="23"/>
        </w:rPr>
      </w:pPr>
      <w:r w:rsidRPr="009D6FDD">
        <w:rPr>
          <w:rFonts w:cs="Times New Roman"/>
          <w:b/>
          <w:bCs/>
          <w:sz w:val="23"/>
          <w:szCs w:val="23"/>
        </w:rPr>
        <w:t xml:space="preserve">Pre-experiment: </w:t>
      </w:r>
      <w:r w:rsidRPr="009D6FDD">
        <w:rPr>
          <w:rFonts w:cs="Times New Roman"/>
          <w:sz w:val="23"/>
          <w:szCs w:val="23"/>
        </w:rPr>
        <w:t>Same as the experiment group, the</w:t>
      </w:r>
      <w:r w:rsidRPr="009D6FDD">
        <w:rPr>
          <w:rFonts w:cs="Times New Roman"/>
          <w:b/>
          <w:bCs/>
          <w:sz w:val="23"/>
          <w:szCs w:val="23"/>
        </w:rPr>
        <w:t xml:space="preserve"> </w:t>
      </w:r>
      <w:r w:rsidRPr="009D6FDD">
        <w:rPr>
          <w:rFonts w:cs="Times New Roman"/>
          <w:sz w:val="23"/>
          <w:szCs w:val="23"/>
        </w:rPr>
        <w:t xml:space="preserve">background information of this research was provided to each participant (see Appendix F). This group of participants have been </w:t>
      </w:r>
      <w:r w:rsidR="00961D0F" w:rsidRPr="009D6FDD">
        <w:rPr>
          <w:rFonts w:cs="Times New Roman"/>
          <w:sz w:val="23"/>
          <w:szCs w:val="23"/>
        </w:rPr>
        <w:t>given time</w:t>
      </w:r>
      <w:r w:rsidRPr="009D6FDD">
        <w:rPr>
          <w:rFonts w:cs="Times New Roman"/>
          <w:sz w:val="23"/>
          <w:szCs w:val="23"/>
        </w:rPr>
        <w:t xml:space="preserve"> to read and understand the empty table</w:t>
      </w:r>
      <w:r w:rsidR="00D305D9" w:rsidRPr="009D6FDD">
        <w:rPr>
          <w:rFonts w:cs="Times New Roman"/>
          <w:sz w:val="23"/>
          <w:szCs w:val="23"/>
        </w:rPr>
        <w:t xml:space="preserve"> </w:t>
      </w:r>
      <w:r w:rsidR="009E7B3A" w:rsidRPr="009D6FDD">
        <w:rPr>
          <w:rFonts w:cs="Times New Roman"/>
          <w:sz w:val="23"/>
          <w:szCs w:val="23"/>
        </w:rPr>
        <w:t>(Appendix)</w:t>
      </w:r>
      <w:r w:rsidRPr="009D6FDD">
        <w:rPr>
          <w:rFonts w:cs="Times New Roman"/>
          <w:sz w:val="23"/>
          <w:szCs w:val="23"/>
        </w:rPr>
        <w:t xml:space="preserve"> before experiment. Once the real experiments start, they were </w:t>
      </w:r>
      <w:r w:rsidR="00057E92" w:rsidRPr="009D6FDD">
        <w:rPr>
          <w:rFonts w:cs="Times New Roman"/>
          <w:sz w:val="23"/>
          <w:szCs w:val="23"/>
        </w:rPr>
        <w:t xml:space="preserve">told to use whatever method they </w:t>
      </w:r>
      <w:r w:rsidR="00D203F2" w:rsidRPr="009D6FDD">
        <w:rPr>
          <w:rFonts w:cs="Times New Roman"/>
          <w:sz w:val="23"/>
          <w:szCs w:val="23"/>
        </w:rPr>
        <w:t>want</w:t>
      </w:r>
      <w:r w:rsidRPr="009D6FDD">
        <w:rPr>
          <w:rFonts w:cs="Times New Roman"/>
          <w:sz w:val="23"/>
          <w:szCs w:val="23"/>
        </w:rPr>
        <w:t xml:space="preserve"> to </w:t>
      </w:r>
      <w:r w:rsidR="006F60FB" w:rsidRPr="009D6FDD">
        <w:rPr>
          <w:rFonts w:cs="Times New Roman"/>
          <w:sz w:val="23"/>
          <w:szCs w:val="23"/>
        </w:rPr>
        <w:t xml:space="preserve">try best </w:t>
      </w:r>
      <w:r w:rsidR="006A6592" w:rsidRPr="009D6FDD">
        <w:rPr>
          <w:rFonts w:cs="Times New Roman"/>
          <w:sz w:val="23"/>
          <w:szCs w:val="23"/>
        </w:rPr>
        <w:t>understanding</w:t>
      </w:r>
      <w:r w:rsidRPr="009D6FDD">
        <w:rPr>
          <w:rFonts w:cs="Times New Roman"/>
          <w:sz w:val="23"/>
          <w:szCs w:val="23"/>
        </w:rPr>
        <w:t xml:space="preserve"> the information</w:t>
      </w:r>
      <w:r w:rsidR="001E20EA" w:rsidRPr="009D6FDD">
        <w:rPr>
          <w:rFonts w:cs="Times New Roman"/>
          <w:sz w:val="23"/>
          <w:szCs w:val="23"/>
        </w:rPr>
        <w:t xml:space="preserve"> on the table</w:t>
      </w:r>
      <w:r w:rsidRPr="009D6FDD">
        <w:rPr>
          <w:rFonts w:cs="Times New Roman"/>
          <w:sz w:val="23"/>
          <w:szCs w:val="23"/>
        </w:rPr>
        <w:t>.</w:t>
      </w:r>
    </w:p>
    <w:p w14:paraId="6C947104" w14:textId="1DD40BF8" w:rsidR="00137B99" w:rsidRPr="009D6FDD" w:rsidRDefault="00137B99" w:rsidP="00782D78">
      <w:pPr>
        <w:shd w:val="clear" w:color="auto" w:fill="FFFFFF"/>
        <w:spacing w:before="0" w:after="0"/>
        <w:jc w:val="center"/>
        <w:rPr>
          <w:rFonts w:cs="Times New Roman"/>
          <w:sz w:val="23"/>
          <w:szCs w:val="23"/>
        </w:rPr>
      </w:pPr>
      <w:r>
        <w:rPr>
          <w:noProof/>
        </w:rPr>
        <w:drawing>
          <wp:inline distT="0" distB="0" distL="0" distR="0" wp14:anchorId="6ADBFCC9" wp14:editId="7EEF65CF">
            <wp:extent cx="2355995" cy="40302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15002" cy="413114"/>
                    </a:xfrm>
                    <a:prstGeom prst="rect">
                      <a:avLst/>
                    </a:prstGeom>
                  </pic:spPr>
                </pic:pic>
              </a:graphicData>
            </a:graphic>
          </wp:inline>
        </w:drawing>
      </w:r>
    </w:p>
    <w:p w14:paraId="1964C8EF" w14:textId="3DA12BFD" w:rsidR="00854277" w:rsidRPr="009D6FDD" w:rsidRDefault="00BC52B9" w:rsidP="007D2CF0">
      <w:pPr>
        <w:shd w:val="clear" w:color="auto" w:fill="FFFFFF"/>
        <w:spacing w:before="0" w:after="0"/>
        <w:jc w:val="left"/>
        <w:rPr>
          <w:rFonts w:cs="Times New Roman"/>
          <w:sz w:val="23"/>
          <w:szCs w:val="23"/>
        </w:rPr>
      </w:pPr>
      <w:r w:rsidRPr="009D6FDD">
        <w:rPr>
          <w:rFonts w:cs="Times New Roman"/>
          <w:b/>
          <w:bCs/>
          <w:sz w:val="23"/>
          <w:szCs w:val="23"/>
        </w:rPr>
        <w:t xml:space="preserve">Observation: </w:t>
      </w:r>
      <w:r w:rsidR="001D49A9" w:rsidRPr="009D6FDD">
        <w:rPr>
          <w:rFonts w:cs="Times New Roman"/>
          <w:sz w:val="23"/>
          <w:szCs w:val="23"/>
        </w:rPr>
        <w:t xml:space="preserve">The author recorded the </w:t>
      </w:r>
      <w:r w:rsidR="006A6592" w:rsidRPr="009D6FDD">
        <w:rPr>
          <w:rFonts w:cs="Times New Roman"/>
          <w:sz w:val="23"/>
          <w:szCs w:val="23"/>
        </w:rPr>
        <w:t>first-time</w:t>
      </w:r>
      <w:r w:rsidR="0081747E" w:rsidRPr="009D6FDD">
        <w:rPr>
          <w:rFonts w:cs="Times New Roman"/>
          <w:sz w:val="23"/>
          <w:szCs w:val="23"/>
        </w:rPr>
        <w:t xml:space="preserve"> stamp</w:t>
      </w:r>
      <w:r w:rsidR="001D49A9" w:rsidRPr="009D6FDD">
        <w:rPr>
          <w:rFonts w:cs="Times New Roman"/>
          <w:sz w:val="23"/>
          <w:szCs w:val="23"/>
        </w:rPr>
        <w:t xml:space="preserve"> when g</w:t>
      </w:r>
      <w:r w:rsidR="00725961" w:rsidRPr="009D6FDD">
        <w:rPr>
          <w:rFonts w:cs="Times New Roman"/>
          <w:sz w:val="23"/>
          <w:szCs w:val="23"/>
        </w:rPr>
        <w:t>iving the participants the empty table</w:t>
      </w:r>
      <w:r w:rsidR="00F745A0" w:rsidRPr="009D6FDD">
        <w:rPr>
          <w:rFonts w:cs="Times New Roman"/>
          <w:sz w:val="23"/>
          <w:szCs w:val="23"/>
        </w:rPr>
        <w:t xml:space="preserve"> </w:t>
      </w:r>
      <w:r w:rsidR="00725961" w:rsidRPr="009D6FDD">
        <w:rPr>
          <w:rFonts w:cs="Times New Roman"/>
          <w:sz w:val="23"/>
          <w:szCs w:val="23"/>
        </w:rPr>
        <w:t>(Appendix)</w:t>
      </w:r>
      <w:r w:rsidR="0081747E" w:rsidRPr="009D6FDD">
        <w:rPr>
          <w:rFonts w:cs="Times New Roman"/>
          <w:sz w:val="23"/>
          <w:szCs w:val="23"/>
        </w:rPr>
        <w:t>.</w:t>
      </w:r>
      <w:r w:rsidR="000C01D9" w:rsidRPr="009D6FDD">
        <w:rPr>
          <w:rFonts w:cs="Times New Roman"/>
          <w:b/>
          <w:bCs/>
          <w:sz w:val="23"/>
          <w:szCs w:val="23"/>
        </w:rPr>
        <w:t xml:space="preserve"> </w:t>
      </w:r>
      <w:r w:rsidR="000C01D9" w:rsidRPr="009D6FDD">
        <w:rPr>
          <w:rFonts w:cs="Times New Roman"/>
          <w:sz w:val="23"/>
          <w:szCs w:val="23"/>
        </w:rPr>
        <w:t xml:space="preserve">All the participants </w:t>
      </w:r>
      <w:r w:rsidR="00AA66C8" w:rsidRPr="009D6FDD">
        <w:rPr>
          <w:rFonts w:cs="Times New Roman"/>
          <w:sz w:val="23"/>
          <w:szCs w:val="23"/>
        </w:rPr>
        <w:t>could</w:t>
      </w:r>
      <w:r w:rsidR="000C01D9" w:rsidRPr="009D6FDD">
        <w:rPr>
          <w:rFonts w:cs="Times New Roman"/>
          <w:sz w:val="23"/>
          <w:szCs w:val="23"/>
        </w:rPr>
        <w:t xml:space="preserve"> use their own styles to remember and understand the </w:t>
      </w:r>
      <w:r w:rsidR="00C70114" w:rsidRPr="009D6FDD">
        <w:rPr>
          <w:rFonts w:cs="Times New Roman"/>
          <w:sz w:val="23"/>
          <w:szCs w:val="23"/>
        </w:rPr>
        <w:t>values in the</w:t>
      </w:r>
      <w:r w:rsidR="000C01D9" w:rsidRPr="009D6FDD">
        <w:rPr>
          <w:rFonts w:cs="Times New Roman"/>
          <w:sz w:val="23"/>
          <w:szCs w:val="23"/>
        </w:rPr>
        <w:t xml:space="preserve"> table. </w:t>
      </w:r>
      <w:r w:rsidR="00AD6673" w:rsidRPr="009D6FDD">
        <w:rPr>
          <w:rFonts w:cs="Times New Roman"/>
          <w:sz w:val="23"/>
          <w:szCs w:val="23"/>
        </w:rPr>
        <w:t xml:space="preserve"> </w:t>
      </w:r>
      <w:r w:rsidR="00FD1D1C" w:rsidRPr="009D6FDD">
        <w:rPr>
          <w:rFonts w:cs="Times New Roman"/>
          <w:sz w:val="23"/>
          <w:szCs w:val="23"/>
        </w:rPr>
        <w:t>When they were ready, the author recorded the second time stamp</w:t>
      </w:r>
      <w:r w:rsidR="00F92282" w:rsidRPr="009D6FDD">
        <w:rPr>
          <w:rFonts w:cs="Times New Roman"/>
          <w:sz w:val="23"/>
          <w:szCs w:val="23"/>
        </w:rPr>
        <w:t xml:space="preserve"> </w:t>
      </w:r>
      <w:r w:rsidR="00F92282" w:rsidRPr="009D6FDD">
        <w:rPr>
          <w:rFonts w:cs="Times New Roman"/>
          <w:sz w:val="23"/>
          <w:szCs w:val="23"/>
          <w:lang w:eastAsia="zh-CN"/>
        </w:rPr>
        <w:t>an</w:t>
      </w:r>
      <w:r w:rsidR="00F92282" w:rsidRPr="009D6FDD">
        <w:rPr>
          <w:rFonts w:cs="Times New Roman"/>
          <w:sz w:val="23"/>
          <w:szCs w:val="23"/>
        </w:rPr>
        <w:t xml:space="preserve">d calculated the time of duration </w:t>
      </w:r>
      <w:r w:rsidR="00B0612D" w:rsidRPr="009D6FDD">
        <w:rPr>
          <w:rFonts w:cs="Times New Roman"/>
          <w:sz w:val="23"/>
          <w:szCs w:val="23"/>
        </w:rPr>
        <w:t xml:space="preserve">to get </w:t>
      </w:r>
      <w:r w:rsidR="00FA08D2" w:rsidRPr="009D6FDD">
        <w:rPr>
          <w:rFonts w:cs="Times New Roman"/>
          <w:sz w:val="23"/>
          <w:szCs w:val="23"/>
        </w:rPr>
        <w:t>familiar</w:t>
      </w:r>
      <w:r w:rsidR="00B0612D" w:rsidRPr="009D6FDD">
        <w:rPr>
          <w:rFonts w:cs="Times New Roman"/>
          <w:sz w:val="23"/>
          <w:szCs w:val="23"/>
        </w:rPr>
        <w:t xml:space="preserve"> with the table</w:t>
      </w:r>
      <w:r w:rsidR="00FA08D2" w:rsidRPr="009D6FDD">
        <w:rPr>
          <w:rFonts w:cs="Times New Roman"/>
          <w:sz w:val="23"/>
          <w:szCs w:val="23"/>
        </w:rPr>
        <w:t xml:space="preserve"> form</w:t>
      </w:r>
      <w:r w:rsidR="00B0612D" w:rsidRPr="009D6FDD">
        <w:rPr>
          <w:rFonts w:cs="Times New Roman"/>
          <w:sz w:val="23"/>
          <w:szCs w:val="23"/>
        </w:rPr>
        <w:t xml:space="preserve">. </w:t>
      </w:r>
    </w:p>
    <w:p w14:paraId="5F6C2BCA" w14:textId="4CEB3E82" w:rsidR="00F90BDE" w:rsidRPr="009D6FDD" w:rsidRDefault="007D2CF0" w:rsidP="007D2CF0">
      <w:pPr>
        <w:rPr>
          <w:rFonts w:cs="Times New Roman"/>
          <w:sz w:val="23"/>
          <w:szCs w:val="23"/>
        </w:rPr>
      </w:pPr>
      <w:r w:rsidRPr="009D6FDD">
        <w:rPr>
          <w:rFonts w:cs="Times New Roman"/>
          <w:b/>
          <w:bCs/>
          <w:sz w:val="23"/>
          <w:szCs w:val="23"/>
        </w:rPr>
        <w:t xml:space="preserve">Post-experiment: </w:t>
      </w:r>
      <w:r w:rsidR="00650298" w:rsidRPr="009D6FDD">
        <w:rPr>
          <w:rFonts w:cs="Times New Roman"/>
          <w:sz w:val="23"/>
          <w:szCs w:val="23"/>
        </w:rPr>
        <w:t xml:space="preserve">The author adopted the traditional information presenting method that is summarised all the </w:t>
      </w:r>
      <w:r w:rsidR="003348C7" w:rsidRPr="009D6FDD">
        <w:rPr>
          <w:rFonts w:cs="Times New Roman"/>
          <w:sz w:val="23"/>
          <w:szCs w:val="23"/>
        </w:rPr>
        <w:t>research</w:t>
      </w:r>
      <w:r w:rsidR="00650298" w:rsidRPr="009D6FDD">
        <w:rPr>
          <w:rFonts w:cs="Times New Roman"/>
          <w:sz w:val="23"/>
          <w:szCs w:val="23"/>
        </w:rPr>
        <w:t xml:space="preserve"> data of the babies in </w:t>
      </w:r>
      <w:r w:rsidR="00401DC6" w:rsidRPr="009D6FDD">
        <w:rPr>
          <w:rFonts w:cs="Times New Roman"/>
          <w:sz w:val="23"/>
          <w:szCs w:val="23"/>
        </w:rPr>
        <w:t>the</w:t>
      </w:r>
      <w:r w:rsidR="00650298" w:rsidRPr="009D6FDD">
        <w:rPr>
          <w:rFonts w:cs="Times New Roman"/>
          <w:sz w:val="23"/>
          <w:szCs w:val="23"/>
        </w:rPr>
        <w:t xml:space="preserve"> table (Appendix ). </w:t>
      </w:r>
      <w:r w:rsidRPr="009D6FDD">
        <w:rPr>
          <w:rFonts w:cs="Times New Roman"/>
          <w:sz w:val="23"/>
          <w:szCs w:val="23"/>
        </w:rPr>
        <w:t>Same as the</w:t>
      </w:r>
      <w:r w:rsidRPr="009D6FDD">
        <w:rPr>
          <w:rFonts w:cs="Times New Roman"/>
          <w:b/>
          <w:bCs/>
          <w:sz w:val="23"/>
          <w:szCs w:val="23"/>
        </w:rPr>
        <w:t xml:space="preserve"> </w:t>
      </w:r>
      <w:r w:rsidRPr="009D6FDD">
        <w:rPr>
          <w:rFonts w:cs="Times New Roman"/>
          <w:sz w:val="23"/>
          <w:szCs w:val="23"/>
        </w:rPr>
        <w:t>experiment group, the participants of the control group</w:t>
      </w:r>
      <w:r w:rsidRPr="009D6FDD">
        <w:rPr>
          <w:rFonts w:cs="Times New Roman"/>
          <w:b/>
          <w:bCs/>
          <w:sz w:val="23"/>
          <w:szCs w:val="23"/>
        </w:rPr>
        <w:t xml:space="preserve"> </w:t>
      </w:r>
      <w:r w:rsidRPr="009D6FDD">
        <w:rPr>
          <w:rFonts w:cs="Times New Roman"/>
          <w:sz w:val="23"/>
          <w:szCs w:val="23"/>
        </w:rPr>
        <w:t xml:space="preserve">were </w:t>
      </w:r>
      <w:r w:rsidR="0006107F" w:rsidRPr="009D6FDD">
        <w:rPr>
          <w:rFonts w:cs="Times New Roman"/>
          <w:sz w:val="23"/>
          <w:szCs w:val="23"/>
        </w:rPr>
        <w:t xml:space="preserve">given </w:t>
      </w:r>
      <w:r w:rsidR="00E115C1" w:rsidRPr="009D6FDD">
        <w:rPr>
          <w:rFonts w:cs="Times New Roman"/>
          <w:sz w:val="23"/>
          <w:szCs w:val="23"/>
        </w:rPr>
        <w:t>15</w:t>
      </w:r>
      <w:r w:rsidR="0006107F" w:rsidRPr="009D6FDD">
        <w:rPr>
          <w:rFonts w:cs="Times New Roman"/>
          <w:sz w:val="23"/>
          <w:szCs w:val="23"/>
        </w:rPr>
        <w:t xml:space="preserve"> mins </w:t>
      </w:r>
      <w:r w:rsidR="002B4645" w:rsidRPr="009D6FDD">
        <w:rPr>
          <w:rFonts w:cs="Times New Roman"/>
          <w:sz w:val="23"/>
          <w:szCs w:val="23"/>
        </w:rPr>
        <w:t xml:space="preserve">to remember and understand as much as possible of the </w:t>
      </w:r>
      <w:r w:rsidR="00E96E29" w:rsidRPr="009D6FDD">
        <w:rPr>
          <w:rFonts w:cs="Times New Roman"/>
          <w:sz w:val="23"/>
          <w:szCs w:val="23"/>
        </w:rPr>
        <w:t xml:space="preserve">average </w:t>
      </w:r>
      <w:r w:rsidR="00514575" w:rsidRPr="009D6FDD">
        <w:rPr>
          <w:rFonts w:cs="Times New Roman"/>
          <w:sz w:val="23"/>
          <w:szCs w:val="23"/>
        </w:rPr>
        <w:t>weight at a specific age of the mother</w:t>
      </w:r>
      <w:r w:rsidRPr="009D6FDD">
        <w:rPr>
          <w:rFonts w:cs="Times New Roman"/>
          <w:sz w:val="23"/>
          <w:szCs w:val="23"/>
        </w:rPr>
        <w:t>.</w:t>
      </w:r>
      <w:r w:rsidR="00487B43" w:rsidRPr="009D6FDD">
        <w:rPr>
          <w:rFonts w:cs="Times New Roman"/>
          <w:sz w:val="23"/>
          <w:szCs w:val="23"/>
        </w:rPr>
        <w:t xml:space="preserve"> </w:t>
      </w:r>
      <w:r w:rsidR="006F3A5D" w:rsidRPr="009D6FDD">
        <w:rPr>
          <w:rFonts w:cs="Times New Roman"/>
          <w:sz w:val="23"/>
          <w:szCs w:val="23"/>
        </w:rPr>
        <w:t>Th</w:t>
      </w:r>
      <w:r w:rsidR="00E1276B" w:rsidRPr="009D6FDD">
        <w:rPr>
          <w:rFonts w:cs="Times New Roman"/>
          <w:sz w:val="23"/>
          <w:szCs w:val="23"/>
        </w:rPr>
        <w:t>e participants also requested to answer</w:t>
      </w:r>
      <w:r w:rsidR="001433FC" w:rsidRPr="009D6FDD">
        <w:rPr>
          <w:rFonts w:cs="Times New Roman"/>
          <w:sz w:val="23"/>
          <w:szCs w:val="23"/>
        </w:rPr>
        <w:t xml:space="preserve"> below questions</w:t>
      </w:r>
      <w:r w:rsidR="00FA757A" w:rsidRPr="009D6FDD">
        <w:rPr>
          <w:rFonts w:cs="Times New Roman"/>
          <w:sz w:val="23"/>
          <w:szCs w:val="23"/>
        </w:rPr>
        <w:t>:</w:t>
      </w:r>
    </w:p>
    <w:p w14:paraId="548EF977" w14:textId="77777777" w:rsidR="00834D0C" w:rsidRPr="009D6FDD" w:rsidRDefault="00834D0C" w:rsidP="00834D0C">
      <w:pPr>
        <w:rPr>
          <w:rFonts w:cs="Times New Roman"/>
          <w:sz w:val="23"/>
          <w:szCs w:val="23"/>
        </w:rPr>
      </w:pPr>
      <w:r w:rsidRPr="009D6FDD">
        <w:rPr>
          <w:rFonts w:cs="Times New Roman"/>
          <w:sz w:val="23"/>
          <w:szCs w:val="23"/>
        </w:rPr>
        <w:t>Q1: “What is the overall mean value of the baby's weight?”</w:t>
      </w:r>
    </w:p>
    <w:p w14:paraId="0C0521FA" w14:textId="77777777" w:rsidR="00834D0C" w:rsidRPr="009D6FDD" w:rsidRDefault="00834D0C" w:rsidP="00834D0C">
      <w:pPr>
        <w:rPr>
          <w:rFonts w:cs="Times New Roman"/>
          <w:sz w:val="23"/>
          <w:szCs w:val="23"/>
        </w:rPr>
      </w:pPr>
      <w:r w:rsidRPr="009D6FDD">
        <w:rPr>
          <w:rFonts w:cs="Times New Roman"/>
          <w:sz w:val="23"/>
          <w:szCs w:val="23"/>
        </w:rPr>
        <w:t>Q2: “How many pounds is the heaviest baby? What is the age of the mother accordingly?”</w:t>
      </w:r>
    </w:p>
    <w:p w14:paraId="3BF51BD5" w14:textId="77777777" w:rsidR="00834D0C" w:rsidRPr="009D6FDD" w:rsidRDefault="00834D0C" w:rsidP="00834D0C">
      <w:pPr>
        <w:rPr>
          <w:rFonts w:cs="Times New Roman"/>
          <w:sz w:val="23"/>
          <w:szCs w:val="23"/>
        </w:rPr>
      </w:pPr>
      <w:r w:rsidRPr="009D6FDD">
        <w:rPr>
          <w:rFonts w:cs="Times New Roman"/>
          <w:sz w:val="23"/>
          <w:szCs w:val="23"/>
        </w:rPr>
        <w:t>Q3: “How many pounds is the lightest baby? What is the age of the mother accordingly?”</w:t>
      </w:r>
    </w:p>
    <w:p w14:paraId="45399411" w14:textId="25CE97B7" w:rsidR="00834D0C" w:rsidRPr="009D6FDD" w:rsidRDefault="00834D0C" w:rsidP="00834D0C">
      <w:pPr>
        <w:rPr>
          <w:rFonts w:cs="Times New Roman"/>
          <w:sz w:val="23"/>
          <w:szCs w:val="23"/>
        </w:rPr>
      </w:pPr>
      <w:r w:rsidRPr="009D6FDD">
        <w:rPr>
          <w:rFonts w:cs="Times New Roman"/>
          <w:sz w:val="23"/>
          <w:szCs w:val="23"/>
        </w:rPr>
        <w:t xml:space="preserve">Q4: “Please recall the baby’s weight correspondence with </w:t>
      </w:r>
      <w:r w:rsidR="00C92D4D" w:rsidRPr="009D6FDD">
        <w:rPr>
          <w:rFonts w:cs="Times New Roman"/>
          <w:sz w:val="23"/>
          <w:szCs w:val="23"/>
          <w:lang w:eastAsia="zh-CN"/>
        </w:rPr>
        <w:t>the</w:t>
      </w:r>
      <w:r w:rsidRPr="009D6FDD">
        <w:rPr>
          <w:rFonts w:cs="Times New Roman"/>
          <w:sz w:val="23"/>
          <w:szCs w:val="23"/>
        </w:rPr>
        <w:t xml:space="preserve"> mother’s age as much as you can”</w:t>
      </w:r>
    </w:p>
    <w:p w14:paraId="7CDECF22" w14:textId="383C03B0" w:rsidR="007D2CF0" w:rsidRDefault="00834D0C" w:rsidP="00802E6D">
      <w:pPr>
        <w:pStyle w:val="Default"/>
        <w:spacing w:line="360" w:lineRule="auto"/>
        <w:rPr>
          <w:sz w:val="23"/>
          <w:szCs w:val="23"/>
        </w:rPr>
      </w:pPr>
      <w:r w:rsidRPr="009D6FDD">
        <w:rPr>
          <w:sz w:val="23"/>
          <w:szCs w:val="23"/>
        </w:rPr>
        <w:t>Q5: “Please describe the weight’s trend of the baby with mother’s age of giving birth.”</w:t>
      </w:r>
    </w:p>
    <w:p w14:paraId="716651E6" w14:textId="7D60D206" w:rsidR="00D143E4" w:rsidRPr="009D6FDD" w:rsidRDefault="00D143E4" w:rsidP="00802E6D">
      <w:pPr>
        <w:pStyle w:val="Default"/>
        <w:spacing w:line="360" w:lineRule="auto"/>
        <w:rPr>
          <w:sz w:val="23"/>
          <w:szCs w:val="23"/>
        </w:rPr>
      </w:pPr>
      <w:r>
        <w:rPr>
          <w:noProof/>
        </w:rPr>
        <w:drawing>
          <wp:inline distT="0" distB="0" distL="0" distR="0" wp14:anchorId="0666188F" wp14:editId="72A6F39A">
            <wp:extent cx="5731510" cy="3136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3690"/>
                    </a:xfrm>
                    <a:prstGeom prst="rect">
                      <a:avLst/>
                    </a:prstGeom>
                  </pic:spPr>
                </pic:pic>
              </a:graphicData>
            </a:graphic>
          </wp:inline>
        </w:drawing>
      </w:r>
    </w:p>
    <w:p w14:paraId="0E523E07" w14:textId="51454D07" w:rsidR="002E0779" w:rsidRPr="009D6FDD" w:rsidRDefault="00A0672D" w:rsidP="00C6674C">
      <w:pPr>
        <w:pStyle w:val="Heading2"/>
        <w:rPr>
          <w:rFonts w:ascii="Times New Roman" w:hAnsi="Times New Roman" w:cs="Times New Roman"/>
        </w:rPr>
      </w:pPr>
      <w:bookmarkStart w:id="169" w:name="_Toc73385437"/>
      <w:r w:rsidRPr="009D6FDD">
        <w:rPr>
          <w:rFonts w:ascii="Times New Roman" w:hAnsi="Times New Roman" w:cs="Times New Roman"/>
        </w:rPr>
        <w:t>6.</w:t>
      </w:r>
      <w:r w:rsidR="009E4A69" w:rsidRPr="009D6FDD">
        <w:rPr>
          <w:rFonts w:ascii="Times New Roman" w:hAnsi="Times New Roman" w:cs="Times New Roman"/>
        </w:rPr>
        <w:t>4</w:t>
      </w:r>
      <w:r w:rsidRPr="009D6FDD">
        <w:rPr>
          <w:rFonts w:ascii="Times New Roman" w:hAnsi="Times New Roman" w:cs="Times New Roman"/>
        </w:rPr>
        <w:t>.</w:t>
      </w:r>
      <w:r w:rsidR="00A2569A" w:rsidRPr="009D6FDD">
        <w:rPr>
          <w:rFonts w:ascii="Times New Roman" w:hAnsi="Times New Roman" w:cs="Times New Roman"/>
        </w:rPr>
        <w:t>3</w:t>
      </w:r>
      <w:r w:rsidRPr="009D6FDD">
        <w:rPr>
          <w:rFonts w:ascii="Times New Roman" w:hAnsi="Times New Roman" w:cs="Times New Roman"/>
        </w:rPr>
        <w:t xml:space="preserve"> Research Question </w:t>
      </w:r>
      <w:r w:rsidR="00876B0E" w:rsidRPr="009D6FDD">
        <w:rPr>
          <w:rFonts w:ascii="Times New Roman" w:hAnsi="Times New Roman" w:cs="Times New Roman"/>
        </w:rPr>
        <w:t>1</w:t>
      </w:r>
      <w:r w:rsidRPr="009D6FDD">
        <w:rPr>
          <w:rFonts w:ascii="Times New Roman" w:hAnsi="Times New Roman" w:cs="Times New Roman"/>
        </w:rPr>
        <w:t>: Results</w:t>
      </w:r>
      <w:bookmarkEnd w:id="169"/>
    </w:p>
    <w:p w14:paraId="6AA8EB72" w14:textId="37EA1E58" w:rsidR="004602E2" w:rsidRPr="009D6FDD" w:rsidRDefault="004602E2" w:rsidP="004602E2">
      <w:pPr>
        <w:rPr>
          <w:rFonts w:cs="Times New Roman"/>
        </w:rPr>
      </w:pPr>
      <w:r w:rsidRPr="009D6FDD">
        <w:rPr>
          <w:rFonts w:cs="Times New Roman"/>
        </w:rPr>
        <w:t xml:space="preserve">During the observation, the author has collected two groups </w:t>
      </w:r>
      <w:r w:rsidR="00D70217" w:rsidRPr="009D6FDD">
        <w:rPr>
          <w:rFonts w:cs="Times New Roman"/>
        </w:rPr>
        <w:t>answer into below table:</w:t>
      </w:r>
    </w:p>
    <w:p w14:paraId="7D6D9E0D" w14:textId="367C040F" w:rsidR="000A103F" w:rsidRPr="009D6FDD" w:rsidRDefault="00FE6EE6" w:rsidP="008768DA">
      <w:pPr>
        <w:jc w:val="center"/>
        <w:rPr>
          <w:rFonts w:cs="Times New Roman"/>
          <w:lang w:val="en-US"/>
        </w:rPr>
      </w:pPr>
      <w:r w:rsidRPr="009D6FDD">
        <w:rPr>
          <w:rFonts w:cs="Times New Roman"/>
          <w:noProof/>
        </w:rPr>
        <w:lastRenderedPageBreak/>
        <w:drawing>
          <wp:inline distT="0" distB="0" distL="0" distR="0" wp14:anchorId="4EB47B01" wp14:editId="758022CF">
            <wp:extent cx="4106849" cy="2965704"/>
            <wp:effectExtent l="0" t="0" r="825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06849" cy="2965704"/>
                    </a:xfrm>
                    <a:prstGeom prst="rect">
                      <a:avLst/>
                    </a:prstGeom>
                  </pic:spPr>
                </pic:pic>
              </a:graphicData>
            </a:graphic>
          </wp:inline>
        </w:drawing>
      </w:r>
    </w:p>
    <w:p w14:paraId="10D7ACCC" w14:textId="23FC6087" w:rsidR="0039645F" w:rsidRPr="009D6FDD" w:rsidRDefault="0039645F" w:rsidP="008F7F33">
      <w:pPr>
        <w:jc w:val="center"/>
        <w:rPr>
          <w:rFonts w:cs="Times New Roman"/>
          <w:lang w:val="en-US"/>
        </w:rPr>
      </w:pPr>
      <w:bookmarkStart w:id="170" w:name="Table62"/>
      <w:r w:rsidRPr="009D6FDD">
        <w:rPr>
          <w:rFonts w:cs="Times New Roman"/>
          <w:lang w:val="en-US"/>
        </w:rPr>
        <w:t>Table</w:t>
      </w:r>
      <w:r w:rsidR="00E6573A" w:rsidRPr="009D6FDD">
        <w:rPr>
          <w:rFonts w:cs="Times New Roman"/>
          <w:lang w:val="en-US"/>
        </w:rPr>
        <w:t xml:space="preserve"> 6.</w:t>
      </w:r>
      <w:r w:rsidR="00BE7A9D" w:rsidRPr="009D6FDD">
        <w:rPr>
          <w:rFonts w:cs="Times New Roman"/>
          <w:lang w:val="en-US"/>
        </w:rPr>
        <w:t>2</w:t>
      </w:r>
      <w:bookmarkEnd w:id="170"/>
      <w:r w:rsidRPr="009D6FDD">
        <w:rPr>
          <w:rFonts w:cs="Times New Roman"/>
          <w:lang w:val="en-US"/>
        </w:rPr>
        <w:t xml:space="preserve">: </w:t>
      </w:r>
      <w:r w:rsidR="002D6C88" w:rsidRPr="009D6FDD">
        <w:rPr>
          <w:rFonts w:cs="Times New Roman"/>
          <w:lang w:val="en-US"/>
        </w:rPr>
        <w:t>Experiment results collection towards Research Question 1</w:t>
      </w:r>
    </w:p>
    <w:p w14:paraId="240FEEAA" w14:textId="79C99ADD" w:rsidR="00E65773" w:rsidRPr="009D6FDD" w:rsidRDefault="00E65773" w:rsidP="008F7F33">
      <w:pPr>
        <w:jc w:val="center"/>
        <w:rPr>
          <w:rFonts w:cs="Times New Roman"/>
          <w:lang w:val="en-US"/>
        </w:rPr>
      </w:pPr>
      <w:r w:rsidRPr="009D6FDD">
        <w:rPr>
          <w:rFonts w:cs="Times New Roman"/>
          <w:noProof/>
        </w:rPr>
        <w:drawing>
          <wp:inline distT="0" distB="0" distL="0" distR="0" wp14:anchorId="1AF5C0AF" wp14:editId="564F0C37">
            <wp:extent cx="3975652" cy="567762"/>
            <wp:effectExtent l="0" t="0" r="635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75652" cy="567762"/>
                    </a:xfrm>
                    <a:prstGeom prst="rect">
                      <a:avLst/>
                    </a:prstGeom>
                  </pic:spPr>
                </pic:pic>
              </a:graphicData>
            </a:graphic>
          </wp:inline>
        </w:drawing>
      </w:r>
    </w:p>
    <w:p w14:paraId="46471B47" w14:textId="4B89A156" w:rsidR="004F6FFD" w:rsidRPr="009D6FDD" w:rsidRDefault="0096399A" w:rsidP="008F7F33">
      <w:pPr>
        <w:jc w:val="center"/>
        <w:rPr>
          <w:rFonts w:cs="Times New Roman"/>
          <w:lang w:val="en-US"/>
        </w:rPr>
      </w:pPr>
      <w:r w:rsidRPr="009D6FDD">
        <w:rPr>
          <w:rFonts w:cs="Times New Roman"/>
          <w:lang w:val="en-US"/>
        </w:rPr>
        <w:t xml:space="preserve">Table 6.3: </w:t>
      </w:r>
    </w:p>
    <w:p w14:paraId="0DBE9C7C" w14:textId="6CF4154B" w:rsidR="00E7027B" w:rsidRPr="009D6FDD" w:rsidRDefault="006D1F9D" w:rsidP="00E7027B">
      <w:pPr>
        <w:rPr>
          <w:rFonts w:cs="Times New Roman"/>
          <w:lang w:val="en-US" w:eastAsia="zh-CN"/>
        </w:rPr>
      </w:pPr>
      <w:r w:rsidRPr="009D6FDD">
        <w:rPr>
          <w:rFonts w:cs="Times New Roman"/>
          <w:lang w:val="en-US" w:eastAsia="zh-CN"/>
        </w:rPr>
        <w:t xml:space="preserve">Based on their experience in the automated health analysis dashboard, participants were asked to fill out a questionnaire. Each question can be scored 1~5 points, 1: Disagree, 5: Strongly agree. The author collects and organizes these data into Table </w:t>
      </w:r>
      <w:r w:rsidR="003A4130" w:rsidRPr="009D6FDD">
        <w:rPr>
          <w:rFonts w:cs="Times New Roman"/>
          <w:lang w:val="en-US" w:eastAsia="zh-CN"/>
        </w:rPr>
        <w:t>6.2</w:t>
      </w:r>
      <w:r w:rsidRPr="009D6FDD">
        <w:rPr>
          <w:rFonts w:cs="Times New Roman"/>
          <w:lang w:val="en-US" w:eastAsia="zh-CN"/>
        </w:rPr>
        <w:t xml:space="preserve"> after completing the questionnaire</w:t>
      </w:r>
      <w:r w:rsidR="00CC1100" w:rsidRPr="009D6FDD">
        <w:rPr>
          <w:rFonts w:cs="Times New Roman"/>
          <w:lang w:val="en-US" w:eastAsia="zh-CN"/>
        </w:rPr>
        <w:t xml:space="preserve"> </w:t>
      </w:r>
      <w:r w:rsidR="00021935" w:rsidRPr="009D6FDD">
        <w:rPr>
          <w:rFonts w:cs="Times New Roman"/>
          <w:lang w:val="en-US" w:eastAsia="zh-CN"/>
        </w:rPr>
        <w:t>(see Appendix B)</w:t>
      </w:r>
      <w:r w:rsidR="00781D3E" w:rsidRPr="009D6FDD">
        <w:rPr>
          <w:rFonts w:cs="Times New Roman"/>
          <w:lang w:val="en-US" w:eastAsia="zh-CN"/>
        </w:rPr>
        <w:t>.</w:t>
      </w:r>
    </w:p>
    <w:p w14:paraId="0E1E1D92" w14:textId="31E1BCC0" w:rsidR="00781D3E" w:rsidRPr="009D6FDD" w:rsidRDefault="008E2823" w:rsidP="00E7027B">
      <w:pPr>
        <w:rPr>
          <w:rFonts w:cs="Times New Roman"/>
          <w:b/>
          <w:bCs/>
          <w:lang w:val="en-US" w:eastAsia="zh-CN"/>
        </w:rPr>
      </w:pPr>
      <w:r w:rsidRPr="009D6FDD">
        <w:rPr>
          <w:rFonts w:cs="Times New Roman"/>
          <w:b/>
          <w:bCs/>
          <w:lang w:val="en-US" w:eastAsia="zh-CN"/>
        </w:rPr>
        <w:t>Was the app easy to use?</w:t>
      </w:r>
      <w:r w:rsidR="00170A5E" w:rsidRPr="009D6FDD">
        <w:rPr>
          <w:rFonts w:cs="Times New Roman"/>
          <w:b/>
          <w:bCs/>
          <w:lang w:val="en-US" w:eastAsia="zh-CN"/>
        </w:rPr>
        <w:t xml:space="preserve"> </w:t>
      </w:r>
      <w:r w:rsidR="00170A5E" w:rsidRPr="009D6FDD">
        <w:rPr>
          <w:rFonts w:cs="Times New Roman"/>
        </w:rPr>
        <w:t xml:space="preserve">98% participants said </w:t>
      </w:r>
      <w:r w:rsidR="007A5BF5" w:rsidRPr="009D6FDD">
        <w:rPr>
          <w:rFonts w:cs="Times New Roman"/>
        </w:rPr>
        <w:t>the app was very easy to use</w:t>
      </w:r>
      <w:r w:rsidR="00544F0D" w:rsidRPr="009D6FDD">
        <w:rPr>
          <w:rFonts w:cs="Times New Roman"/>
        </w:rPr>
        <w:t xml:space="preserve"> and they can easily read the information from the visualized graphics. </w:t>
      </w:r>
    </w:p>
    <w:p w14:paraId="616A5053" w14:textId="16B53CC3" w:rsidR="00487BEB" w:rsidRPr="009D6FDD" w:rsidRDefault="00487BEB" w:rsidP="00E7027B">
      <w:pPr>
        <w:rPr>
          <w:rFonts w:cs="Times New Roman"/>
          <w:b/>
          <w:bCs/>
          <w:lang w:val="en-US" w:eastAsia="zh-CN"/>
        </w:rPr>
      </w:pPr>
      <w:r w:rsidRPr="009D6FDD">
        <w:rPr>
          <w:rFonts w:cs="Times New Roman"/>
          <w:b/>
          <w:bCs/>
          <w:lang w:val="en-US" w:eastAsia="zh-CN"/>
        </w:rPr>
        <w:t>Did you like the layout?</w:t>
      </w:r>
      <w:r w:rsidR="002B37BD" w:rsidRPr="009D6FDD">
        <w:rPr>
          <w:rFonts w:cs="Times New Roman"/>
        </w:rPr>
        <w:t xml:space="preserve"> </w:t>
      </w:r>
      <w:r w:rsidR="008C67C8" w:rsidRPr="009D6FDD">
        <w:rPr>
          <w:rFonts w:cs="Times New Roman"/>
        </w:rPr>
        <w:t xml:space="preserve"> 99% participants said they enjoyed the layout which are clearly </w:t>
      </w:r>
      <w:r w:rsidR="00B757D7" w:rsidRPr="009D6FDD">
        <w:rPr>
          <w:rFonts w:cs="Times New Roman"/>
        </w:rPr>
        <w:t>distinguished the function of each part.</w:t>
      </w:r>
      <w:r w:rsidR="008C67C8" w:rsidRPr="009D6FDD">
        <w:rPr>
          <w:rFonts w:cs="Times New Roman"/>
        </w:rPr>
        <w:t xml:space="preserve"> </w:t>
      </w:r>
      <w:r w:rsidR="002B37BD" w:rsidRPr="009D6FDD">
        <w:rPr>
          <w:rFonts w:cs="Times New Roman"/>
        </w:rPr>
        <w:t>Only</w:t>
      </w:r>
      <w:r w:rsidR="002B37BD" w:rsidRPr="009D6FDD">
        <w:rPr>
          <w:rFonts w:cs="Times New Roman"/>
          <w:b/>
          <w:bCs/>
          <w:lang w:val="en-US" w:eastAsia="zh-CN"/>
        </w:rPr>
        <w:t xml:space="preserve"> </w:t>
      </w:r>
      <w:r w:rsidR="002B37BD" w:rsidRPr="009D6FDD">
        <w:rPr>
          <w:rFonts w:cs="Times New Roman"/>
        </w:rPr>
        <w:t>participant 4 said the layout looks not perfect enough, but he cannot figure out better solutions.</w:t>
      </w:r>
    </w:p>
    <w:p w14:paraId="2A55B654" w14:textId="0B485F81" w:rsidR="00116496" w:rsidRPr="009D6FDD" w:rsidRDefault="001D3365" w:rsidP="00E7027B">
      <w:pPr>
        <w:rPr>
          <w:rFonts w:cs="Times New Roman"/>
          <w:b/>
          <w:bCs/>
          <w:lang w:val="en-US" w:eastAsia="zh-CN"/>
        </w:rPr>
      </w:pPr>
      <w:r w:rsidRPr="009D6FDD">
        <w:rPr>
          <w:rFonts w:cs="Times New Roman"/>
          <w:b/>
          <w:bCs/>
          <w:lang w:val="en-US" w:eastAsia="zh-CN"/>
        </w:rPr>
        <w:t>Did you enjoy</w:t>
      </w:r>
      <w:r w:rsidR="00BF17CD" w:rsidRPr="009D6FDD">
        <w:rPr>
          <w:rFonts w:cs="Times New Roman"/>
          <w:b/>
          <w:bCs/>
          <w:lang w:val="en-US" w:eastAsia="zh-CN"/>
        </w:rPr>
        <w:t xml:space="preserve"> using the app?</w:t>
      </w:r>
      <w:r w:rsidR="007D1704" w:rsidRPr="009D6FDD">
        <w:rPr>
          <w:rFonts w:cs="Times New Roman"/>
          <w:b/>
          <w:bCs/>
          <w:lang w:val="en-US" w:eastAsia="zh-CN"/>
        </w:rPr>
        <w:t xml:space="preserve"> </w:t>
      </w:r>
      <w:r w:rsidR="004C2B77" w:rsidRPr="009D6FDD">
        <w:rPr>
          <w:rFonts w:cs="Times New Roman"/>
          <w:sz w:val="23"/>
          <w:szCs w:val="23"/>
        </w:rPr>
        <w:t>9</w:t>
      </w:r>
      <w:r w:rsidR="006F33D5" w:rsidRPr="009D6FDD">
        <w:rPr>
          <w:rFonts w:cs="Times New Roman"/>
          <w:sz w:val="23"/>
          <w:szCs w:val="23"/>
        </w:rPr>
        <w:t>4</w:t>
      </w:r>
      <w:r w:rsidR="004C2B77" w:rsidRPr="009D6FDD">
        <w:rPr>
          <w:rFonts w:cs="Times New Roman"/>
          <w:sz w:val="23"/>
          <w:szCs w:val="23"/>
        </w:rPr>
        <w:t xml:space="preserve">% </w:t>
      </w:r>
      <w:r w:rsidR="006F33D5" w:rsidRPr="009D6FDD">
        <w:rPr>
          <w:rFonts w:cs="Times New Roman"/>
          <w:sz w:val="23"/>
          <w:szCs w:val="23"/>
        </w:rPr>
        <w:t xml:space="preserve">of the </w:t>
      </w:r>
      <w:r w:rsidR="006F33D5" w:rsidRPr="009D6FDD">
        <w:rPr>
          <w:rFonts w:cs="Times New Roman"/>
        </w:rPr>
        <w:t>participants</w:t>
      </w:r>
      <w:r w:rsidR="004C2B77" w:rsidRPr="009D6FDD">
        <w:rPr>
          <w:rFonts w:cs="Times New Roman"/>
          <w:sz w:val="23"/>
          <w:szCs w:val="23"/>
        </w:rPr>
        <w:t xml:space="preserve"> highly rated their enjoyment of </w:t>
      </w:r>
      <w:r w:rsidR="009A2F4E" w:rsidRPr="009D6FDD">
        <w:rPr>
          <w:rFonts w:cs="Times New Roman"/>
          <w:sz w:val="23"/>
          <w:szCs w:val="23"/>
        </w:rPr>
        <w:t xml:space="preserve">using </w:t>
      </w:r>
      <w:r w:rsidR="004C2B77" w:rsidRPr="009D6FDD">
        <w:rPr>
          <w:rFonts w:cs="Times New Roman"/>
          <w:sz w:val="23"/>
          <w:szCs w:val="23"/>
        </w:rPr>
        <w:t xml:space="preserve">the </w:t>
      </w:r>
      <w:r w:rsidR="008329D4" w:rsidRPr="009D6FDD">
        <w:rPr>
          <w:rFonts w:cs="Times New Roman"/>
          <w:sz w:val="23"/>
          <w:szCs w:val="23"/>
        </w:rPr>
        <w:t>app</w:t>
      </w:r>
      <w:r w:rsidR="004C2B77" w:rsidRPr="009D6FDD">
        <w:rPr>
          <w:rFonts w:cs="Times New Roman"/>
          <w:sz w:val="23"/>
          <w:szCs w:val="23"/>
        </w:rPr>
        <w:t>.</w:t>
      </w:r>
      <w:r w:rsidR="00885E94" w:rsidRPr="009D6FDD">
        <w:rPr>
          <w:rFonts w:cs="Times New Roman"/>
          <w:sz w:val="23"/>
          <w:szCs w:val="23"/>
        </w:rPr>
        <w:t xml:space="preserve"> Only Participant 10 said its boring as </w:t>
      </w:r>
      <w:r w:rsidR="0027657B" w:rsidRPr="009D6FDD">
        <w:rPr>
          <w:rFonts w:cs="Times New Roman"/>
          <w:sz w:val="23"/>
          <w:szCs w:val="23"/>
        </w:rPr>
        <w:t>it is</w:t>
      </w:r>
      <w:r w:rsidR="00885E94" w:rsidRPr="009D6FDD">
        <w:rPr>
          <w:rFonts w:cs="Times New Roman"/>
          <w:sz w:val="23"/>
          <w:szCs w:val="23"/>
        </w:rPr>
        <w:t xml:space="preserve"> not as funny as the computer games and Participant 6 said he is not too interested in the computer due to bad eyesight </w:t>
      </w:r>
      <w:r w:rsidR="000B413D" w:rsidRPr="009D6FDD">
        <w:rPr>
          <w:rFonts w:cs="Times New Roman"/>
          <w:sz w:val="23"/>
          <w:szCs w:val="23"/>
        </w:rPr>
        <w:t xml:space="preserve">as he is an elder. </w:t>
      </w:r>
      <w:r w:rsidR="009C1C62" w:rsidRPr="009D6FDD">
        <w:rPr>
          <w:rFonts w:cs="Times New Roman"/>
          <w:sz w:val="23"/>
          <w:szCs w:val="23"/>
        </w:rPr>
        <w:t xml:space="preserve">But these are due to their personal </w:t>
      </w:r>
      <w:r w:rsidR="009E52D1" w:rsidRPr="009D6FDD">
        <w:rPr>
          <w:rFonts w:cs="Times New Roman"/>
          <w:sz w:val="23"/>
          <w:szCs w:val="23"/>
        </w:rPr>
        <w:t>perceptual factors</w:t>
      </w:r>
      <w:r w:rsidR="009C1C62" w:rsidRPr="009D6FDD">
        <w:rPr>
          <w:rFonts w:cs="Times New Roman"/>
          <w:sz w:val="23"/>
          <w:szCs w:val="23"/>
        </w:rPr>
        <w:t>, not against this dashboard</w:t>
      </w:r>
      <w:r w:rsidR="00C81F19" w:rsidRPr="009D6FDD">
        <w:rPr>
          <w:rFonts w:cs="Times New Roman"/>
          <w:sz w:val="23"/>
          <w:szCs w:val="23"/>
        </w:rPr>
        <w:t xml:space="preserve">. Therefore, they could be treated as abnormal values.  </w:t>
      </w:r>
    </w:p>
    <w:p w14:paraId="37BA4EF3" w14:textId="0E80F9AF" w:rsidR="002006E8" w:rsidRPr="009D6FDD" w:rsidRDefault="002006E8" w:rsidP="00E7027B">
      <w:pPr>
        <w:rPr>
          <w:rFonts w:cs="Times New Roman"/>
          <w:b/>
          <w:bCs/>
          <w:lang w:val="en-US" w:eastAsia="zh-CN"/>
        </w:rPr>
      </w:pPr>
      <w:r w:rsidRPr="009D6FDD">
        <w:rPr>
          <w:rFonts w:cs="Times New Roman"/>
          <w:b/>
          <w:bCs/>
          <w:i/>
          <w:iCs/>
          <w:sz w:val="22"/>
          <w:szCs w:val="22"/>
          <w:lang w:val="en-US" w:eastAsia="zh-CN"/>
        </w:rPr>
        <w:lastRenderedPageBreak/>
        <w:t>Which part did you enjoy most?</w:t>
      </w:r>
      <w:r w:rsidR="00EF2FB4" w:rsidRPr="009D6FDD">
        <w:rPr>
          <w:rFonts w:cs="Times New Roman"/>
          <w:sz w:val="22"/>
          <w:szCs w:val="22"/>
        </w:rPr>
        <w:t xml:space="preserve"> </w:t>
      </w:r>
      <w:r w:rsidR="003800D1" w:rsidRPr="009D6FDD">
        <w:rPr>
          <w:rFonts w:cs="Times New Roman"/>
        </w:rPr>
        <w:t>P</w:t>
      </w:r>
      <w:r w:rsidR="00EF2FB4" w:rsidRPr="009D6FDD">
        <w:rPr>
          <w:rFonts w:cs="Times New Roman"/>
        </w:rPr>
        <w:t>articipant</w:t>
      </w:r>
      <w:r w:rsidR="003800D1" w:rsidRPr="009D6FDD">
        <w:rPr>
          <w:rFonts w:cs="Times New Roman"/>
        </w:rPr>
        <w:t xml:space="preserve"> 3</w:t>
      </w:r>
      <w:r w:rsidR="00EF0C50" w:rsidRPr="009D6FDD">
        <w:rPr>
          <w:rFonts w:cs="Times New Roman"/>
        </w:rPr>
        <w:t xml:space="preserve"> and 5</w:t>
      </w:r>
      <w:r w:rsidR="00EF2FB4" w:rsidRPr="009D6FDD">
        <w:rPr>
          <w:rFonts w:cs="Times New Roman"/>
        </w:rPr>
        <w:t xml:space="preserve"> interactive function did add a lot of interest</w:t>
      </w:r>
      <w:r w:rsidR="00DC6870" w:rsidRPr="009D6FDD">
        <w:rPr>
          <w:rFonts w:cs="Times New Roman"/>
        </w:rPr>
        <w:t>, when they got confused of how to use it, the interactive design did give them a lot of guidance.</w:t>
      </w:r>
      <w:r w:rsidR="00EF2FB4" w:rsidRPr="009D6FDD">
        <w:rPr>
          <w:rFonts w:cs="Times New Roman"/>
        </w:rPr>
        <w:t xml:space="preserve"> </w:t>
      </w:r>
    </w:p>
    <w:p w14:paraId="4DDAE4C2" w14:textId="2104DB82" w:rsidR="002006E8" w:rsidRPr="009D6FDD" w:rsidRDefault="002006E8" w:rsidP="00E7027B">
      <w:pPr>
        <w:rPr>
          <w:rFonts w:cs="Times New Roman"/>
          <w:b/>
          <w:bCs/>
          <w:i/>
          <w:iCs/>
          <w:sz w:val="22"/>
          <w:szCs w:val="22"/>
          <w:lang w:val="en-US" w:eastAsia="zh-CN"/>
        </w:rPr>
      </w:pPr>
      <w:r w:rsidRPr="009D6FDD">
        <w:rPr>
          <w:rFonts w:cs="Times New Roman"/>
          <w:b/>
          <w:bCs/>
          <w:i/>
          <w:iCs/>
          <w:sz w:val="22"/>
          <w:szCs w:val="22"/>
          <w:lang w:val="en-US" w:eastAsia="zh-CN"/>
        </w:rPr>
        <w:t xml:space="preserve">If not, </w:t>
      </w:r>
      <w:r w:rsidR="00080189" w:rsidRPr="009D6FDD">
        <w:rPr>
          <w:rFonts w:cs="Times New Roman"/>
          <w:b/>
          <w:bCs/>
          <w:i/>
          <w:iCs/>
          <w:sz w:val="22"/>
          <w:szCs w:val="22"/>
          <w:lang w:val="en-US" w:eastAsia="zh-CN"/>
        </w:rPr>
        <w:t>what is your dislike?</w:t>
      </w:r>
      <w:r w:rsidR="00BF61D1" w:rsidRPr="009D6FDD">
        <w:rPr>
          <w:rFonts w:cs="Times New Roman"/>
          <w:b/>
          <w:bCs/>
          <w:i/>
          <w:iCs/>
          <w:sz w:val="22"/>
          <w:szCs w:val="22"/>
          <w:lang w:val="en-US" w:eastAsia="zh-CN"/>
        </w:rPr>
        <w:t xml:space="preserve"> </w:t>
      </w:r>
      <w:r w:rsidR="005938ED" w:rsidRPr="009D6FDD">
        <w:rPr>
          <w:rFonts w:cs="Times New Roman"/>
          <w:lang w:val="en-US" w:eastAsia="zh-CN"/>
        </w:rPr>
        <w:t>95% participants</w:t>
      </w:r>
      <w:r w:rsidR="000D12B1" w:rsidRPr="009D6FDD">
        <w:rPr>
          <w:rFonts w:cs="Times New Roman"/>
          <w:lang w:val="en-US" w:eastAsia="zh-CN"/>
        </w:rPr>
        <w:t xml:space="preserve"> were highly rated the dashboard</w:t>
      </w:r>
      <w:r w:rsidR="005D19F2" w:rsidRPr="009D6FDD">
        <w:rPr>
          <w:rFonts w:cs="Times New Roman"/>
          <w:lang w:val="en-US" w:eastAsia="zh-CN"/>
        </w:rPr>
        <w:t xml:space="preserve">, but they do not </w:t>
      </w:r>
      <w:r w:rsidR="00AA3F5F" w:rsidRPr="009D6FDD">
        <w:rPr>
          <w:rFonts w:cs="Times New Roman"/>
          <w:lang w:val="en-US" w:eastAsia="zh-CN"/>
        </w:rPr>
        <w:t xml:space="preserve">have </w:t>
      </w:r>
      <w:r w:rsidR="00CB0648" w:rsidRPr="009D6FDD">
        <w:rPr>
          <w:rFonts w:cs="Times New Roman"/>
          <w:lang w:val="en-US" w:eastAsia="zh-CN"/>
        </w:rPr>
        <w:t xml:space="preserve">any </w:t>
      </w:r>
      <w:r w:rsidR="005D19F2" w:rsidRPr="009D6FDD">
        <w:rPr>
          <w:rFonts w:cs="Times New Roman"/>
          <w:lang w:val="en-US" w:eastAsia="zh-CN"/>
        </w:rPr>
        <w:t xml:space="preserve">interested in </w:t>
      </w:r>
      <w:r w:rsidR="00DB5C5B" w:rsidRPr="009D6FDD">
        <w:rPr>
          <w:rFonts w:cs="Times New Roman"/>
          <w:lang w:val="en-US" w:eastAsia="zh-CN"/>
        </w:rPr>
        <w:t>machine</w:t>
      </w:r>
      <w:r w:rsidR="005D19F2" w:rsidRPr="009D6FDD">
        <w:rPr>
          <w:rFonts w:cs="Times New Roman"/>
          <w:lang w:val="en-US" w:eastAsia="zh-CN"/>
        </w:rPr>
        <w:t xml:space="preserve"> learning or statistical </w:t>
      </w:r>
      <w:r w:rsidR="00262157" w:rsidRPr="009D6FDD">
        <w:rPr>
          <w:rFonts w:cs="Times New Roman"/>
          <w:lang w:val="en-US" w:eastAsia="zh-CN"/>
        </w:rPr>
        <w:t xml:space="preserve">technologies. </w:t>
      </w:r>
    </w:p>
    <w:p w14:paraId="2C81D7D6" w14:textId="1784946A" w:rsidR="00BF17CD" w:rsidRPr="009D6FDD" w:rsidRDefault="00207A4E" w:rsidP="00E7027B">
      <w:pPr>
        <w:rPr>
          <w:rFonts w:cs="Times New Roman"/>
          <w:lang w:val="en-US" w:eastAsia="zh-CN"/>
        </w:rPr>
      </w:pPr>
      <w:r w:rsidRPr="009D6FDD">
        <w:rPr>
          <w:rFonts w:cs="Times New Roman"/>
          <w:b/>
          <w:bCs/>
          <w:lang w:val="en-US" w:eastAsia="zh-CN"/>
        </w:rPr>
        <w:t>Would you like to use it again?</w:t>
      </w:r>
      <w:r w:rsidR="00FE0EA3" w:rsidRPr="009D6FDD">
        <w:rPr>
          <w:rFonts w:cs="Times New Roman"/>
          <w:b/>
          <w:bCs/>
          <w:lang w:val="en-US" w:eastAsia="zh-CN"/>
        </w:rPr>
        <w:t xml:space="preserve"> </w:t>
      </w:r>
      <w:r w:rsidR="001371A4" w:rsidRPr="009D6FDD">
        <w:rPr>
          <w:rFonts w:cs="Times New Roman"/>
          <w:lang w:val="en-US" w:eastAsia="zh-CN"/>
        </w:rPr>
        <w:t>94%</w:t>
      </w:r>
      <w:r w:rsidR="00F47EAC" w:rsidRPr="009D6FDD">
        <w:rPr>
          <w:rFonts w:cs="Times New Roman"/>
          <w:b/>
          <w:bCs/>
          <w:lang w:val="en-US" w:eastAsia="zh-CN"/>
        </w:rPr>
        <w:t xml:space="preserve"> </w:t>
      </w:r>
      <w:r w:rsidR="007C6488" w:rsidRPr="009D6FDD">
        <w:rPr>
          <w:rFonts w:cs="Times New Roman"/>
        </w:rPr>
        <w:t>participant</w:t>
      </w:r>
      <w:r w:rsidR="005938ED" w:rsidRPr="009D6FDD">
        <w:rPr>
          <w:rFonts w:cs="Times New Roman"/>
        </w:rPr>
        <w:t>s</w:t>
      </w:r>
      <w:r w:rsidR="007C6488" w:rsidRPr="009D6FDD">
        <w:rPr>
          <w:rFonts w:cs="Times New Roman"/>
        </w:rPr>
        <w:t xml:space="preserve"> </w:t>
      </w:r>
      <w:r w:rsidR="00465A6D" w:rsidRPr="009D6FDD">
        <w:rPr>
          <w:rFonts w:cs="Times New Roman"/>
          <w:lang w:val="en-US" w:eastAsia="zh-CN"/>
        </w:rPr>
        <w:t>showed their willingness of using the app again.</w:t>
      </w:r>
    </w:p>
    <w:p w14:paraId="111F913F" w14:textId="6C479A36" w:rsidR="00781D3E" w:rsidRPr="009D6FDD" w:rsidRDefault="00207A4E" w:rsidP="00E7027B">
      <w:pPr>
        <w:rPr>
          <w:rFonts w:cs="Times New Roman"/>
        </w:rPr>
      </w:pPr>
      <w:r w:rsidRPr="009D6FDD">
        <w:rPr>
          <w:rFonts w:cs="Times New Roman"/>
          <w:b/>
          <w:bCs/>
          <w:lang w:val="en-US" w:eastAsia="zh-CN"/>
        </w:rPr>
        <w:t>Would you introduce to your friends?</w:t>
      </w:r>
      <w:r w:rsidR="007C6488" w:rsidRPr="009D6FDD">
        <w:rPr>
          <w:rFonts w:cs="Times New Roman"/>
          <w:b/>
          <w:bCs/>
          <w:lang w:val="en-US" w:eastAsia="zh-CN"/>
        </w:rPr>
        <w:t xml:space="preserve"> </w:t>
      </w:r>
      <w:r w:rsidR="007C6488" w:rsidRPr="009D6FDD">
        <w:rPr>
          <w:rFonts w:cs="Times New Roman"/>
          <w:lang w:val="en-US" w:eastAsia="zh-CN"/>
        </w:rPr>
        <w:t xml:space="preserve">98% </w:t>
      </w:r>
      <w:r w:rsidR="007C6488" w:rsidRPr="009D6FDD">
        <w:rPr>
          <w:rFonts w:cs="Times New Roman"/>
        </w:rPr>
        <w:t xml:space="preserve">participant said they would like to introduce to others </w:t>
      </w:r>
      <w:r w:rsidR="00806BA3" w:rsidRPr="009D6FDD">
        <w:rPr>
          <w:rFonts w:cs="Times New Roman"/>
        </w:rPr>
        <w:t xml:space="preserve">as a daily tool for the clinicians. </w:t>
      </w:r>
    </w:p>
    <w:p w14:paraId="11F4003B" w14:textId="175CDAD6" w:rsidR="00020D8F" w:rsidRPr="009D6FDD" w:rsidRDefault="00020D8F" w:rsidP="00E7027B">
      <w:pPr>
        <w:rPr>
          <w:rFonts w:cs="Times New Roman"/>
          <w:lang w:val="en-US" w:eastAsia="zh-CN"/>
        </w:rPr>
      </w:pPr>
    </w:p>
    <w:p w14:paraId="3E830291" w14:textId="4FC07AC3" w:rsidR="002E0779" w:rsidRPr="009D6FDD" w:rsidRDefault="008A6FAE" w:rsidP="00C6674C">
      <w:pPr>
        <w:pStyle w:val="Heading2"/>
        <w:rPr>
          <w:rFonts w:ascii="Times New Roman" w:hAnsi="Times New Roman" w:cs="Times New Roman"/>
        </w:rPr>
      </w:pPr>
      <w:bookmarkStart w:id="171" w:name="_Toc73385438"/>
      <w:r w:rsidRPr="009D6FDD">
        <w:rPr>
          <w:rFonts w:ascii="Times New Roman" w:hAnsi="Times New Roman" w:cs="Times New Roman"/>
        </w:rPr>
        <w:t>6.4.</w:t>
      </w:r>
      <w:r w:rsidR="00B20733" w:rsidRPr="009D6FDD">
        <w:rPr>
          <w:rFonts w:ascii="Times New Roman" w:hAnsi="Times New Roman" w:cs="Times New Roman"/>
        </w:rPr>
        <w:t>4</w:t>
      </w:r>
      <w:r w:rsidRPr="009D6FDD">
        <w:rPr>
          <w:rFonts w:ascii="Times New Roman" w:hAnsi="Times New Roman" w:cs="Times New Roman"/>
        </w:rPr>
        <w:t xml:space="preserve"> Research Question </w:t>
      </w:r>
      <w:r w:rsidR="00244C4A" w:rsidRPr="009D6FDD">
        <w:rPr>
          <w:rFonts w:ascii="Times New Roman" w:hAnsi="Times New Roman" w:cs="Times New Roman"/>
        </w:rPr>
        <w:t>1</w:t>
      </w:r>
      <w:r w:rsidRPr="009D6FDD">
        <w:rPr>
          <w:rFonts w:ascii="Times New Roman" w:hAnsi="Times New Roman" w:cs="Times New Roman"/>
        </w:rPr>
        <w:t xml:space="preserve">: </w:t>
      </w:r>
      <w:r w:rsidR="001D1C48" w:rsidRPr="009D6FDD">
        <w:rPr>
          <w:rFonts w:ascii="Times New Roman" w:hAnsi="Times New Roman" w:cs="Times New Roman"/>
        </w:rPr>
        <w:t>Discussion</w:t>
      </w:r>
      <w:bookmarkEnd w:id="171"/>
    </w:p>
    <w:p w14:paraId="67DC2545" w14:textId="6B07F293" w:rsidR="00A61374" w:rsidRPr="009D6FDD" w:rsidRDefault="00A61374" w:rsidP="00A61374">
      <w:pPr>
        <w:rPr>
          <w:rFonts w:cs="Times New Roman"/>
          <w:b/>
          <w:bCs/>
          <w:i/>
          <w:iCs/>
          <w:sz w:val="22"/>
          <w:szCs w:val="22"/>
          <w:lang w:val="en-US" w:eastAsia="zh-CN"/>
        </w:rPr>
      </w:pPr>
      <w:r w:rsidRPr="009D6FDD">
        <w:rPr>
          <w:rFonts w:cs="Times New Roman"/>
        </w:rPr>
        <w:t xml:space="preserve">After </w:t>
      </w:r>
      <w:r w:rsidR="006F67EC" w:rsidRPr="009D6FDD">
        <w:rPr>
          <w:rFonts w:cs="Times New Roman"/>
        </w:rPr>
        <w:t>calculating</w:t>
      </w:r>
      <w:r w:rsidRPr="009D6FDD">
        <w:rPr>
          <w:rFonts w:cs="Times New Roman"/>
        </w:rPr>
        <w:t xml:space="preserve"> how many questions the experiment and control group can answer correctly</w:t>
      </w:r>
      <w:r w:rsidR="00A14BAD" w:rsidRPr="009D6FDD">
        <w:rPr>
          <w:rFonts w:cs="Times New Roman"/>
        </w:rPr>
        <w:t xml:space="preserve"> based on the table X</w:t>
      </w:r>
      <w:r w:rsidR="00FA539D" w:rsidRPr="009D6FDD">
        <w:rPr>
          <w:rFonts w:cs="Times New Roman"/>
        </w:rPr>
        <w:t xml:space="preserve">, the author made a data visualization to compare the two groups. </w:t>
      </w:r>
      <w:r w:rsidR="001D2AC2" w:rsidRPr="009D6FDD">
        <w:rPr>
          <w:rFonts w:cs="Times New Roman"/>
        </w:rPr>
        <w:t xml:space="preserve">Obviously, </w:t>
      </w:r>
      <w:r w:rsidR="00382516" w:rsidRPr="009D6FDD">
        <w:rPr>
          <w:rFonts w:cs="Times New Roman"/>
        </w:rPr>
        <w:t xml:space="preserve">the </w:t>
      </w:r>
      <w:r w:rsidR="00D61709" w:rsidRPr="009D6FDD">
        <w:rPr>
          <w:rFonts w:cs="Times New Roman"/>
        </w:rPr>
        <w:t xml:space="preserve">experiment </w:t>
      </w:r>
      <w:r w:rsidR="00382516" w:rsidRPr="009D6FDD">
        <w:rPr>
          <w:rFonts w:cs="Times New Roman"/>
        </w:rPr>
        <w:t>group can answer more and more accurate questions</w:t>
      </w:r>
      <w:r w:rsidR="005E43C6" w:rsidRPr="009D6FDD">
        <w:rPr>
          <w:rFonts w:cs="Times New Roman"/>
        </w:rPr>
        <w:t xml:space="preserve"> in comparison with the control group.</w:t>
      </w:r>
      <w:r w:rsidR="0002489D" w:rsidRPr="009D6FDD">
        <w:rPr>
          <w:rFonts w:cs="Times New Roman"/>
        </w:rPr>
        <w:t xml:space="preserve"> And the author also noticed </w:t>
      </w:r>
      <w:r w:rsidR="00642411" w:rsidRPr="009D6FDD">
        <w:rPr>
          <w:rFonts w:cs="Times New Roman"/>
        </w:rPr>
        <w:t xml:space="preserve">the experiment group does have a better understanding of the data itself as they can easily and accurately predict the trend of </w:t>
      </w:r>
      <w:r w:rsidR="00A02440" w:rsidRPr="009D6FDD">
        <w:rPr>
          <w:rFonts w:cs="Times New Roman"/>
        </w:rPr>
        <w:t>data</w:t>
      </w:r>
      <w:r w:rsidR="00441AFC" w:rsidRPr="009D6FDD">
        <w:rPr>
          <w:rFonts w:cs="Times New Roman"/>
        </w:rPr>
        <w:t>(Q</w:t>
      </w:r>
      <w:r w:rsidR="00C60068" w:rsidRPr="009D6FDD">
        <w:rPr>
          <w:rFonts w:cs="Times New Roman"/>
        </w:rPr>
        <w:t>5</w:t>
      </w:r>
      <w:r w:rsidR="00441AFC" w:rsidRPr="009D6FDD">
        <w:rPr>
          <w:rFonts w:cs="Times New Roman"/>
        </w:rPr>
        <w:t>)</w:t>
      </w:r>
      <w:r w:rsidR="002C36BB" w:rsidRPr="009D6FDD">
        <w:rPr>
          <w:rFonts w:cs="Times New Roman"/>
        </w:rPr>
        <w:t>.</w:t>
      </w:r>
      <w:r w:rsidR="00642411" w:rsidRPr="009D6FDD">
        <w:rPr>
          <w:rFonts w:cs="Times New Roman"/>
        </w:rPr>
        <w:t xml:space="preserve"> </w:t>
      </w:r>
      <w:r w:rsidR="00551778" w:rsidRPr="009D6FDD">
        <w:rPr>
          <w:rFonts w:cs="Times New Roman"/>
          <w:lang w:val="en-US" w:eastAsia="zh-CN"/>
        </w:rPr>
        <w:t>It is worth mentioning that</w:t>
      </w:r>
      <w:r w:rsidR="00177827" w:rsidRPr="009D6FDD">
        <w:rPr>
          <w:rFonts w:cs="Times New Roman"/>
          <w:lang w:val="en-US" w:eastAsia="zh-CN"/>
        </w:rPr>
        <w:t xml:space="preserve"> most of them recognized the usefulness and ease of use of the dashboard.</w:t>
      </w:r>
    </w:p>
    <w:p w14:paraId="6A677C5B" w14:textId="7061E6B5" w:rsidR="001627C3" w:rsidRPr="009D6FDD" w:rsidRDefault="00D55327" w:rsidP="007B55C1">
      <w:pPr>
        <w:jc w:val="center"/>
        <w:rPr>
          <w:rFonts w:cs="Times New Roman"/>
        </w:rPr>
      </w:pPr>
      <w:r w:rsidRPr="009D6FDD">
        <w:rPr>
          <w:rFonts w:cs="Times New Roman"/>
          <w:noProof/>
          <w:lang w:val="en-IE" w:eastAsia="en-IE"/>
        </w:rPr>
        <w:drawing>
          <wp:inline distT="0" distB="0" distL="0" distR="0" wp14:anchorId="76DCA0C4" wp14:editId="09107884">
            <wp:extent cx="4729164" cy="2586037"/>
            <wp:effectExtent l="0" t="0" r="14605" b="5080"/>
            <wp:docPr id="71" name="Chart 71">
              <a:extLst xmlns:a="http://schemas.openxmlformats.org/drawingml/2006/main">
                <a:ext uri="{FF2B5EF4-FFF2-40B4-BE49-F238E27FC236}">
                  <a16:creationId xmlns:a16="http://schemas.microsoft.com/office/drawing/2014/main" id="{3A7E82C8-91E6-4406-A7A8-6B3ADDEC21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4BB9581" w14:textId="2760E134" w:rsidR="00435B57" w:rsidRPr="009D6FDD" w:rsidRDefault="007C58CB" w:rsidP="007F3AB5">
      <w:pPr>
        <w:jc w:val="center"/>
        <w:rPr>
          <w:rFonts w:cs="Times New Roman"/>
        </w:rPr>
      </w:pPr>
      <w:bookmarkStart w:id="172" w:name="Figure61"/>
      <w:r w:rsidRPr="009D6FDD">
        <w:rPr>
          <w:rFonts w:cs="Times New Roman"/>
        </w:rPr>
        <w:t>Figure 6.1</w:t>
      </w:r>
      <w:bookmarkEnd w:id="172"/>
      <w:r w:rsidR="00FD7EB2" w:rsidRPr="009D6FDD">
        <w:rPr>
          <w:rFonts w:cs="Times New Roman"/>
        </w:rPr>
        <w:t xml:space="preserve">: </w:t>
      </w:r>
      <w:r w:rsidR="00961B3F" w:rsidRPr="009D6FDD">
        <w:rPr>
          <w:rFonts w:cs="Times New Roman"/>
        </w:rPr>
        <w:t xml:space="preserve">Illustrates the experiment group have a better performance compared with </w:t>
      </w:r>
      <w:r w:rsidR="003748DD" w:rsidRPr="009D6FDD">
        <w:rPr>
          <w:rFonts w:cs="Times New Roman"/>
        </w:rPr>
        <w:t xml:space="preserve">the </w:t>
      </w:r>
      <w:r w:rsidR="00961B3F" w:rsidRPr="009D6FDD">
        <w:rPr>
          <w:rFonts w:cs="Times New Roman"/>
        </w:rPr>
        <w:t>control group</w:t>
      </w:r>
      <w:r w:rsidR="00C05BF4" w:rsidRPr="009D6FDD">
        <w:rPr>
          <w:rFonts w:cs="Times New Roman"/>
        </w:rPr>
        <w:t>.</w:t>
      </w:r>
    </w:p>
    <w:p w14:paraId="629EAD70" w14:textId="36A43996" w:rsidR="00E44F0F" w:rsidRPr="009D6FDD" w:rsidRDefault="00CD598B" w:rsidP="00C6674C">
      <w:pPr>
        <w:pStyle w:val="Heading2"/>
        <w:rPr>
          <w:rFonts w:ascii="Times New Roman" w:hAnsi="Times New Roman" w:cs="Times New Roman"/>
        </w:rPr>
      </w:pPr>
      <w:bookmarkStart w:id="173" w:name="_Toc73385439"/>
      <w:r w:rsidRPr="009D6FDD">
        <w:rPr>
          <w:rFonts w:ascii="Times New Roman" w:hAnsi="Times New Roman" w:cs="Times New Roman"/>
        </w:rPr>
        <w:lastRenderedPageBreak/>
        <w:t>6</w:t>
      </w:r>
      <w:r w:rsidR="00366F39" w:rsidRPr="009D6FDD">
        <w:rPr>
          <w:rFonts w:ascii="Times New Roman" w:hAnsi="Times New Roman" w:cs="Times New Roman"/>
        </w:rPr>
        <w:t>.</w:t>
      </w:r>
      <w:r w:rsidR="00E4528F" w:rsidRPr="009D6FDD">
        <w:rPr>
          <w:rFonts w:ascii="Times New Roman" w:hAnsi="Times New Roman" w:cs="Times New Roman"/>
        </w:rPr>
        <w:t>5</w:t>
      </w:r>
      <w:r w:rsidR="00366F39" w:rsidRPr="009D6FDD">
        <w:rPr>
          <w:rFonts w:ascii="Times New Roman" w:hAnsi="Times New Roman" w:cs="Times New Roman"/>
        </w:rPr>
        <w:t xml:space="preserve"> </w:t>
      </w:r>
      <w:r w:rsidR="00E44F0F" w:rsidRPr="009D6FDD">
        <w:rPr>
          <w:rFonts w:ascii="Times New Roman" w:hAnsi="Times New Roman" w:cs="Times New Roman"/>
        </w:rPr>
        <w:t xml:space="preserve">Research Question </w:t>
      </w:r>
      <w:r w:rsidR="00E14CA1" w:rsidRPr="009D6FDD">
        <w:rPr>
          <w:rFonts w:ascii="Times New Roman" w:hAnsi="Times New Roman" w:cs="Times New Roman"/>
        </w:rPr>
        <w:t>2</w:t>
      </w:r>
      <w:bookmarkEnd w:id="173"/>
    </w:p>
    <w:p w14:paraId="5541F699" w14:textId="43AE7EB8" w:rsidR="00A5670D" w:rsidRPr="009D6FDD" w:rsidRDefault="00A5670D" w:rsidP="00904A9A">
      <w:pPr>
        <w:shd w:val="clear" w:color="auto" w:fill="FFFFFF"/>
        <w:spacing w:before="0" w:after="0" w:line="254" w:lineRule="auto"/>
        <w:ind w:left="360"/>
        <w:jc w:val="left"/>
        <w:rPr>
          <w:rFonts w:cs="Times New Roman"/>
          <w:lang w:val="en-US" w:eastAsia="zh-CN"/>
        </w:rPr>
      </w:pPr>
      <w:r w:rsidRPr="009D6FDD">
        <w:rPr>
          <w:rFonts w:cs="Times New Roman"/>
          <w:lang w:val="en-US" w:eastAsia="zh-CN"/>
        </w:rPr>
        <w:t>How to support doctors in selecting the ‘best’ statistical approaches?  </w:t>
      </w:r>
    </w:p>
    <w:p w14:paraId="1E3ADB77" w14:textId="1BB7B840" w:rsidR="003235A1" w:rsidRPr="009D6FDD" w:rsidRDefault="003235A1" w:rsidP="00C6674C">
      <w:pPr>
        <w:pStyle w:val="Heading2"/>
        <w:rPr>
          <w:rFonts w:ascii="Times New Roman" w:hAnsi="Times New Roman" w:cs="Times New Roman"/>
        </w:rPr>
      </w:pPr>
      <w:bookmarkStart w:id="174" w:name="_Toc73385440"/>
      <w:r w:rsidRPr="009D6FDD">
        <w:rPr>
          <w:rFonts w:ascii="Times New Roman" w:hAnsi="Times New Roman" w:cs="Times New Roman"/>
        </w:rPr>
        <w:t>6.5.1 Experiment</w:t>
      </w:r>
      <w:r w:rsidR="00820CE0" w:rsidRPr="009D6FDD">
        <w:rPr>
          <w:rFonts w:ascii="Times New Roman" w:hAnsi="Times New Roman" w:cs="Times New Roman"/>
        </w:rPr>
        <w:t>s</w:t>
      </w:r>
      <w:bookmarkEnd w:id="174"/>
    </w:p>
    <w:p w14:paraId="32B8E5C2" w14:textId="6B6B01BF" w:rsidR="00701644" w:rsidRPr="009D6FDD" w:rsidRDefault="00701644" w:rsidP="00701644">
      <w:pPr>
        <w:shd w:val="clear" w:color="auto" w:fill="FFFFFF"/>
        <w:spacing w:before="0" w:after="0"/>
        <w:jc w:val="left"/>
        <w:rPr>
          <w:rFonts w:cs="Times New Roman"/>
          <w:sz w:val="23"/>
          <w:szCs w:val="23"/>
        </w:rPr>
      </w:pPr>
      <w:r w:rsidRPr="009D6FDD">
        <w:rPr>
          <w:rFonts w:cs="Times New Roman"/>
          <w:b/>
          <w:bCs/>
          <w:sz w:val="23"/>
          <w:szCs w:val="23"/>
        </w:rPr>
        <w:t xml:space="preserve">Pre-experiment: </w:t>
      </w:r>
      <w:r w:rsidR="00B54589" w:rsidRPr="009D6FDD">
        <w:rPr>
          <w:rFonts w:cs="Times New Roman"/>
          <w:sz w:val="23"/>
          <w:szCs w:val="23"/>
        </w:rPr>
        <w:t>Statistical</w:t>
      </w:r>
      <w:r w:rsidRPr="009D6FDD">
        <w:rPr>
          <w:rFonts w:cs="Times New Roman"/>
          <w:sz w:val="23"/>
          <w:szCs w:val="23"/>
        </w:rPr>
        <w:t xml:space="preserve"> information of this research was provided to each participant (Appendix </w:t>
      </w:r>
      <w:r w:rsidR="003839D9" w:rsidRPr="009D6FDD">
        <w:rPr>
          <w:rFonts w:cs="Times New Roman"/>
          <w:sz w:val="23"/>
          <w:szCs w:val="23"/>
        </w:rPr>
        <w:t>C</w:t>
      </w:r>
      <w:r w:rsidRPr="009D6FDD">
        <w:rPr>
          <w:rFonts w:cs="Times New Roman"/>
          <w:sz w:val="23"/>
          <w:szCs w:val="23"/>
        </w:rPr>
        <w:t xml:space="preserve">).  All the participants were </w:t>
      </w:r>
      <w:r w:rsidR="00161C1C" w:rsidRPr="009D6FDD">
        <w:rPr>
          <w:rFonts w:cs="Times New Roman"/>
          <w:sz w:val="23"/>
          <w:szCs w:val="23"/>
        </w:rPr>
        <w:t>given 15 mins to</w:t>
      </w:r>
      <w:r w:rsidR="002C45CB" w:rsidRPr="009D6FDD">
        <w:rPr>
          <w:rFonts w:cs="Times New Roman"/>
          <w:sz w:val="23"/>
          <w:szCs w:val="23"/>
        </w:rPr>
        <w:t xml:space="preserve"> understand the appendix and </w:t>
      </w:r>
      <w:r w:rsidR="00C66C38" w:rsidRPr="009D6FDD">
        <w:rPr>
          <w:rFonts w:cs="Times New Roman"/>
          <w:sz w:val="23"/>
          <w:szCs w:val="23"/>
        </w:rPr>
        <w:t>10 mins</w:t>
      </w:r>
      <w:r w:rsidR="009F7C02" w:rsidRPr="009D6FDD">
        <w:rPr>
          <w:rFonts w:cs="Times New Roman"/>
          <w:sz w:val="23"/>
          <w:szCs w:val="23"/>
        </w:rPr>
        <w:t xml:space="preserve"> to</w:t>
      </w:r>
      <w:r w:rsidR="00161C1C" w:rsidRPr="009D6FDD">
        <w:rPr>
          <w:rFonts w:cs="Times New Roman"/>
          <w:sz w:val="23"/>
          <w:szCs w:val="23"/>
        </w:rPr>
        <w:t xml:space="preserve"> get </w:t>
      </w:r>
      <w:r w:rsidRPr="009D6FDD">
        <w:rPr>
          <w:rFonts w:cs="Times New Roman"/>
          <w:sz w:val="23"/>
          <w:szCs w:val="23"/>
        </w:rPr>
        <w:t xml:space="preserve">trained </w:t>
      </w:r>
      <w:r w:rsidR="00B000EE" w:rsidRPr="009D6FDD">
        <w:rPr>
          <w:rFonts w:cs="Times New Roman"/>
          <w:sz w:val="23"/>
          <w:szCs w:val="23"/>
        </w:rPr>
        <w:t>of how to</w:t>
      </w:r>
      <w:r w:rsidRPr="009D6FDD">
        <w:rPr>
          <w:rFonts w:cs="Times New Roman"/>
          <w:sz w:val="23"/>
          <w:szCs w:val="23"/>
        </w:rPr>
        <w:t xml:space="preserve"> use the </w:t>
      </w:r>
      <w:r w:rsidR="00820CE0" w:rsidRPr="009D6FDD">
        <w:rPr>
          <w:rFonts w:cs="Times New Roman"/>
          <w:sz w:val="23"/>
          <w:szCs w:val="23"/>
        </w:rPr>
        <w:t xml:space="preserve">scene 2 of the </w:t>
      </w:r>
      <w:r w:rsidRPr="009D6FDD">
        <w:rPr>
          <w:rFonts w:cs="Times New Roman"/>
          <w:sz w:val="23"/>
          <w:szCs w:val="23"/>
        </w:rPr>
        <w:t xml:space="preserve">personalized health analytic dashboards </w:t>
      </w:r>
      <w:r w:rsidR="001C66C0" w:rsidRPr="009D6FDD">
        <w:rPr>
          <w:rFonts w:cs="Times New Roman"/>
          <w:sz w:val="23"/>
          <w:szCs w:val="23"/>
        </w:rPr>
        <w:t>with empty</w:t>
      </w:r>
      <w:r w:rsidRPr="009D6FDD">
        <w:rPr>
          <w:rFonts w:cs="Times New Roman"/>
          <w:sz w:val="23"/>
          <w:szCs w:val="23"/>
        </w:rPr>
        <w:t xml:space="preserve"> dataset. When the experiment starts, please be aware they were only allowed to view the “</w:t>
      </w:r>
      <w:r w:rsidR="00425928" w:rsidRPr="009D6FDD">
        <w:rPr>
          <w:rFonts w:cs="Times New Roman"/>
          <w:sz w:val="23"/>
          <w:szCs w:val="23"/>
        </w:rPr>
        <w:t>Statistical Approach</w:t>
      </w:r>
      <w:r w:rsidRPr="009D6FDD">
        <w:rPr>
          <w:rFonts w:cs="Times New Roman"/>
          <w:sz w:val="23"/>
          <w:szCs w:val="23"/>
        </w:rPr>
        <w:t xml:space="preserve">” </w:t>
      </w:r>
      <w:r w:rsidR="0020464D" w:rsidRPr="009D6FDD">
        <w:rPr>
          <w:rFonts w:cs="Times New Roman"/>
          <w:sz w:val="23"/>
          <w:szCs w:val="23"/>
        </w:rPr>
        <w:t>interface</w:t>
      </w:r>
      <w:r w:rsidRPr="009D6FDD">
        <w:rPr>
          <w:rFonts w:cs="Times New Roman"/>
          <w:sz w:val="23"/>
          <w:szCs w:val="23"/>
        </w:rPr>
        <w:t xml:space="preserve">. </w:t>
      </w:r>
    </w:p>
    <w:p w14:paraId="7A530689" w14:textId="77777777" w:rsidR="00701644" w:rsidRPr="009D6FDD" w:rsidRDefault="00701644" w:rsidP="00701644">
      <w:pPr>
        <w:shd w:val="clear" w:color="auto" w:fill="FFFFFF"/>
        <w:spacing w:before="0" w:after="0"/>
        <w:jc w:val="left"/>
        <w:rPr>
          <w:rFonts w:cs="Times New Roman"/>
          <w:sz w:val="23"/>
          <w:szCs w:val="23"/>
        </w:rPr>
      </w:pPr>
    </w:p>
    <w:p w14:paraId="5E2EA569" w14:textId="40F26324" w:rsidR="00701644" w:rsidRPr="009D6FDD" w:rsidRDefault="00701644" w:rsidP="00701644">
      <w:pPr>
        <w:shd w:val="clear" w:color="auto" w:fill="FFFFFF"/>
        <w:spacing w:before="0" w:after="0"/>
        <w:jc w:val="left"/>
        <w:rPr>
          <w:rFonts w:cs="Times New Roman"/>
          <w:sz w:val="23"/>
          <w:szCs w:val="23"/>
        </w:rPr>
      </w:pPr>
      <w:r w:rsidRPr="009D6FDD">
        <w:rPr>
          <w:rFonts w:cs="Times New Roman"/>
          <w:b/>
          <w:bCs/>
          <w:sz w:val="23"/>
          <w:szCs w:val="23"/>
        </w:rPr>
        <w:t xml:space="preserve">Post experiment: </w:t>
      </w:r>
      <w:r w:rsidR="00451748" w:rsidRPr="009D6FDD">
        <w:rPr>
          <w:rFonts w:cs="Times New Roman"/>
          <w:sz w:val="23"/>
          <w:szCs w:val="23"/>
        </w:rPr>
        <w:t xml:space="preserve">When the experiment start, all the participants allowed to import the dataset into the dashboard. The dashboard after analysis would prompt the picture with </w:t>
      </w:r>
      <w:r w:rsidR="00D56441" w:rsidRPr="009D6FDD">
        <w:rPr>
          <w:rFonts w:cs="Times New Roman"/>
          <w:sz w:val="23"/>
          <w:szCs w:val="23"/>
        </w:rPr>
        <w:t>key KPIs</w:t>
      </w:r>
      <w:r w:rsidR="004D3EC9" w:rsidRPr="009D6FDD">
        <w:rPr>
          <w:rFonts w:cs="Times New Roman"/>
          <w:sz w:val="23"/>
          <w:szCs w:val="23"/>
        </w:rPr>
        <w:t>.</w:t>
      </w:r>
      <w:r w:rsidR="00FC5F2A" w:rsidRPr="009D6FDD">
        <w:rPr>
          <w:rFonts w:cs="Times New Roman"/>
          <w:sz w:val="23"/>
          <w:szCs w:val="23"/>
        </w:rPr>
        <w:t xml:space="preserve"> </w:t>
      </w:r>
      <w:r w:rsidR="00C04FAF" w:rsidRPr="009D6FDD">
        <w:rPr>
          <w:rFonts w:cs="Times New Roman"/>
          <w:sz w:val="23"/>
          <w:szCs w:val="23"/>
        </w:rPr>
        <w:t>The</w:t>
      </w:r>
      <w:r w:rsidRPr="009D6FDD">
        <w:rPr>
          <w:rFonts w:cs="Times New Roman"/>
          <w:sz w:val="23"/>
          <w:szCs w:val="23"/>
        </w:rPr>
        <w:t xml:space="preserve"> participants were requested to try best to understand the </w:t>
      </w:r>
      <w:r w:rsidR="00936191" w:rsidRPr="009D6FDD">
        <w:rPr>
          <w:rFonts w:cs="Times New Roman"/>
          <w:sz w:val="23"/>
          <w:szCs w:val="23"/>
        </w:rPr>
        <w:t>information</w:t>
      </w:r>
      <w:r w:rsidRPr="009D6FDD">
        <w:rPr>
          <w:rFonts w:cs="Times New Roman"/>
          <w:sz w:val="23"/>
          <w:szCs w:val="23"/>
        </w:rPr>
        <w:t xml:space="preserve"> presented </w:t>
      </w:r>
      <w:r w:rsidR="00936191" w:rsidRPr="009D6FDD">
        <w:rPr>
          <w:rFonts w:cs="Times New Roman"/>
          <w:sz w:val="23"/>
          <w:szCs w:val="23"/>
        </w:rPr>
        <w:t xml:space="preserve">on </w:t>
      </w:r>
      <w:r w:rsidR="008739AA" w:rsidRPr="009D6FDD">
        <w:rPr>
          <w:rFonts w:cs="Times New Roman"/>
          <w:sz w:val="23"/>
          <w:szCs w:val="23"/>
        </w:rPr>
        <w:t>the screen and follow the rules</w:t>
      </w:r>
      <w:r w:rsidR="00753961" w:rsidRPr="009D6FDD">
        <w:rPr>
          <w:rFonts w:cs="Times New Roman"/>
          <w:sz w:val="23"/>
          <w:szCs w:val="23"/>
        </w:rPr>
        <w:t xml:space="preserve"> </w:t>
      </w:r>
      <w:r w:rsidR="008739AA" w:rsidRPr="009D6FDD">
        <w:rPr>
          <w:rFonts w:cs="Times New Roman"/>
          <w:sz w:val="23"/>
          <w:szCs w:val="23"/>
        </w:rPr>
        <w:t>(Appendix C)</w:t>
      </w:r>
      <w:r w:rsidRPr="009D6FDD">
        <w:rPr>
          <w:rFonts w:cs="Times New Roman"/>
          <w:sz w:val="23"/>
          <w:szCs w:val="23"/>
        </w:rPr>
        <w:t xml:space="preserve"> </w:t>
      </w:r>
      <w:r w:rsidR="00753961" w:rsidRPr="009D6FDD">
        <w:rPr>
          <w:rFonts w:cs="Times New Roman"/>
          <w:sz w:val="23"/>
          <w:szCs w:val="23"/>
        </w:rPr>
        <w:t xml:space="preserve">to find out the ‘best’ statistical approach. </w:t>
      </w:r>
      <w:r w:rsidR="00A27F84" w:rsidRPr="009D6FDD">
        <w:rPr>
          <w:rFonts w:cs="Times New Roman"/>
          <w:sz w:val="23"/>
          <w:szCs w:val="23"/>
        </w:rPr>
        <w:t>When they were ready, the participants need to raise their hands and answer below questions</w:t>
      </w:r>
      <w:r w:rsidRPr="009D6FDD">
        <w:rPr>
          <w:rFonts w:cs="Times New Roman"/>
          <w:sz w:val="23"/>
          <w:szCs w:val="23"/>
        </w:rPr>
        <w:t>:</w:t>
      </w:r>
    </w:p>
    <w:p w14:paraId="36BC46BC" w14:textId="5C9CA500" w:rsidR="00686CC4" w:rsidRPr="009D6FDD" w:rsidRDefault="00701644" w:rsidP="006630CC">
      <w:pPr>
        <w:rPr>
          <w:rFonts w:cs="Times New Roman"/>
          <w:sz w:val="23"/>
          <w:szCs w:val="23"/>
        </w:rPr>
      </w:pPr>
      <w:r w:rsidRPr="009D6FDD">
        <w:rPr>
          <w:rFonts w:cs="Times New Roman"/>
          <w:sz w:val="23"/>
          <w:szCs w:val="23"/>
        </w:rPr>
        <w:t xml:space="preserve">Q1: </w:t>
      </w:r>
      <w:r w:rsidR="006630CC" w:rsidRPr="009D6FDD">
        <w:rPr>
          <w:rFonts w:cs="Times New Roman"/>
          <w:sz w:val="23"/>
          <w:szCs w:val="23"/>
        </w:rPr>
        <w:t xml:space="preserve">“Please suggest </w:t>
      </w:r>
      <w:r w:rsidR="005855F6" w:rsidRPr="009D6FDD">
        <w:rPr>
          <w:rFonts w:cs="Times New Roman"/>
          <w:sz w:val="23"/>
          <w:szCs w:val="23"/>
        </w:rPr>
        <w:t>the best statistical approach?</w:t>
      </w:r>
      <w:r w:rsidR="006630CC" w:rsidRPr="009D6FDD">
        <w:rPr>
          <w:rFonts w:cs="Times New Roman"/>
          <w:sz w:val="23"/>
          <w:szCs w:val="23"/>
        </w:rPr>
        <w:t>”</w:t>
      </w:r>
    </w:p>
    <w:p w14:paraId="0072EBBD" w14:textId="115C2873" w:rsidR="005B34A6" w:rsidRPr="009D6FDD" w:rsidRDefault="005B34A6" w:rsidP="006630CC">
      <w:pPr>
        <w:rPr>
          <w:rFonts w:cs="Times New Roman"/>
          <w:sz w:val="23"/>
          <w:szCs w:val="23"/>
        </w:rPr>
      </w:pPr>
      <w:r w:rsidRPr="009D6FDD">
        <w:rPr>
          <w:rFonts w:cs="Times New Roman"/>
          <w:sz w:val="23"/>
          <w:szCs w:val="23"/>
        </w:rPr>
        <w:t xml:space="preserve">Q2:” </w:t>
      </w:r>
      <w:r w:rsidR="00574473" w:rsidRPr="009D6FDD">
        <w:rPr>
          <w:rFonts w:cs="Times New Roman"/>
          <w:sz w:val="23"/>
          <w:szCs w:val="23"/>
        </w:rPr>
        <w:t>Please clarify w</w:t>
      </w:r>
      <w:r w:rsidRPr="009D6FDD">
        <w:rPr>
          <w:rFonts w:cs="Times New Roman"/>
          <w:sz w:val="23"/>
          <w:szCs w:val="23"/>
        </w:rPr>
        <w:t xml:space="preserve">hy you </w:t>
      </w:r>
      <w:r w:rsidR="00327FD3" w:rsidRPr="009D6FDD">
        <w:rPr>
          <w:rFonts w:cs="Times New Roman"/>
          <w:sz w:val="23"/>
          <w:szCs w:val="23"/>
        </w:rPr>
        <w:t xml:space="preserve">would </w:t>
      </w:r>
      <w:r w:rsidRPr="009D6FDD">
        <w:rPr>
          <w:rFonts w:cs="Times New Roman"/>
          <w:sz w:val="23"/>
          <w:szCs w:val="23"/>
        </w:rPr>
        <w:t>suggest it</w:t>
      </w:r>
      <w:r w:rsidR="00327FD3" w:rsidRPr="009D6FDD">
        <w:rPr>
          <w:rFonts w:cs="Times New Roman"/>
          <w:sz w:val="23"/>
          <w:szCs w:val="23"/>
        </w:rPr>
        <w:t xml:space="preserve"> as the best statistical approach</w:t>
      </w:r>
      <w:r w:rsidR="0096408F" w:rsidRPr="009D6FDD">
        <w:rPr>
          <w:rFonts w:cs="Times New Roman"/>
          <w:sz w:val="23"/>
          <w:szCs w:val="23"/>
        </w:rPr>
        <w:t>?</w:t>
      </w:r>
      <w:r w:rsidRPr="009D6FDD">
        <w:rPr>
          <w:rFonts w:cs="Times New Roman"/>
          <w:sz w:val="23"/>
          <w:szCs w:val="23"/>
        </w:rPr>
        <w:t>”</w:t>
      </w:r>
    </w:p>
    <w:p w14:paraId="38AEFF3D" w14:textId="0647FCBF" w:rsidR="006B7A8F" w:rsidRPr="009D6FDD" w:rsidRDefault="00701644" w:rsidP="006B7A8F">
      <w:pPr>
        <w:shd w:val="clear" w:color="auto" w:fill="FFFFFF"/>
        <w:spacing w:before="0" w:after="0"/>
        <w:jc w:val="left"/>
        <w:rPr>
          <w:rFonts w:cs="Times New Roman"/>
          <w:sz w:val="23"/>
          <w:szCs w:val="23"/>
        </w:rPr>
      </w:pPr>
      <w:r w:rsidRPr="009D6FDD">
        <w:rPr>
          <w:rFonts w:cs="Times New Roman"/>
          <w:b/>
          <w:bCs/>
          <w:sz w:val="23"/>
          <w:szCs w:val="23"/>
        </w:rPr>
        <w:t xml:space="preserve">Observation: </w:t>
      </w:r>
      <w:r w:rsidR="000F2DA6" w:rsidRPr="009D6FDD">
        <w:rPr>
          <w:rFonts w:cs="Times New Roman"/>
          <w:sz w:val="23"/>
          <w:szCs w:val="23"/>
        </w:rPr>
        <w:t xml:space="preserve">The author </w:t>
      </w:r>
      <w:r w:rsidR="00907022" w:rsidRPr="009D6FDD">
        <w:rPr>
          <w:rFonts w:cs="Times New Roman"/>
          <w:sz w:val="23"/>
          <w:szCs w:val="23"/>
        </w:rPr>
        <w:t xml:space="preserve">observed how they used the app and </w:t>
      </w:r>
      <w:r w:rsidR="000F2DA6" w:rsidRPr="009D6FDD">
        <w:rPr>
          <w:rFonts w:cs="Times New Roman"/>
          <w:sz w:val="23"/>
          <w:szCs w:val="23"/>
        </w:rPr>
        <w:t>collect</w:t>
      </w:r>
      <w:r w:rsidR="007E4E50" w:rsidRPr="009D6FDD">
        <w:rPr>
          <w:rFonts w:cs="Times New Roman"/>
          <w:sz w:val="23"/>
          <w:szCs w:val="23"/>
        </w:rPr>
        <w:t>ed</w:t>
      </w:r>
      <w:r w:rsidR="000F2DA6" w:rsidRPr="009D6FDD">
        <w:rPr>
          <w:rFonts w:cs="Times New Roman"/>
          <w:sz w:val="23"/>
          <w:szCs w:val="23"/>
        </w:rPr>
        <w:t xml:space="preserve"> their answers </w:t>
      </w:r>
      <w:r w:rsidR="00DC7196" w:rsidRPr="009D6FDD">
        <w:rPr>
          <w:rFonts w:cs="Times New Roman"/>
          <w:sz w:val="23"/>
          <w:szCs w:val="23"/>
        </w:rPr>
        <w:t xml:space="preserve">as well </w:t>
      </w:r>
      <w:r w:rsidR="007C09BB" w:rsidRPr="009D6FDD">
        <w:rPr>
          <w:rFonts w:cs="Times New Roman"/>
          <w:sz w:val="23"/>
          <w:szCs w:val="23"/>
        </w:rPr>
        <w:t>as recording</w:t>
      </w:r>
      <w:r w:rsidR="000F2DA6" w:rsidRPr="009D6FDD">
        <w:rPr>
          <w:rFonts w:cs="Times New Roman"/>
          <w:sz w:val="23"/>
          <w:szCs w:val="23"/>
        </w:rPr>
        <w:t xml:space="preserve"> how long time they need to find out the ‘best’ statistical method.</w:t>
      </w:r>
    </w:p>
    <w:p w14:paraId="52FCF570" w14:textId="57D59B2D" w:rsidR="00836F00" w:rsidRPr="009D6FDD" w:rsidRDefault="0081748C" w:rsidP="00C6674C">
      <w:pPr>
        <w:pStyle w:val="Heading2"/>
        <w:rPr>
          <w:rFonts w:ascii="Times New Roman" w:hAnsi="Times New Roman" w:cs="Times New Roman"/>
          <w:sz w:val="23"/>
          <w:szCs w:val="23"/>
        </w:rPr>
      </w:pPr>
      <w:bookmarkStart w:id="175" w:name="_Toc73385441"/>
      <w:r w:rsidRPr="009D6FDD">
        <w:rPr>
          <w:rFonts w:ascii="Times New Roman" w:hAnsi="Times New Roman" w:cs="Times New Roman"/>
        </w:rPr>
        <w:t>6.5.</w:t>
      </w:r>
      <w:r w:rsidR="003F5C50" w:rsidRPr="009D6FDD">
        <w:rPr>
          <w:rFonts w:ascii="Times New Roman" w:hAnsi="Times New Roman" w:cs="Times New Roman"/>
        </w:rPr>
        <w:t>2</w:t>
      </w:r>
      <w:r w:rsidRPr="009D6FDD">
        <w:rPr>
          <w:rFonts w:ascii="Times New Roman" w:hAnsi="Times New Roman" w:cs="Times New Roman"/>
        </w:rPr>
        <w:t xml:space="preserve"> </w:t>
      </w:r>
      <w:r w:rsidR="00964143" w:rsidRPr="009D6FDD">
        <w:rPr>
          <w:rFonts w:ascii="Times New Roman" w:hAnsi="Times New Roman" w:cs="Times New Roman"/>
        </w:rPr>
        <w:t>Control</w:t>
      </w:r>
      <w:r w:rsidRPr="009D6FDD">
        <w:rPr>
          <w:rFonts w:ascii="Times New Roman" w:hAnsi="Times New Roman" w:cs="Times New Roman"/>
        </w:rPr>
        <w:t xml:space="preserve"> Experiment</w:t>
      </w:r>
      <w:bookmarkEnd w:id="175"/>
    </w:p>
    <w:p w14:paraId="41863358" w14:textId="625DABA9" w:rsidR="00A32164" w:rsidRPr="009D6FDD" w:rsidRDefault="00D71920" w:rsidP="00A32164">
      <w:pPr>
        <w:rPr>
          <w:rFonts w:cs="Times New Roman"/>
          <w:sz w:val="23"/>
          <w:szCs w:val="23"/>
          <w:lang w:eastAsia="zh-CN"/>
        </w:rPr>
      </w:pPr>
      <w:r w:rsidRPr="009D6FDD">
        <w:rPr>
          <w:rFonts w:cs="Times New Roman"/>
          <w:b/>
          <w:bCs/>
          <w:sz w:val="23"/>
          <w:szCs w:val="23"/>
        </w:rPr>
        <w:t>Pre-experiment:</w:t>
      </w:r>
      <w:r w:rsidR="000460A6" w:rsidRPr="009D6FDD">
        <w:rPr>
          <w:rFonts w:cs="Times New Roman"/>
          <w:b/>
          <w:bCs/>
          <w:sz w:val="23"/>
          <w:szCs w:val="23"/>
        </w:rPr>
        <w:t xml:space="preserve"> </w:t>
      </w:r>
      <w:r w:rsidR="007E2A32" w:rsidRPr="009D6FDD">
        <w:rPr>
          <w:rFonts w:cs="Times New Roman"/>
          <w:sz w:val="23"/>
          <w:szCs w:val="23"/>
        </w:rPr>
        <w:t xml:space="preserve">This group of participants were </w:t>
      </w:r>
      <w:r w:rsidR="00BF2C1B" w:rsidRPr="009D6FDD">
        <w:rPr>
          <w:rFonts w:cs="Times New Roman"/>
          <w:sz w:val="23"/>
          <w:szCs w:val="23"/>
        </w:rPr>
        <w:t xml:space="preserve">also </w:t>
      </w:r>
      <w:r w:rsidR="007E2A32" w:rsidRPr="009D6FDD">
        <w:rPr>
          <w:rFonts w:cs="Times New Roman"/>
          <w:sz w:val="23"/>
          <w:szCs w:val="23"/>
        </w:rPr>
        <w:t>told to follow the rules to find out the most suitable statistical approach for the research</w:t>
      </w:r>
      <w:r w:rsidR="0071071E" w:rsidRPr="009D6FDD">
        <w:rPr>
          <w:rFonts w:cs="Times New Roman"/>
          <w:sz w:val="23"/>
          <w:szCs w:val="23"/>
        </w:rPr>
        <w:t xml:space="preserve"> </w:t>
      </w:r>
      <w:r w:rsidR="005A5C58" w:rsidRPr="009D6FDD">
        <w:rPr>
          <w:rFonts w:cs="Times New Roman"/>
          <w:sz w:val="23"/>
          <w:szCs w:val="23"/>
        </w:rPr>
        <w:t xml:space="preserve">(see Appendix </w:t>
      </w:r>
      <w:r w:rsidR="00AB6C9A" w:rsidRPr="009D6FDD">
        <w:rPr>
          <w:rFonts w:cs="Times New Roman"/>
          <w:sz w:val="23"/>
          <w:szCs w:val="23"/>
        </w:rPr>
        <w:t>C</w:t>
      </w:r>
      <w:r w:rsidR="005A5C58" w:rsidRPr="009D6FDD">
        <w:rPr>
          <w:rFonts w:cs="Times New Roman"/>
          <w:sz w:val="23"/>
          <w:szCs w:val="23"/>
        </w:rPr>
        <w:t>)</w:t>
      </w:r>
      <w:r w:rsidR="007E2A32" w:rsidRPr="009D6FDD">
        <w:rPr>
          <w:rFonts w:cs="Times New Roman"/>
          <w:sz w:val="23"/>
          <w:szCs w:val="23"/>
        </w:rPr>
        <w:t xml:space="preserve">. </w:t>
      </w:r>
      <w:r w:rsidR="00FE7B57" w:rsidRPr="009D6FDD">
        <w:rPr>
          <w:rFonts w:cs="Times New Roman"/>
          <w:sz w:val="23"/>
          <w:szCs w:val="23"/>
        </w:rPr>
        <w:t xml:space="preserve">They were given 15 mins to review the appendix and </w:t>
      </w:r>
      <w:r w:rsidR="00FE7B57" w:rsidRPr="009D6FDD">
        <w:rPr>
          <w:rFonts w:cs="Times New Roman"/>
          <w:sz w:val="23"/>
          <w:szCs w:val="23"/>
          <w:lang w:eastAsia="zh-CN"/>
        </w:rPr>
        <w:t xml:space="preserve">should be </w:t>
      </w:r>
      <w:r w:rsidR="0012287F" w:rsidRPr="009D6FDD">
        <w:rPr>
          <w:rFonts w:cs="Times New Roman"/>
          <w:sz w:val="23"/>
          <w:szCs w:val="23"/>
          <w:lang w:eastAsia="zh-CN"/>
        </w:rPr>
        <w:t>p</w:t>
      </w:r>
      <w:r w:rsidR="00FE7B57" w:rsidRPr="009D6FDD">
        <w:rPr>
          <w:rFonts w:cs="Times New Roman"/>
          <w:sz w:val="23"/>
          <w:szCs w:val="23"/>
          <w:lang w:eastAsia="zh-CN"/>
        </w:rPr>
        <w:t>roficient</w:t>
      </w:r>
      <w:r w:rsidR="0012287F" w:rsidRPr="009D6FDD">
        <w:rPr>
          <w:rFonts w:cs="Times New Roman"/>
          <w:sz w:val="23"/>
          <w:szCs w:val="23"/>
          <w:lang w:eastAsia="zh-CN"/>
        </w:rPr>
        <w:t xml:space="preserve"> with all the statistical concepts</w:t>
      </w:r>
      <w:r w:rsidR="00075BEF" w:rsidRPr="009D6FDD">
        <w:rPr>
          <w:rFonts w:cs="Times New Roman"/>
          <w:sz w:val="23"/>
          <w:szCs w:val="23"/>
          <w:lang w:eastAsia="zh-CN"/>
        </w:rPr>
        <w:t xml:space="preserve"> and what</w:t>
      </w:r>
      <w:r w:rsidR="003176B3" w:rsidRPr="009D6FDD">
        <w:rPr>
          <w:rFonts w:cs="Times New Roman"/>
          <w:sz w:val="23"/>
          <w:szCs w:val="23"/>
          <w:lang w:eastAsia="zh-CN"/>
        </w:rPr>
        <w:t xml:space="preserve"> i</w:t>
      </w:r>
      <w:r w:rsidR="00075BEF" w:rsidRPr="009D6FDD">
        <w:rPr>
          <w:rFonts w:cs="Times New Roman"/>
          <w:sz w:val="23"/>
          <w:szCs w:val="23"/>
          <w:lang w:eastAsia="zh-CN"/>
        </w:rPr>
        <w:t>s the purpose of using the concept or parameter</w:t>
      </w:r>
      <w:r w:rsidR="0012287F" w:rsidRPr="009D6FDD">
        <w:rPr>
          <w:rFonts w:cs="Times New Roman"/>
          <w:sz w:val="23"/>
          <w:szCs w:val="23"/>
          <w:lang w:eastAsia="zh-CN"/>
        </w:rPr>
        <w:t xml:space="preserve">. </w:t>
      </w:r>
    </w:p>
    <w:p w14:paraId="63C956DA" w14:textId="2F28B0D8" w:rsidR="00F015F3" w:rsidRPr="009D6FDD" w:rsidRDefault="004A77C6" w:rsidP="00F015F3">
      <w:pPr>
        <w:shd w:val="clear" w:color="auto" w:fill="FFFFFF"/>
        <w:spacing w:before="0" w:after="0"/>
        <w:jc w:val="left"/>
        <w:rPr>
          <w:rFonts w:cs="Times New Roman"/>
          <w:sz w:val="23"/>
          <w:szCs w:val="23"/>
        </w:rPr>
      </w:pPr>
      <w:r w:rsidRPr="009D6FDD">
        <w:rPr>
          <w:rFonts w:cs="Times New Roman"/>
          <w:b/>
          <w:bCs/>
          <w:sz w:val="23"/>
          <w:szCs w:val="23"/>
        </w:rPr>
        <w:t>Post experiment:</w:t>
      </w:r>
      <w:r w:rsidR="00D61196" w:rsidRPr="009D6FDD">
        <w:rPr>
          <w:rFonts w:cs="Times New Roman"/>
          <w:sz w:val="23"/>
          <w:szCs w:val="23"/>
        </w:rPr>
        <w:t xml:space="preserve"> The participants were given a complete dataset and they were told to use whatever method they like to understand and figure out the ‘best’ statistical approach.  </w:t>
      </w:r>
      <w:r w:rsidR="007C63B3" w:rsidRPr="009D6FDD">
        <w:rPr>
          <w:rFonts w:cs="Times New Roman"/>
          <w:sz w:val="23"/>
          <w:szCs w:val="23"/>
        </w:rPr>
        <w:t xml:space="preserve">The author also allowed them to search the internet as long as they can find the most suitable statistical approach. </w:t>
      </w:r>
      <w:r w:rsidR="00335755" w:rsidRPr="009D6FDD">
        <w:rPr>
          <w:rFonts w:cs="Times New Roman"/>
          <w:sz w:val="23"/>
          <w:szCs w:val="23"/>
        </w:rPr>
        <w:t>They can</w:t>
      </w:r>
      <w:r w:rsidR="007F525A" w:rsidRPr="009D6FDD">
        <w:rPr>
          <w:rFonts w:cs="Times New Roman"/>
          <w:sz w:val="23"/>
          <w:szCs w:val="23"/>
        </w:rPr>
        <w:t xml:space="preserve"> also</w:t>
      </w:r>
      <w:r w:rsidR="00335755" w:rsidRPr="009D6FDD">
        <w:rPr>
          <w:rFonts w:cs="Times New Roman"/>
          <w:sz w:val="23"/>
          <w:szCs w:val="23"/>
        </w:rPr>
        <w:t xml:space="preserve"> ask</w:t>
      </w:r>
      <w:r w:rsidR="002E1218" w:rsidRPr="009D6FDD">
        <w:rPr>
          <w:rFonts w:cs="Times New Roman"/>
          <w:sz w:val="23"/>
          <w:szCs w:val="23"/>
        </w:rPr>
        <w:t xml:space="preserve"> for</w:t>
      </w:r>
      <w:r w:rsidR="00335755" w:rsidRPr="009D6FDD">
        <w:rPr>
          <w:rFonts w:cs="Times New Roman"/>
          <w:sz w:val="23"/>
          <w:szCs w:val="23"/>
        </w:rPr>
        <w:t xml:space="preserve"> all the related information of the research</w:t>
      </w:r>
      <w:r w:rsidR="00FA7FD6" w:rsidRPr="009D6FDD">
        <w:rPr>
          <w:rFonts w:cs="Times New Roman"/>
          <w:sz w:val="23"/>
          <w:szCs w:val="23"/>
        </w:rPr>
        <w:t>.</w:t>
      </w:r>
      <w:r w:rsidR="00F015F3" w:rsidRPr="009D6FDD">
        <w:rPr>
          <w:rFonts w:cs="Times New Roman"/>
          <w:sz w:val="23"/>
          <w:szCs w:val="23"/>
        </w:rPr>
        <w:t xml:space="preserve"> When they were ready, the participants need to raise their hands and answer below questions:</w:t>
      </w:r>
    </w:p>
    <w:p w14:paraId="3E15DFE2" w14:textId="77777777" w:rsidR="00F015F3" w:rsidRPr="009D6FDD" w:rsidRDefault="00F015F3" w:rsidP="00F015F3">
      <w:pPr>
        <w:rPr>
          <w:rFonts w:cs="Times New Roman"/>
          <w:sz w:val="23"/>
          <w:szCs w:val="23"/>
        </w:rPr>
      </w:pPr>
      <w:r w:rsidRPr="009D6FDD">
        <w:rPr>
          <w:rFonts w:cs="Times New Roman"/>
          <w:sz w:val="23"/>
          <w:szCs w:val="23"/>
        </w:rPr>
        <w:t>Q1: “Please suggest the best statistical approach?”</w:t>
      </w:r>
    </w:p>
    <w:p w14:paraId="669463A7" w14:textId="2D7C76E5" w:rsidR="004A77C6" w:rsidRPr="009D6FDD" w:rsidRDefault="00F015F3" w:rsidP="00A32164">
      <w:pPr>
        <w:rPr>
          <w:rFonts w:cs="Times New Roman"/>
          <w:sz w:val="23"/>
          <w:szCs w:val="23"/>
        </w:rPr>
      </w:pPr>
      <w:r w:rsidRPr="009D6FDD">
        <w:rPr>
          <w:rFonts w:cs="Times New Roman"/>
          <w:sz w:val="23"/>
          <w:szCs w:val="23"/>
        </w:rPr>
        <w:t>Q2:” Please clarify why you would suggest it as the best statistical approach?”</w:t>
      </w:r>
    </w:p>
    <w:p w14:paraId="3A8A03DC" w14:textId="01C143C5" w:rsidR="000C656B" w:rsidRPr="009D6FDD" w:rsidRDefault="000C656B" w:rsidP="0016386A">
      <w:pPr>
        <w:shd w:val="clear" w:color="auto" w:fill="FFFFFF"/>
        <w:spacing w:before="0" w:after="0"/>
        <w:jc w:val="left"/>
        <w:rPr>
          <w:rFonts w:cs="Times New Roman"/>
          <w:sz w:val="23"/>
          <w:szCs w:val="23"/>
        </w:rPr>
      </w:pPr>
      <w:r w:rsidRPr="009D6FDD">
        <w:rPr>
          <w:rFonts w:cs="Times New Roman"/>
          <w:b/>
          <w:bCs/>
          <w:sz w:val="23"/>
          <w:szCs w:val="23"/>
        </w:rPr>
        <w:lastRenderedPageBreak/>
        <w:t xml:space="preserve">Observation: </w:t>
      </w:r>
      <w:r w:rsidRPr="009D6FDD">
        <w:rPr>
          <w:rFonts w:cs="Times New Roman"/>
          <w:sz w:val="23"/>
          <w:szCs w:val="23"/>
        </w:rPr>
        <w:t>The author collected their answers and record how long time they need to find out the ‘best’ statistical method.</w:t>
      </w:r>
    </w:p>
    <w:p w14:paraId="64FB29FF" w14:textId="17274FEC" w:rsidR="005F3A05" w:rsidRPr="009D6FDD" w:rsidRDefault="00C214BB" w:rsidP="00C6674C">
      <w:pPr>
        <w:pStyle w:val="Heading2"/>
        <w:rPr>
          <w:rFonts w:ascii="Times New Roman" w:hAnsi="Times New Roman" w:cs="Times New Roman"/>
        </w:rPr>
      </w:pPr>
      <w:bookmarkStart w:id="176" w:name="_Toc73385442"/>
      <w:r w:rsidRPr="009D6FDD">
        <w:rPr>
          <w:rFonts w:ascii="Times New Roman" w:hAnsi="Times New Roman" w:cs="Times New Roman"/>
        </w:rPr>
        <w:t>6</w:t>
      </w:r>
      <w:r w:rsidR="001F2631" w:rsidRPr="009D6FDD">
        <w:rPr>
          <w:rFonts w:ascii="Times New Roman" w:hAnsi="Times New Roman" w:cs="Times New Roman"/>
        </w:rPr>
        <w:t>.</w:t>
      </w:r>
      <w:r w:rsidRPr="009D6FDD">
        <w:rPr>
          <w:rFonts w:ascii="Times New Roman" w:hAnsi="Times New Roman" w:cs="Times New Roman"/>
        </w:rPr>
        <w:t>5</w:t>
      </w:r>
      <w:r w:rsidR="001F2631" w:rsidRPr="009D6FDD">
        <w:rPr>
          <w:rFonts w:ascii="Times New Roman" w:hAnsi="Times New Roman" w:cs="Times New Roman"/>
        </w:rPr>
        <w:t>.</w:t>
      </w:r>
      <w:r w:rsidR="003F5C50" w:rsidRPr="009D6FDD">
        <w:rPr>
          <w:rFonts w:ascii="Times New Roman" w:hAnsi="Times New Roman" w:cs="Times New Roman"/>
        </w:rPr>
        <w:t>3</w:t>
      </w:r>
      <w:r w:rsidR="001F2631" w:rsidRPr="009D6FDD">
        <w:rPr>
          <w:rFonts w:ascii="Times New Roman" w:hAnsi="Times New Roman" w:cs="Times New Roman"/>
        </w:rPr>
        <w:t xml:space="preserve"> Research Question </w:t>
      </w:r>
      <w:r w:rsidR="00E14CA1" w:rsidRPr="009D6FDD">
        <w:rPr>
          <w:rFonts w:ascii="Times New Roman" w:hAnsi="Times New Roman" w:cs="Times New Roman"/>
        </w:rPr>
        <w:t>2</w:t>
      </w:r>
      <w:r w:rsidR="001F2631" w:rsidRPr="009D6FDD">
        <w:rPr>
          <w:rFonts w:ascii="Times New Roman" w:hAnsi="Times New Roman" w:cs="Times New Roman"/>
        </w:rPr>
        <w:t xml:space="preserve">: </w:t>
      </w:r>
      <w:r w:rsidR="00F43CA7" w:rsidRPr="009D6FDD">
        <w:rPr>
          <w:rFonts w:ascii="Times New Roman" w:hAnsi="Times New Roman" w:cs="Times New Roman"/>
        </w:rPr>
        <w:t>Results</w:t>
      </w:r>
      <w:bookmarkEnd w:id="176"/>
    </w:p>
    <w:p w14:paraId="5A31C09D" w14:textId="6EC5F687" w:rsidR="009A39A6" w:rsidRPr="009D6FDD" w:rsidRDefault="009A39A6" w:rsidP="009A39A6">
      <w:pPr>
        <w:rPr>
          <w:rFonts w:cs="Times New Roman"/>
          <w:lang w:eastAsia="zh-CN"/>
        </w:rPr>
      </w:pPr>
      <w:r w:rsidRPr="009D6FDD">
        <w:rPr>
          <w:rFonts w:cs="Times New Roman"/>
        </w:rPr>
        <w:t xml:space="preserve">Table </w:t>
      </w:r>
      <w:r w:rsidR="00541A17" w:rsidRPr="009D6FDD">
        <w:rPr>
          <w:rFonts w:cs="Times New Roman"/>
        </w:rPr>
        <w:t xml:space="preserve">6.5.3 </w:t>
      </w:r>
      <w:r w:rsidR="00BB691B" w:rsidRPr="009D6FDD">
        <w:rPr>
          <w:rFonts w:cs="Times New Roman"/>
        </w:rPr>
        <w:t xml:space="preserve">illustrates the results from the two experiments. </w:t>
      </w:r>
      <w:r w:rsidR="00B13C7F" w:rsidRPr="009D6FDD">
        <w:rPr>
          <w:rFonts w:cs="Times New Roman"/>
        </w:rPr>
        <w:t>We can see the overall result of the experiment group is much better compared with the control group as the first group used little time to answer Q1 and Q2.</w:t>
      </w:r>
      <w:r w:rsidR="003027F2" w:rsidRPr="009D6FDD">
        <w:rPr>
          <w:rFonts w:cs="Times New Roman"/>
        </w:rPr>
        <w:t xml:space="preserve"> </w:t>
      </w:r>
      <w:r w:rsidR="0003479D" w:rsidRPr="009D6FDD">
        <w:rPr>
          <w:rFonts w:cs="Times New Roman"/>
        </w:rPr>
        <w:t>The experiment group only used 4.6 mins average time to answer Q1 and Q2 and their correct rate can reach to 100% and 80%</w:t>
      </w:r>
      <w:r w:rsidR="00C71782" w:rsidRPr="009D6FDD">
        <w:rPr>
          <w:rFonts w:cs="Times New Roman"/>
        </w:rPr>
        <w:t xml:space="preserve">. While the control group need to spend 9.8 mins in average to understand the data and figure out the </w:t>
      </w:r>
      <w:r w:rsidR="00C71782" w:rsidRPr="009D6FDD">
        <w:rPr>
          <w:rFonts w:cs="Times New Roman"/>
          <w:lang w:eastAsia="zh-CN"/>
        </w:rPr>
        <w:t>best statistical approach which almost double time compared with the experiment group.</w:t>
      </w:r>
    </w:p>
    <w:p w14:paraId="75BEBD74" w14:textId="015C06BC" w:rsidR="00A702F2" w:rsidRPr="009D6FDD" w:rsidRDefault="00C8678C" w:rsidP="009A39A6">
      <w:pPr>
        <w:jc w:val="center"/>
        <w:rPr>
          <w:rFonts w:cs="Times New Roman"/>
        </w:rPr>
      </w:pPr>
      <w:r w:rsidRPr="009D6FDD">
        <w:rPr>
          <w:rFonts w:cs="Times New Roman"/>
          <w:noProof/>
        </w:rPr>
        <w:drawing>
          <wp:inline distT="0" distB="0" distL="0" distR="0" wp14:anchorId="427B0EAC" wp14:editId="4396304A">
            <wp:extent cx="3550257" cy="30762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50257" cy="3076286"/>
                    </a:xfrm>
                    <a:prstGeom prst="rect">
                      <a:avLst/>
                    </a:prstGeom>
                  </pic:spPr>
                </pic:pic>
              </a:graphicData>
            </a:graphic>
          </wp:inline>
        </w:drawing>
      </w:r>
    </w:p>
    <w:p w14:paraId="2D1E936E" w14:textId="39605C4B" w:rsidR="00B23EBA" w:rsidRPr="009D6FDD" w:rsidRDefault="00B23EBA" w:rsidP="009A39A6">
      <w:pPr>
        <w:jc w:val="center"/>
        <w:rPr>
          <w:rFonts w:cs="Times New Roman"/>
          <w:lang w:eastAsia="zh-CN"/>
        </w:rPr>
      </w:pPr>
      <w:bookmarkStart w:id="177" w:name="Table63"/>
      <w:r w:rsidRPr="009D6FDD">
        <w:rPr>
          <w:rFonts w:cs="Times New Roman"/>
        </w:rPr>
        <w:t>Table 6.</w:t>
      </w:r>
      <w:r w:rsidR="005B2EA2" w:rsidRPr="009D6FDD">
        <w:rPr>
          <w:rFonts w:cs="Times New Roman"/>
        </w:rPr>
        <w:t>3</w:t>
      </w:r>
      <w:bookmarkEnd w:id="177"/>
      <w:r w:rsidRPr="009D6FDD">
        <w:rPr>
          <w:rFonts w:cs="Times New Roman"/>
        </w:rPr>
        <w:t xml:space="preserve">: </w:t>
      </w:r>
      <w:r w:rsidR="00BB30C6" w:rsidRPr="009D6FDD">
        <w:rPr>
          <w:rFonts w:cs="Times New Roman"/>
        </w:rPr>
        <w:t xml:space="preserve">Overview of the results generated from </w:t>
      </w:r>
      <w:r w:rsidR="004B0157" w:rsidRPr="009D6FDD">
        <w:rPr>
          <w:rFonts w:cs="Times New Roman"/>
        </w:rPr>
        <w:t>research question 2</w:t>
      </w:r>
      <w:r w:rsidR="00AD6C16" w:rsidRPr="009D6FDD">
        <w:rPr>
          <w:rFonts w:cs="Times New Roman"/>
          <w:lang w:eastAsia="zh-CN"/>
        </w:rPr>
        <w:t>.</w:t>
      </w:r>
    </w:p>
    <w:p w14:paraId="40C16F4E" w14:textId="4DA17403" w:rsidR="00C51718" w:rsidRPr="009D6FDD" w:rsidRDefault="0060541E" w:rsidP="009A39A6">
      <w:pPr>
        <w:jc w:val="center"/>
        <w:rPr>
          <w:rFonts w:cs="Times New Roman"/>
        </w:rPr>
      </w:pPr>
      <w:r w:rsidRPr="009D6FDD">
        <w:rPr>
          <w:rFonts w:cs="Times New Roman"/>
          <w:noProof/>
        </w:rPr>
        <w:drawing>
          <wp:inline distT="0" distB="0" distL="0" distR="0" wp14:anchorId="2C3A3FF6" wp14:editId="3A13310D">
            <wp:extent cx="3808675" cy="504673"/>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8675" cy="504673"/>
                    </a:xfrm>
                    <a:prstGeom prst="rect">
                      <a:avLst/>
                    </a:prstGeom>
                  </pic:spPr>
                </pic:pic>
              </a:graphicData>
            </a:graphic>
          </wp:inline>
        </w:drawing>
      </w:r>
    </w:p>
    <w:p w14:paraId="45EC8649" w14:textId="639ABF13" w:rsidR="008A46C7" w:rsidRPr="009D6FDD" w:rsidRDefault="00EF6865" w:rsidP="00F67F38">
      <w:pPr>
        <w:jc w:val="center"/>
        <w:rPr>
          <w:rFonts w:cs="Times New Roman"/>
        </w:rPr>
      </w:pPr>
      <w:r w:rsidRPr="009D6FDD">
        <w:rPr>
          <w:rFonts w:cs="Times New Roman"/>
        </w:rPr>
        <w:t xml:space="preserve">Table 6.4: </w:t>
      </w:r>
      <w:r w:rsidR="00B414D1" w:rsidRPr="009D6FDD">
        <w:rPr>
          <w:rFonts w:cs="Times New Roman"/>
          <w:lang w:val="en-US" w:eastAsia="zh-CN"/>
        </w:rPr>
        <w:t>Time cost when answering Q1 and Q2</w:t>
      </w:r>
      <w:r w:rsidR="00F67F38" w:rsidRPr="009D6FDD">
        <w:rPr>
          <w:rFonts w:cs="Times New Roman"/>
          <w:lang w:val="en-US" w:eastAsia="zh-CN"/>
        </w:rPr>
        <w:t>.</w:t>
      </w:r>
    </w:p>
    <w:p w14:paraId="6CBF1EEE" w14:textId="6136BE1C" w:rsidR="000C44D2" w:rsidRPr="009D6FDD" w:rsidRDefault="000C44D2" w:rsidP="00C6674C">
      <w:pPr>
        <w:pStyle w:val="Heading2"/>
        <w:rPr>
          <w:rFonts w:ascii="Times New Roman" w:hAnsi="Times New Roman" w:cs="Times New Roman"/>
        </w:rPr>
      </w:pPr>
      <w:bookmarkStart w:id="178" w:name="_Toc73385443"/>
      <w:r w:rsidRPr="009D6FDD">
        <w:rPr>
          <w:rFonts w:ascii="Times New Roman" w:hAnsi="Times New Roman" w:cs="Times New Roman"/>
        </w:rPr>
        <w:lastRenderedPageBreak/>
        <w:t>6.5.</w:t>
      </w:r>
      <w:r w:rsidR="003F5C50" w:rsidRPr="009D6FDD">
        <w:rPr>
          <w:rFonts w:ascii="Times New Roman" w:hAnsi="Times New Roman" w:cs="Times New Roman"/>
        </w:rPr>
        <w:t>4</w:t>
      </w:r>
      <w:r w:rsidRPr="009D6FDD">
        <w:rPr>
          <w:rFonts w:ascii="Times New Roman" w:hAnsi="Times New Roman" w:cs="Times New Roman"/>
        </w:rPr>
        <w:t xml:space="preserve"> Research Question 2: </w:t>
      </w:r>
      <w:r w:rsidR="00F43CA7" w:rsidRPr="009D6FDD">
        <w:rPr>
          <w:rFonts w:ascii="Times New Roman" w:hAnsi="Times New Roman" w:cs="Times New Roman"/>
        </w:rPr>
        <w:t>Discussion</w:t>
      </w:r>
      <w:bookmarkEnd w:id="178"/>
    </w:p>
    <w:p w14:paraId="49F8E6E8" w14:textId="13F4B7D7" w:rsidR="000C44D2" w:rsidRPr="009D6FDD" w:rsidRDefault="007F436F" w:rsidP="00AA569E">
      <w:pPr>
        <w:jc w:val="center"/>
        <w:rPr>
          <w:rFonts w:cs="Times New Roman"/>
          <w:lang w:val="en-US" w:eastAsia="zh-CN"/>
        </w:rPr>
      </w:pPr>
      <w:r w:rsidRPr="009D6FDD">
        <w:rPr>
          <w:rFonts w:cs="Times New Roman"/>
          <w:noProof/>
          <w:lang w:val="en-IE" w:eastAsia="en-IE"/>
        </w:rPr>
        <w:drawing>
          <wp:inline distT="0" distB="0" distL="0" distR="0" wp14:anchorId="2E3D5EF1" wp14:editId="5FBECCED">
            <wp:extent cx="4572000" cy="2743200"/>
            <wp:effectExtent l="0" t="0" r="0" b="0"/>
            <wp:docPr id="79" name="Chart 79">
              <a:extLst xmlns:a="http://schemas.openxmlformats.org/drawingml/2006/main">
                <a:ext uri="{FF2B5EF4-FFF2-40B4-BE49-F238E27FC236}">
                  <a16:creationId xmlns:a16="http://schemas.microsoft.com/office/drawing/2014/main" id="{EA431FE6-35BF-4F57-B34D-3267520476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E503A3D" w14:textId="18348CA9" w:rsidR="00D32B0F" w:rsidRPr="009D6FDD" w:rsidRDefault="00D32B0F" w:rsidP="00AA569E">
      <w:pPr>
        <w:jc w:val="center"/>
        <w:rPr>
          <w:rFonts w:cs="Times New Roman"/>
          <w:lang w:val="en-US" w:eastAsia="zh-CN"/>
        </w:rPr>
      </w:pPr>
      <w:bookmarkStart w:id="179" w:name="Figure62"/>
      <w:r w:rsidRPr="009D6FDD">
        <w:rPr>
          <w:rFonts w:cs="Times New Roman"/>
          <w:lang w:val="en-US" w:eastAsia="zh-CN"/>
        </w:rPr>
        <w:t>Figure</w:t>
      </w:r>
      <w:r w:rsidR="00C607E5" w:rsidRPr="009D6FDD">
        <w:rPr>
          <w:rFonts w:cs="Times New Roman"/>
          <w:lang w:val="en-US" w:eastAsia="zh-CN"/>
        </w:rPr>
        <w:t xml:space="preserve"> </w:t>
      </w:r>
      <w:r w:rsidR="002275B6" w:rsidRPr="009D6FDD">
        <w:rPr>
          <w:rFonts w:cs="Times New Roman"/>
          <w:lang w:val="en-US" w:eastAsia="zh-CN"/>
        </w:rPr>
        <w:t>6.2</w:t>
      </w:r>
      <w:bookmarkEnd w:id="179"/>
      <w:r w:rsidRPr="009D6FDD">
        <w:rPr>
          <w:rFonts w:cs="Times New Roman"/>
          <w:lang w:val="en-US" w:eastAsia="zh-CN"/>
        </w:rPr>
        <w:t xml:space="preserve">: </w:t>
      </w:r>
      <w:r w:rsidR="00BA151F" w:rsidRPr="009D6FDD">
        <w:rPr>
          <w:rFonts w:cs="Times New Roman"/>
        </w:rPr>
        <w:t xml:space="preserve">Illustrates the experiment group </w:t>
      </w:r>
      <w:r w:rsidR="004738EA" w:rsidRPr="009D6FDD">
        <w:rPr>
          <w:rFonts w:cs="Times New Roman"/>
        </w:rPr>
        <w:t>cost less time to figure out best statistical approach compared with the</w:t>
      </w:r>
      <w:r w:rsidR="00BA151F" w:rsidRPr="009D6FDD">
        <w:rPr>
          <w:rFonts w:cs="Times New Roman"/>
        </w:rPr>
        <w:t xml:space="preserve"> control group</w:t>
      </w:r>
      <w:r w:rsidR="00FF16E6" w:rsidRPr="009D6FDD">
        <w:rPr>
          <w:rFonts w:cs="Times New Roman"/>
        </w:rPr>
        <w:t>.</w:t>
      </w:r>
    </w:p>
    <w:p w14:paraId="387A0645" w14:textId="0A15D702" w:rsidR="0074628A" w:rsidRPr="009D6FDD" w:rsidRDefault="00EE0FB8" w:rsidP="00C6674C">
      <w:pPr>
        <w:pStyle w:val="Heading2"/>
        <w:rPr>
          <w:rFonts w:ascii="Times New Roman" w:hAnsi="Times New Roman" w:cs="Times New Roman"/>
        </w:rPr>
      </w:pPr>
      <w:bookmarkStart w:id="180" w:name="_Figure_6.5.4:"/>
      <w:bookmarkStart w:id="181" w:name="_Toc73385444"/>
      <w:bookmarkEnd w:id="180"/>
      <w:r w:rsidRPr="009D6FDD">
        <w:rPr>
          <w:rFonts w:ascii="Times New Roman" w:hAnsi="Times New Roman" w:cs="Times New Roman"/>
        </w:rPr>
        <w:t>6.</w:t>
      </w:r>
      <w:r w:rsidR="004452A2" w:rsidRPr="009D6FDD">
        <w:rPr>
          <w:rFonts w:ascii="Times New Roman" w:hAnsi="Times New Roman" w:cs="Times New Roman"/>
        </w:rPr>
        <w:t>6</w:t>
      </w:r>
      <w:r w:rsidR="0074628A" w:rsidRPr="009D6FDD">
        <w:rPr>
          <w:rFonts w:ascii="Times New Roman" w:hAnsi="Times New Roman" w:cs="Times New Roman"/>
        </w:rPr>
        <w:t xml:space="preserve"> Research Question </w:t>
      </w:r>
      <w:r w:rsidR="008A750F" w:rsidRPr="009D6FDD">
        <w:rPr>
          <w:rFonts w:ascii="Times New Roman" w:hAnsi="Times New Roman" w:cs="Times New Roman"/>
        </w:rPr>
        <w:t>3</w:t>
      </w:r>
      <w:bookmarkEnd w:id="181"/>
    </w:p>
    <w:p w14:paraId="541A411D" w14:textId="77777777" w:rsidR="00144272" w:rsidRPr="009D6FDD" w:rsidRDefault="00144272" w:rsidP="00D84EE1">
      <w:pPr>
        <w:shd w:val="clear" w:color="auto" w:fill="FFFFFF"/>
        <w:spacing w:before="0" w:after="0" w:line="254" w:lineRule="auto"/>
        <w:ind w:left="360"/>
        <w:jc w:val="left"/>
        <w:rPr>
          <w:rFonts w:cs="Times New Roman"/>
          <w:lang w:val="en-US" w:eastAsia="zh-CN"/>
        </w:rPr>
      </w:pPr>
    </w:p>
    <w:p w14:paraId="2667A09A" w14:textId="58FF380A" w:rsidR="00AC1D27" w:rsidRPr="009D6FDD" w:rsidRDefault="00AC1D27" w:rsidP="00A5670D">
      <w:pPr>
        <w:shd w:val="clear" w:color="auto" w:fill="FFFFFF"/>
        <w:spacing w:before="0" w:after="0" w:line="254" w:lineRule="auto"/>
        <w:jc w:val="left"/>
        <w:rPr>
          <w:rFonts w:cs="Times New Roman"/>
          <w:lang w:val="en-US" w:eastAsia="zh-CN"/>
        </w:rPr>
      </w:pPr>
      <w:r w:rsidRPr="009D6FDD">
        <w:rPr>
          <w:rFonts w:cs="Times New Roman"/>
          <w:lang w:val="en-US" w:eastAsia="zh-CN"/>
        </w:rPr>
        <w:t>How to help doctors in selecting the ‘best’ M</w:t>
      </w:r>
      <w:r w:rsidR="0057286C" w:rsidRPr="009D6FDD">
        <w:rPr>
          <w:rFonts w:cs="Times New Roman"/>
          <w:lang w:val="en-US" w:eastAsia="zh-CN"/>
        </w:rPr>
        <w:t>achine learning</w:t>
      </w:r>
      <w:r w:rsidRPr="009D6FDD">
        <w:rPr>
          <w:rFonts w:cs="Times New Roman"/>
          <w:lang w:val="en-US" w:eastAsia="zh-CN"/>
        </w:rPr>
        <w:t xml:space="preserve"> approaches?  </w:t>
      </w:r>
    </w:p>
    <w:p w14:paraId="2B160843" w14:textId="4E969640" w:rsidR="00AB0AF9" w:rsidRPr="009D6FDD" w:rsidRDefault="00AB0AF9" w:rsidP="00C6674C">
      <w:pPr>
        <w:pStyle w:val="Heading2"/>
        <w:rPr>
          <w:rFonts w:ascii="Times New Roman" w:hAnsi="Times New Roman" w:cs="Times New Roman"/>
          <w:sz w:val="22"/>
          <w:szCs w:val="22"/>
        </w:rPr>
      </w:pPr>
      <w:bookmarkStart w:id="182" w:name="_Toc73385445"/>
      <w:r w:rsidRPr="009D6FDD">
        <w:rPr>
          <w:rFonts w:ascii="Times New Roman" w:hAnsi="Times New Roman" w:cs="Times New Roman"/>
          <w:sz w:val="22"/>
          <w:szCs w:val="22"/>
        </w:rPr>
        <w:t>6.</w:t>
      </w:r>
      <w:r w:rsidR="00CE6915" w:rsidRPr="009D6FDD">
        <w:rPr>
          <w:rFonts w:ascii="Times New Roman" w:hAnsi="Times New Roman" w:cs="Times New Roman"/>
          <w:sz w:val="22"/>
          <w:szCs w:val="22"/>
        </w:rPr>
        <w:t>6</w:t>
      </w:r>
      <w:r w:rsidRPr="009D6FDD">
        <w:rPr>
          <w:rFonts w:ascii="Times New Roman" w:hAnsi="Times New Roman" w:cs="Times New Roman"/>
          <w:sz w:val="22"/>
          <w:szCs w:val="22"/>
        </w:rPr>
        <w:t>.1 Experiment</w:t>
      </w:r>
      <w:bookmarkEnd w:id="182"/>
    </w:p>
    <w:p w14:paraId="621C4581" w14:textId="407CDA9F" w:rsidR="00B6539F" w:rsidRPr="009D6FDD" w:rsidRDefault="00B6539F" w:rsidP="00B6539F">
      <w:pPr>
        <w:shd w:val="clear" w:color="auto" w:fill="FFFFFF"/>
        <w:spacing w:before="0" w:after="0"/>
        <w:jc w:val="left"/>
        <w:rPr>
          <w:rFonts w:cs="Times New Roman"/>
          <w:sz w:val="23"/>
          <w:szCs w:val="23"/>
        </w:rPr>
      </w:pPr>
      <w:r w:rsidRPr="009D6FDD">
        <w:rPr>
          <w:rFonts w:cs="Times New Roman"/>
          <w:b/>
          <w:bCs/>
          <w:sz w:val="23"/>
          <w:szCs w:val="23"/>
        </w:rPr>
        <w:t xml:space="preserve">Pre-experiment: </w:t>
      </w:r>
      <w:r w:rsidR="00E948AF" w:rsidRPr="009D6FDD">
        <w:rPr>
          <w:rFonts w:cs="Times New Roman"/>
          <w:sz w:val="23"/>
          <w:szCs w:val="23"/>
        </w:rPr>
        <w:t>Machine Learning</w:t>
      </w:r>
      <w:r w:rsidRPr="009D6FDD">
        <w:rPr>
          <w:rFonts w:cs="Times New Roman"/>
          <w:sz w:val="23"/>
          <w:szCs w:val="23"/>
        </w:rPr>
        <w:t xml:space="preserve"> </w:t>
      </w:r>
      <w:r w:rsidR="00F11DDB" w:rsidRPr="009D6FDD">
        <w:rPr>
          <w:rFonts w:cs="Times New Roman"/>
          <w:sz w:val="23"/>
          <w:szCs w:val="23"/>
        </w:rPr>
        <w:t>technology</w:t>
      </w:r>
      <w:r w:rsidRPr="009D6FDD">
        <w:rPr>
          <w:rFonts w:cs="Times New Roman"/>
          <w:sz w:val="23"/>
          <w:szCs w:val="23"/>
        </w:rPr>
        <w:t xml:space="preserve"> provided to each participant (Appendix </w:t>
      </w:r>
      <w:r w:rsidR="00107702" w:rsidRPr="009D6FDD">
        <w:rPr>
          <w:rFonts w:cs="Times New Roman"/>
          <w:sz w:val="23"/>
          <w:szCs w:val="23"/>
          <w:lang w:eastAsia="zh-CN"/>
        </w:rPr>
        <w:t>C</w:t>
      </w:r>
      <w:r w:rsidRPr="009D6FDD">
        <w:rPr>
          <w:rFonts w:cs="Times New Roman"/>
          <w:sz w:val="23"/>
          <w:szCs w:val="23"/>
        </w:rPr>
        <w:t xml:space="preserve">).  All the participants were given 15 mins to understand the appendix and 10 mins to get trained of how to use the scene </w:t>
      </w:r>
      <w:r w:rsidR="002D6B30" w:rsidRPr="009D6FDD">
        <w:rPr>
          <w:rFonts w:cs="Times New Roman"/>
          <w:sz w:val="23"/>
          <w:szCs w:val="23"/>
        </w:rPr>
        <w:t>3</w:t>
      </w:r>
      <w:r w:rsidRPr="009D6FDD">
        <w:rPr>
          <w:rFonts w:cs="Times New Roman"/>
          <w:sz w:val="23"/>
          <w:szCs w:val="23"/>
        </w:rPr>
        <w:t xml:space="preserve"> of the personalized health analytic dashboards with empty dataset. When the experiment starts, please be aware they were only allowed to view the “</w:t>
      </w:r>
      <w:r w:rsidR="007E70CE" w:rsidRPr="009D6FDD">
        <w:rPr>
          <w:rFonts w:cs="Times New Roman"/>
          <w:sz w:val="23"/>
          <w:szCs w:val="23"/>
        </w:rPr>
        <w:t xml:space="preserve">Suggest </w:t>
      </w:r>
      <w:r w:rsidR="00EA0812" w:rsidRPr="009D6FDD">
        <w:rPr>
          <w:rFonts w:cs="Times New Roman"/>
          <w:sz w:val="23"/>
          <w:szCs w:val="23"/>
        </w:rPr>
        <w:t>Machine Learning</w:t>
      </w:r>
      <w:r w:rsidR="007E70CE" w:rsidRPr="009D6FDD">
        <w:rPr>
          <w:rFonts w:cs="Times New Roman"/>
          <w:sz w:val="23"/>
          <w:szCs w:val="23"/>
        </w:rPr>
        <w:t xml:space="preserve"> Model</w:t>
      </w:r>
      <w:r w:rsidRPr="009D6FDD">
        <w:rPr>
          <w:rFonts w:cs="Times New Roman"/>
          <w:sz w:val="23"/>
          <w:szCs w:val="23"/>
        </w:rPr>
        <w:t>”</w:t>
      </w:r>
      <w:r w:rsidR="007E70CE" w:rsidRPr="009D6FDD">
        <w:rPr>
          <w:rFonts w:cs="Times New Roman"/>
          <w:sz w:val="23"/>
          <w:szCs w:val="23"/>
        </w:rPr>
        <w:t xml:space="preserve"> </w:t>
      </w:r>
      <w:r w:rsidRPr="009D6FDD">
        <w:rPr>
          <w:rFonts w:cs="Times New Roman"/>
          <w:sz w:val="23"/>
          <w:szCs w:val="23"/>
        </w:rPr>
        <w:t xml:space="preserve">interface. </w:t>
      </w:r>
    </w:p>
    <w:p w14:paraId="71A363E4" w14:textId="77777777" w:rsidR="00B6539F" w:rsidRPr="009D6FDD" w:rsidRDefault="00B6539F" w:rsidP="00B6539F">
      <w:pPr>
        <w:shd w:val="clear" w:color="auto" w:fill="FFFFFF"/>
        <w:spacing w:before="0" w:after="0"/>
        <w:jc w:val="left"/>
        <w:rPr>
          <w:rFonts w:cs="Times New Roman"/>
          <w:sz w:val="23"/>
          <w:szCs w:val="23"/>
        </w:rPr>
      </w:pPr>
    </w:p>
    <w:p w14:paraId="243C0F9A" w14:textId="709C77C2" w:rsidR="00B6539F" w:rsidRPr="009D6FDD" w:rsidRDefault="00B6539F" w:rsidP="00B6539F">
      <w:pPr>
        <w:shd w:val="clear" w:color="auto" w:fill="FFFFFF"/>
        <w:spacing w:before="0" w:after="0"/>
        <w:jc w:val="left"/>
        <w:rPr>
          <w:rFonts w:cs="Times New Roman"/>
          <w:sz w:val="23"/>
          <w:szCs w:val="23"/>
        </w:rPr>
      </w:pPr>
      <w:r w:rsidRPr="009D6FDD">
        <w:rPr>
          <w:rFonts w:cs="Times New Roman"/>
          <w:b/>
          <w:bCs/>
          <w:sz w:val="23"/>
          <w:szCs w:val="23"/>
        </w:rPr>
        <w:t xml:space="preserve">Post experiment: </w:t>
      </w:r>
      <w:r w:rsidRPr="009D6FDD">
        <w:rPr>
          <w:rFonts w:cs="Times New Roman"/>
          <w:sz w:val="23"/>
          <w:szCs w:val="23"/>
        </w:rPr>
        <w:t xml:space="preserve">When the experiment start, all the participants allowed to import the dataset into the dashboard. The dashboard after analysis would prompt the picture with key KPIs. The participants were requested to try best to understand the information presented on the screen and follow the rules (Appendix </w:t>
      </w:r>
      <w:r w:rsidR="00D52DD1" w:rsidRPr="009D6FDD">
        <w:rPr>
          <w:rFonts w:cs="Times New Roman"/>
          <w:sz w:val="23"/>
          <w:szCs w:val="23"/>
        </w:rPr>
        <w:t>D</w:t>
      </w:r>
      <w:r w:rsidRPr="009D6FDD">
        <w:rPr>
          <w:rFonts w:cs="Times New Roman"/>
          <w:sz w:val="23"/>
          <w:szCs w:val="23"/>
        </w:rPr>
        <w:t xml:space="preserve">) to find out the ‘best’ </w:t>
      </w:r>
      <w:r w:rsidR="002C742F" w:rsidRPr="009D6FDD">
        <w:rPr>
          <w:rFonts w:cs="Times New Roman"/>
          <w:sz w:val="23"/>
          <w:szCs w:val="23"/>
        </w:rPr>
        <w:t>machine learning</w:t>
      </w:r>
      <w:r w:rsidRPr="009D6FDD">
        <w:rPr>
          <w:rFonts w:cs="Times New Roman"/>
          <w:sz w:val="23"/>
          <w:szCs w:val="23"/>
        </w:rPr>
        <w:t xml:space="preserve"> </w:t>
      </w:r>
      <w:r w:rsidR="002C742F" w:rsidRPr="009D6FDD">
        <w:rPr>
          <w:rFonts w:cs="Times New Roman"/>
          <w:sz w:val="23"/>
          <w:szCs w:val="23"/>
        </w:rPr>
        <w:t>model</w:t>
      </w:r>
      <w:r w:rsidRPr="009D6FDD">
        <w:rPr>
          <w:rFonts w:cs="Times New Roman"/>
          <w:sz w:val="23"/>
          <w:szCs w:val="23"/>
        </w:rPr>
        <w:t>. When they were ready, the participants need to raise their hands and answer below questions:</w:t>
      </w:r>
    </w:p>
    <w:p w14:paraId="2F2F3E78" w14:textId="0CD8E78F" w:rsidR="00B6539F" w:rsidRPr="009D6FDD" w:rsidRDefault="00B6539F" w:rsidP="00B6539F">
      <w:pPr>
        <w:rPr>
          <w:rFonts w:cs="Times New Roman"/>
          <w:sz w:val="23"/>
          <w:szCs w:val="23"/>
        </w:rPr>
      </w:pPr>
      <w:r w:rsidRPr="009D6FDD">
        <w:rPr>
          <w:rFonts w:cs="Times New Roman"/>
          <w:sz w:val="23"/>
          <w:szCs w:val="23"/>
        </w:rPr>
        <w:t xml:space="preserve">Q1: “Please suggest the best </w:t>
      </w:r>
      <w:r w:rsidR="00F90F6A" w:rsidRPr="009D6FDD">
        <w:rPr>
          <w:rFonts w:cs="Times New Roman"/>
          <w:sz w:val="23"/>
          <w:szCs w:val="23"/>
        </w:rPr>
        <w:t>machine</w:t>
      </w:r>
      <w:r w:rsidRPr="009D6FDD">
        <w:rPr>
          <w:rFonts w:cs="Times New Roman"/>
          <w:sz w:val="23"/>
          <w:szCs w:val="23"/>
        </w:rPr>
        <w:t xml:space="preserve"> </w:t>
      </w:r>
      <w:r w:rsidR="00F90F6A" w:rsidRPr="009D6FDD">
        <w:rPr>
          <w:rFonts w:cs="Times New Roman"/>
          <w:sz w:val="23"/>
          <w:szCs w:val="23"/>
        </w:rPr>
        <w:t>learning model</w:t>
      </w:r>
      <w:r w:rsidRPr="009D6FDD">
        <w:rPr>
          <w:rFonts w:cs="Times New Roman"/>
          <w:sz w:val="23"/>
          <w:szCs w:val="23"/>
        </w:rPr>
        <w:t>?”</w:t>
      </w:r>
    </w:p>
    <w:p w14:paraId="427C4BEC" w14:textId="751C849A" w:rsidR="00B6539F" w:rsidRPr="009D6FDD" w:rsidRDefault="00B6539F" w:rsidP="00B6539F">
      <w:pPr>
        <w:rPr>
          <w:rFonts w:cs="Times New Roman"/>
          <w:sz w:val="23"/>
          <w:szCs w:val="23"/>
        </w:rPr>
      </w:pPr>
      <w:r w:rsidRPr="009D6FDD">
        <w:rPr>
          <w:rFonts w:cs="Times New Roman"/>
          <w:sz w:val="23"/>
          <w:szCs w:val="23"/>
        </w:rPr>
        <w:t xml:space="preserve">Q2:” Please clarify why you would suggest it as the best </w:t>
      </w:r>
      <w:r w:rsidR="00422AB0" w:rsidRPr="009D6FDD">
        <w:rPr>
          <w:rFonts w:cs="Times New Roman"/>
          <w:sz w:val="23"/>
          <w:szCs w:val="23"/>
        </w:rPr>
        <w:t>machine learning model</w:t>
      </w:r>
      <w:r w:rsidRPr="009D6FDD">
        <w:rPr>
          <w:rFonts w:cs="Times New Roman"/>
          <w:sz w:val="23"/>
          <w:szCs w:val="23"/>
        </w:rPr>
        <w:t>?”</w:t>
      </w:r>
    </w:p>
    <w:p w14:paraId="020EFBE8" w14:textId="094CB88D" w:rsidR="00B6539F" w:rsidRPr="009D6FDD" w:rsidRDefault="00B6539F" w:rsidP="0057286C">
      <w:pPr>
        <w:shd w:val="clear" w:color="auto" w:fill="FFFFFF"/>
        <w:spacing w:before="0" w:after="0"/>
        <w:jc w:val="left"/>
        <w:rPr>
          <w:rFonts w:cs="Times New Roman"/>
          <w:sz w:val="23"/>
          <w:szCs w:val="23"/>
        </w:rPr>
      </w:pPr>
      <w:r w:rsidRPr="009D6FDD">
        <w:rPr>
          <w:rFonts w:cs="Times New Roman"/>
          <w:b/>
          <w:bCs/>
          <w:sz w:val="23"/>
          <w:szCs w:val="23"/>
        </w:rPr>
        <w:lastRenderedPageBreak/>
        <w:t xml:space="preserve">Observation: </w:t>
      </w:r>
      <w:r w:rsidRPr="009D6FDD">
        <w:rPr>
          <w:rFonts w:cs="Times New Roman"/>
          <w:sz w:val="23"/>
          <w:szCs w:val="23"/>
        </w:rPr>
        <w:t xml:space="preserve">The author observed how they used the app and collected their answers as well as recording how long time they need to find out the ‘best’ </w:t>
      </w:r>
      <w:r w:rsidR="00617F5D" w:rsidRPr="009D6FDD">
        <w:rPr>
          <w:rFonts w:cs="Times New Roman"/>
          <w:sz w:val="23"/>
          <w:szCs w:val="23"/>
        </w:rPr>
        <w:t>machine learning model</w:t>
      </w:r>
      <w:r w:rsidRPr="009D6FDD">
        <w:rPr>
          <w:rFonts w:cs="Times New Roman"/>
          <w:sz w:val="23"/>
          <w:szCs w:val="23"/>
        </w:rPr>
        <w:t>.</w:t>
      </w:r>
    </w:p>
    <w:p w14:paraId="0747C344" w14:textId="336CA1D7" w:rsidR="00AB0AF9" w:rsidRPr="009D6FDD" w:rsidRDefault="00AB0AF9" w:rsidP="00C6674C">
      <w:pPr>
        <w:pStyle w:val="Heading2"/>
        <w:rPr>
          <w:rFonts w:ascii="Times New Roman" w:hAnsi="Times New Roman" w:cs="Times New Roman"/>
          <w:sz w:val="22"/>
          <w:szCs w:val="22"/>
        </w:rPr>
      </w:pPr>
      <w:bookmarkStart w:id="183" w:name="_Toc73385446"/>
      <w:r w:rsidRPr="009D6FDD">
        <w:rPr>
          <w:rFonts w:ascii="Times New Roman" w:hAnsi="Times New Roman" w:cs="Times New Roman"/>
          <w:sz w:val="22"/>
          <w:szCs w:val="22"/>
        </w:rPr>
        <w:t>6.</w:t>
      </w:r>
      <w:r w:rsidR="00CE6915" w:rsidRPr="009D6FDD">
        <w:rPr>
          <w:rFonts w:ascii="Times New Roman" w:hAnsi="Times New Roman" w:cs="Times New Roman"/>
          <w:sz w:val="22"/>
          <w:szCs w:val="22"/>
        </w:rPr>
        <w:t>6</w:t>
      </w:r>
      <w:r w:rsidRPr="009D6FDD">
        <w:rPr>
          <w:rFonts w:ascii="Times New Roman" w:hAnsi="Times New Roman" w:cs="Times New Roman"/>
          <w:sz w:val="22"/>
          <w:szCs w:val="22"/>
        </w:rPr>
        <w:t>.2 Control Experiment</w:t>
      </w:r>
      <w:bookmarkEnd w:id="183"/>
    </w:p>
    <w:p w14:paraId="65901BC9" w14:textId="7C76CAAD" w:rsidR="001363F4" w:rsidRPr="009D6FDD" w:rsidRDefault="001363F4" w:rsidP="001363F4">
      <w:pPr>
        <w:rPr>
          <w:rFonts w:cs="Times New Roman"/>
          <w:sz w:val="23"/>
          <w:szCs w:val="23"/>
          <w:lang w:eastAsia="zh-CN"/>
        </w:rPr>
      </w:pPr>
      <w:r w:rsidRPr="009D6FDD">
        <w:rPr>
          <w:rFonts w:cs="Times New Roman"/>
          <w:b/>
          <w:bCs/>
          <w:sz w:val="23"/>
          <w:szCs w:val="23"/>
        </w:rPr>
        <w:t xml:space="preserve">Pre-experiment: </w:t>
      </w:r>
      <w:r w:rsidRPr="009D6FDD">
        <w:rPr>
          <w:rFonts w:cs="Times New Roman"/>
          <w:sz w:val="23"/>
          <w:szCs w:val="23"/>
        </w:rPr>
        <w:t xml:space="preserve">This group of participants were also told to follow the rules to find out the most suitable statistical approach for the research (see Appendix </w:t>
      </w:r>
      <w:r w:rsidR="00411447" w:rsidRPr="009D6FDD">
        <w:rPr>
          <w:rFonts w:cs="Times New Roman"/>
          <w:sz w:val="23"/>
          <w:szCs w:val="23"/>
        </w:rPr>
        <w:t>D</w:t>
      </w:r>
      <w:r w:rsidRPr="009D6FDD">
        <w:rPr>
          <w:rFonts w:cs="Times New Roman"/>
          <w:sz w:val="23"/>
          <w:szCs w:val="23"/>
        </w:rPr>
        <w:t xml:space="preserve">). They were given 15 mins to review the appendix and </w:t>
      </w:r>
      <w:r w:rsidRPr="009D6FDD">
        <w:rPr>
          <w:rFonts w:cs="Times New Roman"/>
          <w:sz w:val="23"/>
          <w:szCs w:val="23"/>
          <w:lang w:eastAsia="zh-CN"/>
        </w:rPr>
        <w:t xml:space="preserve">should be proficient with all the </w:t>
      </w:r>
      <w:r w:rsidR="002D3EA6" w:rsidRPr="009D6FDD">
        <w:rPr>
          <w:rFonts w:cs="Times New Roman"/>
          <w:sz w:val="23"/>
          <w:szCs w:val="23"/>
          <w:lang w:eastAsia="zh-CN"/>
        </w:rPr>
        <w:t>machine learning</w:t>
      </w:r>
      <w:r w:rsidRPr="009D6FDD">
        <w:rPr>
          <w:rFonts w:cs="Times New Roman"/>
          <w:sz w:val="23"/>
          <w:szCs w:val="23"/>
          <w:lang w:eastAsia="zh-CN"/>
        </w:rPr>
        <w:t xml:space="preserve"> concepts and what is the purpose of using the concept or parameter. </w:t>
      </w:r>
    </w:p>
    <w:p w14:paraId="6486E920" w14:textId="625EB3E8" w:rsidR="001363F4" w:rsidRPr="009D6FDD" w:rsidRDefault="001363F4" w:rsidP="001363F4">
      <w:pPr>
        <w:shd w:val="clear" w:color="auto" w:fill="FFFFFF"/>
        <w:spacing w:before="0" w:after="0"/>
        <w:jc w:val="left"/>
        <w:rPr>
          <w:rFonts w:cs="Times New Roman"/>
          <w:sz w:val="23"/>
          <w:szCs w:val="23"/>
        </w:rPr>
      </w:pPr>
      <w:r w:rsidRPr="009D6FDD">
        <w:rPr>
          <w:rFonts w:cs="Times New Roman"/>
          <w:b/>
          <w:bCs/>
          <w:sz w:val="23"/>
          <w:szCs w:val="23"/>
        </w:rPr>
        <w:t>Post experiment:</w:t>
      </w:r>
      <w:r w:rsidRPr="009D6FDD">
        <w:rPr>
          <w:rFonts w:cs="Times New Roman"/>
          <w:sz w:val="23"/>
          <w:szCs w:val="23"/>
        </w:rPr>
        <w:t xml:space="preserve"> The participants were given a complete dataset and they were told to use whatever method they like to understand and figure out the ‘best’ </w:t>
      </w:r>
      <w:r w:rsidR="00E0656A" w:rsidRPr="009D6FDD">
        <w:rPr>
          <w:rFonts w:cs="Times New Roman"/>
          <w:sz w:val="23"/>
          <w:szCs w:val="23"/>
        </w:rPr>
        <w:t>machine learning model</w:t>
      </w:r>
      <w:r w:rsidRPr="009D6FDD">
        <w:rPr>
          <w:rFonts w:cs="Times New Roman"/>
          <w:sz w:val="23"/>
          <w:szCs w:val="23"/>
        </w:rPr>
        <w:t xml:space="preserve">.  The author also allowed them to search the internet as long as they can find the most suitable </w:t>
      </w:r>
      <w:r w:rsidR="00356895" w:rsidRPr="009D6FDD">
        <w:rPr>
          <w:rFonts w:cs="Times New Roman"/>
          <w:sz w:val="23"/>
          <w:szCs w:val="23"/>
        </w:rPr>
        <w:t>model</w:t>
      </w:r>
      <w:r w:rsidRPr="009D6FDD">
        <w:rPr>
          <w:rFonts w:cs="Times New Roman"/>
          <w:sz w:val="23"/>
          <w:szCs w:val="23"/>
        </w:rPr>
        <w:t>. They can also ask for all the related information of the research. When they were ready, the participants need to raise their hands and answer below questions:</w:t>
      </w:r>
    </w:p>
    <w:p w14:paraId="26AA66A4" w14:textId="6931F0E0" w:rsidR="001363F4" w:rsidRPr="009D6FDD" w:rsidRDefault="001363F4" w:rsidP="001363F4">
      <w:pPr>
        <w:rPr>
          <w:rFonts w:cs="Times New Roman"/>
          <w:sz w:val="23"/>
          <w:szCs w:val="23"/>
        </w:rPr>
      </w:pPr>
      <w:r w:rsidRPr="009D6FDD">
        <w:rPr>
          <w:rFonts w:cs="Times New Roman"/>
          <w:sz w:val="23"/>
          <w:szCs w:val="23"/>
        </w:rPr>
        <w:t xml:space="preserve">Q1: “Please suggest the best </w:t>
      </w:r>
      <w:r w:rsidR="00E47E7D" w:rsidRPr="009D6FDD">
        <w:rPr>
          <w:rFonts w:cs="Times New Roman"/>
          <w:sz w:val="23"/>
          <w:szCs w:val="23"/>
        </w:rPr>
        <w:t>machine learning model</w:t>
      </w:r>
      <w:r w:rsidRPr="009D6FDD">
        <w:rPr>
          <w:rFonts w:cs="Times New Roman"/>
          <w:sz w:val="23"/>
          <w:szCs w:val="23"/>
        </w:rPr>
        <w:t>?”</w:t>
      </w:r>
    </w:p>
    <w:p w14:paraId="69898F18" w14:textId="70506D49" w:rsidR="00D41CC4" w:rsidRPr="009D6FDD" w:rsidRDefault="001363F4" w:rsidP="00D41CC4">
      <w:pPr>
        <w:rPr>
          <w:rFonts w:cs="Times New Roman"/>
          <w:sz w:val="23"/>
          <w:szCs w:val="23"/>
        </w:rPr>
      </w:pPr>
      <w:r w:rsidRPr="009D6FDD">
        <w:rPr>
          <w:rFonts w:cs="Times New Roman"/>
          <w:sz w:val="23"/>
          <w:szCs w:val="23"/>
        </w:rPr>
        <w:t xml:space="preserve">Q2:” Please clarify why you would suggest it as the best </w:t>
      </w:r>
      <w:r w:rsidR="00B568A7" w:rsidRPr="009D6FDD">
        <w:rPr>
          <w:rFonts w:cs="Times New Roman"/>
          <w:sz w:val="23"/>
          <w:szCs w:val="23"/>
        </w:rPr>
        <w:t>machine learning model</w:t>
      </w:r>
      <w:r w:rsidRPr="009D6FDD">
        <w:rPr>
          <w:rFonts w:cs="Times New Roman"/>
          <w:sz w:val="23"/>
          <w:szCs w:val="23"/>
        </w:rPr>
        <w:t>?”</w:t>
      </w:r>
    </w:p>
    <w:p w14:paraId="1A6B8665" w14:textId="77777777" w:rsidR="003625D4" w:rsidRPr="009D6FDD" w:rsidRDefault="003625D4" w:rsidP="003625D4">
      <w:pPr>
        <w:shd w:val="clear" w:color="auto" w:fill="FFFFFF"/>
        <w:spacing w:before="0" w:after="0"/>
        <w:jc w:val="left"/>
        <w:rPr>
          <w:rFonts w:cs="Times New Roman"/>
          <w:sz w:val="23"/>
          <w:szCs w:val="23"/>
        </w:rPr>
      </w:pPr>
      <w:r w:rsidRPr="009D6FDD">
        <w:rPr>
          <w:rFonts w:cs="Times New Roman"/>
          <w:b/>
          <w:bCs/>
          <w:sz w:val="23"/>
          <w:szCs w:val="23"/>
        </w:rPr>
        <w:t xml:space="preserve">Observation: </w:t>
      </w:r>
      <w:r w:rsidRPr="009D6FDD">
        <w:rPr>
          <w:rFonts w:cs="Times New Roman"/>
          <w:sz w:val="23"/>
          <w:szCs w:val="23"/>
        </w:rPr>
        <w:t>The author observed how they used the app and collected their answers as well as recording how long time they need to find out the ‘best’ machine learning model.</w:t>
      </w:r>
    </w:p>
    <w:p w14:paraId="587D8F0A" w14:textId="77777777" w:rsidR="003625D4" w:rsidRPr="009D6FDD" w:rsidRDefault="003625D4" w:rsidP="00D41CC4">
      <w:pPr>
        <w:rPr>
          <w:rFonts w:cs="Times New Roman"/>
          <w:sz w:val="23"/>
          <w:szCs w:val="23"/>
        </w:rPr>
      </w:pPr>
    </w:p>
    <w:p w14:paraId="671AC1C5" w14:textId="03745981" w:rsidR="00AB0AF9" w:rsidRPr="009D6FDD" w:rsidRDefault="00AB0AF9" w:rsidP="00C6674C">
      <w:pPr>
        <w:pStyle w:val="Heading2"/>
        <w:rPr>
          <w:rFonts w:ascii="Times New Roman" w:hAnsi="Times New Roman" w:cs="Times New Roman"/>
          <w:sz w:val="22"/>
          <w:szCs w:val="22"/>
        </w:rPr>
      </w:pPr>
      <w:bookmarkStart w:id="184" w:name="_Toc73385447"/>
      <w:r w:rsidRPr="009D6FDD">
        <w:rPr>
          <w:rFonts w:ascii="Times New Roman" w:hAnsi="Times New Roman" w:cs="Times New Roman"/>
          <w:sz w:val="22"/>
          <w:szCs w:val="22"/>
        </w:rPr>
        <w:t>6.</w:t>
      </w:r>
      <w:r w:rsidR="00CE6915" w:rsidRPr="009D6FDD">
        <w:rPr>
          <w:rFonts w:ascii="Times New Roman" w:hAnsi="Times New Roman" w:cs="Times New Roman"/>
          <w:sz w:val="22"/>
          <w:szCs w:val="22"/>
        </w:rPr>
        <w:t>6</w:t>
      </w:r>
      <w:r w:rsidRPr="009D6FDD">
        <w:rPr>
          <w:rFonts w:ascii="Times New Roman" w:hAnsi="Times New Roman" w:cs="Times New Roman"/>
          <w:sz w:val="22"/>
          <w:szCs w:val="22"/>
        </w:rPr>
        <w:t xml:space="preserve">.3 Research Question </w:t>
      </w:r>
      <w:r w:rsidR="006224B3" w:rsidRPr="009D6FDD">
        <w:rPr>
          <w:rFonts w:ascii="Times New Roman" w:hAnsi="Times New Roman" w:cs="Times New Roman"/>
          <w:sz w:val="22"/>
          <w:szCs w:val="22"/>
        </w:rPr>
        <w:t>3</w:t>
      </w:r>
      <w:r w:rsidRPr="009D6FDD">
        <w:rPr>
          <w:rFonts w:ascii="Times New Roman" w:hAnsi="Times New Roman" w:cs="Times New Roman"/>
          <w:sz w:val="22"/>
          <w:szCs w:val="22"/>
        </w:rPr>
        <w:t>: Results</w:t>
      </w:r>
      <w:bookmarkEnd w:id="184"/>
    </w:p>
    <w:p w14:paraId="219A58B2" w14:textId="358F46EE" w:rsidR="00B16F70" w:rsidRPr="009D6FDD" w:rsidRDefault="00B16F70" w:rsidP="00B16F70">
      <w:pPr>
        <w:rPr>
          <w:rFonts w:cs="Times New Roman"/>
        </w:rPr>
      </w:pPr>
      <w:r w:rsidRPr="009D6FDD">
        <w:rPr>
          <w:rFonts w:cs="Times New Roman"/>
        </w:rPr>
        <w:t>Table 6.</w:t>
      </w:r>
      <w:r w:rsidR="00D76059" w:rsidRPr="009D6FDD">
        <w:rPr>
          <w:rFonts w:cs="Times New Roman"/>
        </w:rPr>
        <w:t>6</w:t>
      </w:r>
      <w:r w:rsidRPr="009D6FDD">
        <w:rPr>
          <w:rFonts w:cs="Times New Roman"/>
        </w:rPr>
        <w:t xml:space="preserve">.3 illustrates the </w:t>
      </w:r>
      <w:r w:rsidR="0002399A" w:rsidRPr="009D6FDD">
        <w:rPr>
          <w:rFonts w:cs="Times New Roman"/>
        </w:rPr>
        <w:t>time cost</w:t>
      </w:r>
      <w:r w:rsidRPr="009D6FDD">
        <w:rPr>
          <w:rFonts w:cs="Times New Roman"/>
        </w:rPr>
        <w:t xml:space="preserve"> from the two experiments. </w:t>
      </w:r>
      <w:r w:rsidR="00992ADD" w:rsidRPr="009D6FDD">
        <w:rPr>
          <w:rFonts w:cs="Times New Roman"/>
        </w:rPr>
        <w:t xml:space="preserve">The </w:t>
      </w:r>
      <w:r w:rsidR="002D5B05" w:rsidRPr="009D6FDD">
        <w:rPr>
          <w:rFonts w:cs="Times New Roman"/>
        </w:rPr>
        <w:t xml:space="preserve">control group took </w:t>
      </w:r>
      <w:r w:rsidR="00EE216C" w:rsidRPr="009D6FDD">
        <w:rPr>
          <w:rFonts w:cs="Times New Roman"/>
        </w:rPr>
        <w:t xml:space="preserve">triple time compared with the experiment group. </w:t>
      </w:r>
      <w:r w:rsidR="00131E90" w:rsidRPr="009D6FDD">
        <w:rPr>
          <w:rFonts w:cs="Times New Roman"/>
        </w:rPr>
        <w:t xml:space="preserve">And the experiment </w:t>
      </w:r>
      <w:r w:rsidR="00E05E16" w:rsidRPr="009D6FDD">
        <w:rPr>
          <w:rFonts w:cs="Times New Roman"/>
        </w:rPr>
        <w:t xml:space="preserve">of </w:t>
      </w:r>
      <w:r w:rsidR="00F528EF" w:rsidRPr="009D6FDD">
        <w:rPr>
          <w:rFonts w:cs="Times New Roman"/>
        </w:rPr>
        <w:t xml:space="preserve">scores </w:t>
      </w:r>
      <w:r w:rsidR="00E05E16" w:rsidRPr="009D6FDD">
        <w:rPr>
          <w:rFonts w:cs="Times New Roman"/>
        </w:rPr>
        <w:t>for</w:t>
      </w:r>
      <w:r w:rsidR="00131E90" w:rsidRPr="009D6FDD">
        <w:rPr>
          <w:rFonts w:cs="Times New Roman"/>
        </w:rPr>
        <w:t xml:space="preserve"> Q1 </w:t>
      </w:r>
      <w:r w:rsidR="00E517E5" w:rsidRPr="009D6FDD">
        <w:rPr>
          <w:rFonts w:cs="Times New Roman"/>
        </w:rPr>
        <w:t>was</w:t>
      </w:r>
      <w:r w:rsidR="00131E90" w:rsidRPr="009D6FDD">
        <w:rPr>
          <w:rFonts w:cs="Times New Roman"/>
        </w:rPr>
        <w:t xml:space="preserve"> 10</w:t>
      </w:r>
      <w:r w:rsidR="009C1354" w:rsidRPr="009D6FDD">
        <w:rPr>
          <w:rFonts w:cs="Times New Roman"/>
        </w:rPr>
        <w:t>0</w:t>
      </w:r>
      <w:r w:rsidR="00484040" w:rsidRPr="009D6FDD">
        <w:rPr>
          <w:rFonts w:cs="Times New Roman"/>
        </w:rPr>
        <w:t xml:space="preserve"> which </w:t>
      </w:r>
      <w:r w:rsidR="00E517E5" w:rsidRPr="009D6FDD">
        <w:rPr>
          <w:rFonts w:cs="Times New Roman"/>
        </w:rPr>
        <w:t>was</w:t>
      </w:r>
      <w:r w:rsidR="00484040" w:rsidRPr="009D6FDD">
        <w:rPr>
          <w:rFonts w:cs="Times New Roman"/>
        </w:rPr>
        <w:t xml:space="preserve"> much better than the control group’s </w:t>
      </w:r>
      <w:r w:rsidR="008F5C77" w:rsidRPr="009D6FDD">
        <w:rPr>
          <w:rFonts w:cs="Times New Roman"/>
        </w:rPr>
        <w:t xml:space="preserve">scores </w:t>
      </w:r>
      <w:r w:rsidR="00484040" w:rsidRPr="009D6FDD">
        <w:rPr>
          <w:rFonts w:cs="Times New Roman"/>
        </w:rPr>
        <w:t xml:space="preserve">60. </w:t>
      </w:r>
      <w:r w:rsidR="00BA09EC" w:rsidRPr="009D6FDD">
        <w:rPr>
          <w:rFonts w:cs="Times New Roman"/>
        </w:rPr>
        <w:t>However, for Q2</w:t>
      </w:r>
      <w:r w:rsidR="009D2B1E" w:rsidRPr="009D6FDD">
        <w:rPr>
          <w:rFonts w:cs="Times New Roman"/>
        </w:rPr>
        <w:t xml:space="preserve"> </w:t>
      </w:r>
      <w:r w:rsidR="009D060F" w:rsidRPr="009D6FDD">
        <w:rPr>
          <w:rFonts w:cs="Times New Roman"/>
        </w:rPr>
        <w:t>which designed to check the participant’s understanding of the machine learning</w:t>
      </w:r>
      <w:r w:rsidR="00FE05EA" w:rsidRPr="009D6FDD">
        <w:rPr>
          <w:rFonts w:cs="Times New Roman"/>
        </w:rPr>
        <w:t>,</w:t>
      </w:r>
      <w:r w:rsidR="009D060F" w:rsidRPr="009D6FDD">
        <w:rPr>
          <w:rFonts w:cs="Times New Roman"/>
        </w:rPr>
        <w:t xml:space="preserve"> </w:t>
      </w:r>
      <w:r w:rsidR="009D2B1E" w:rsidRPr="009D6FDD">
        <w:rPr>
          <w:rFonts w:cs="Times New Roman"/>
        </w:rPr>
        <w:t xml:space="preserve">both groups </w:t>
      </w:r>
      <w:r w:rsidR="00325DFD" w:rsidRPr="009D6FDD">
        <w:rPr>
          <w:rFonts w:cs="Times New Roman"/>
        </w:rPr>
        <w:t>gave same result at</w:t>
      </w:r>
      <w:r w:rsidR="000B42C1" w:rsidRPr="009D6FDD">
        <w:rPr>
          <w:rFonts w:cs="Times New Roman"/>
        </w:rPr>
        <w:t xml:space="preserve"> score</w:t>
      </w:r>
      <w:r w:rsidR="00325DFD" w:rsidRPr="009D6FDD">
        <w:rPr>
          <w:rFonts w:cs="Times New Roman"/>
        </w:rPr>
        <w:t xml:space="preserve"> 60. </w:t>
      </w:r>
      <w:r w:rsidR="00196594" w:rsidRPr="009D6FDD">
        <w:rPr>
          <w:rFonts w:cs="Times New Roman"/>
        </w:rPr>
        <w:t>This result</w:t>
      </w:r>
      <w:r w:rsidR="00C8244D" w:rsidRPr="009D6FDD">
        <w:rPr>
          <w:rFonts w:cs="Times New Roman"/>
        </w:rPr>
        <w:t xml:space="preserve"> shows it seems our dashboard </w:t>
      </w:r>
      <w:r w:rsidR="00337998" w:rsidRPr="009D6FDD">
        <w:rPr>
          <w:rFonts w:cs="Times New Roman"/>
        </w:rPr>
        <w:t>does not</w:t>
      </w:r>
      <w:r w:rsidR="00C8244D" w:rsidRPr="009D6FDD">
        <w:rPr>
          <w:rFonts w:cs="Times New Roman"/>
        </w:rPr>
        <w:t xml:space="preserve"> make significant help on the understanding area of our research question</w:t>
      </w:r>
      <w:r w:rsidR="00D130E4" w:rsidRPr="009D6FDD">
        <w:rPr>
          <w:rFonts w:cs="Times New Roman"/>
        </w:rPr>
        <w:t xml:space="preserve"> which needs further investigation.</w:t>
      </w:r>
    </w:p>
    <w:p w14:paraId="385D8B3B" w14:textId="756B6B1C" w:rsidR="00E46C97" w:rsidRPr="009D6FDD" w:rsidRDefault="00F80BD7" w:rsidP="0031578C">
      <w:pPr>
        <w:jc w:val="center"/>
        <w:rPr>
          <w:rFonts w:cs="Times New Roman"/>
          <w:lang w:val="en-US" w:eastAsia="zh-CN"/>
        </w:rPr>
      </w:pPr>
      <w:r w:rsidRPr="009D6FDD">
        <w:rPr>
          <w:rFonts w:cs="Times New Roman"/>
          <w:noProof/>
        </w:rPr>
        <w:lastRenderedPageBreak/>
        <w:drawing>
          <wp:inline distT="0" distB="0" distL="0" distR="0" wp14:anchorId="34F91738" wp14:editId="35F18D9B">
            <wp:extent cx="4074998" cy="3339548"/>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74998" cy="3339548"/>
                    </a:xfrm>
                    <a:prstGeom prst="rect">
                      <a:avLst/>
                    </a:prstGeom>
                  </pic:spPr>
                </pic:pic>
              </a:graphicData>
            </a:graphic>
          </wp:inline>
        </w:drawing>
      </w:r>
    </w:p>
    <w:p w14:paraId="01E55B8C" w14:textId="6857950B" w:rsidR="0031578C" w:rsidRPr="009D6FDD" w:rsidRDefault="0031578C" w:rsidP="0031578C">
      <w:pPr>
        <w:jc w:val="center"/>
        <w:rPr>
          <w:rFonts w:cs="Times New Roman"/>
          <w:lang w:val="en-US" w:eastAsia="zh-CN"/>
        </w:rPr>
      </w:pPr>
      <w:r w:rsidRPr="009D6FDD">
        <w:rPr>
          <w:rFonts w:cs="Times New Roman"/>
          <w:lang w:val="en-US" w:eastAsia="zh-CN"/>
        </w:rPr>
        <w:t>Table 6.</w:t>
      </w:r>
      <w:r w:rsidR="000E627E" w:rsidRPr="009D6FDD">
        <w:rPr>
          <w:rFonts w:cs="Times New Roman"/>
          <w:lang w:val="en-US" w:eastAsia="zh-CN"/>
        </w:rPr>
        <w:t>4</w:t>
      </w:r>
      <w:bookmarkStart w:id="185" w:name="Figure64"/>
      <w:bookmarkEnd w:id="185"/>
      <w:r w:rsidRPr="009D6FDD">
        <w:rPr>
          <w:rFonts w:cs="Times New Roman"/>
          <w:lang w:val="en-US" w:eastAsia="zh-CN"/>
        </w:rPr>
        <w:t>:</w:t>
      </w:r>
      <w:r w:rsidR="000E627E" w:rsidRPr="009D6FDD">
        <w:rPr>
          <w:rFonts w:cs="Times New Roman"/>
          <w:lang w:val="en-US" w:eastAsia="zh-CN"/>
        </w:rPr>
        <w:t xml:space="preserve"> </w:t>
      </w:r>
      <w:r w:rsidR="000E627E" w:rsidRPr="009D6FDD">
        <w:rPr>
          <w:rFonts w:cs="Times New Roman"/>
        </w:rPr>
        <w:t xml:space="preserve">Overview of the results generated from research question </w:t>
      </w:r>
      <w:r w:rsidR="00493AF3" w:rsidRPr="009D6FDD">
        <w:rPr>
          <w:rFonts w:cs="Times New Roman"/>
        </w:rPr>
        <w:t>3</w:t>
      </w:r>
      <w:r w:rsidR="000E627E" w:rsidRPr="009D6FDD">
        <w:rPr>
          <w:rFonts w:cs="Times New Roman"/>
          <w:lang w:eastAsia="zh-CN"/>
        </w:rPr>
        <w:t>.</w:t>
      </w:r>
      <w:r w:rsidRPr="009D6FDD">
        <w:rPr>
          <w:rFonts w:cs="Times New Roman"/>
          <w:lang w:val="en-US" w:eastAsia="zh-CN"/>
        </w:rPr>
        <w:t xml:space="preserve"> </w:t>
      </w:r>
    </w:p>
    <w:p w14:paraId="5954A94A" w14:textId="77777777" w:rsidR="00AD7C2B" w:rsidRPr="009D6FDD" w:rsidRDefault="00AD7C2B" w:rsidP="00AD7C2B">
      <w:pPr>
        <w:jc w:val="center"/>
        <w:rPr>
          <w:rFonts w:cs="Times New Roman"/>
          <w:lang w:val="en-US" w:eastAsia="zh-CN"/>
        </w:rPr>
      </w:pPr>
      <w:r w:rsidRPr="009D6FDD">
        <w:rPr>
          <w:rFonts w:cs="Times New Roman"/>
          <w:noProof/>
        </w:rPr>
        <w:drawing>
          <wp:inline distT="0" distB="0" distL="0" distR="0" wp14:anchorId="3D61EFBE" wp14:editId="2B313138">
            <wp:extent cx="4341412" cy="486280"/>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41412" cy="486280"/>
                    </a:xfrm>
                    <a:prstGeom prst="rect">
                      <a:avLst/>
                    </a:prstGeom>
                  </pic:spPr>
                </pic:pic>
              </a:graphicData>
            </a:graphic>
          </wp:inline>
        </w:drawing>
      </w:r>
    </w:p>
    <w:p w14:paraId="02FDAFFA" w14:textId="0532D0AB" w:rsidR="00AD7C2B" w:rsidRPr="009D6FDD" w:rsidRDefault="00AD7C2B" w:rsidP="00B40242">
      <w:pPr>
        <w:jc w:val="center"/>
        <w:rPr>
          <w:rFonts w:cs="Times New Roman"/>
          <w:lang w:val="en-US" w:eastAsia="zh-CN"/>
        </w:rPr>
      </w:pPr>
      <w:r w:rsidRPr="009D6FDD">
        <w:rPr>
          <w:rFonts w:cs="Times New Roman"/>
          <w:lang w:val="en-US" w:eastAsia="zh-CN"/>
        </w:rPr>
        <w:t xml:space="preserve">Table 6.5: </w:t>
      </w:r>
      <w:r w:rsidR="00B40242" w:rsidRPr="009D6FDD">
        <w:rPr>
          <w:rFonts w:cs="Times New Roman"/>
          <w:lang w:val="en-US" w:eastAsia="zh-CN"/>
        </w:rPr>
        <w:t>Time cost when answering Q1 and Q2</w:t>
      </w:r>
      <w:r w:rsidR="00B414D1" w:rsidRPr="009D6FDD">
        <w:rPr>
          <w:rFonts w:cs="Times New Roman"/>
          <w:lang w:val="en-US" w:eastAsia="zh-CN"/>
        </w:rPr>
        <w:t>.</w:t>
      </w:r>
    </w:p>
    <w:p w14:paraId="08889A01" w14:textId="43F0C718" w:rsidR="00AB0AF9" w:rsidRPr="009D6FDD" w:rsidRDefault="00AB0AF9" w:rsidP="00C6674C">
      <w:pPr>
        <w:pStyle w:val="Heading2"/>
        <w:rPr>
          <w:rFonts w:ascii="Times New Roman" w:hAnsi="Times New Roman" w:cs="Times New Roman"/>
          <w:sz w:val="22"/>
          <w:szCs w:val="22"/>
        </w:rPr>
      </w:pPr>
      <w:bookmarkStart w:id="186" w:name="_Toc73385448"/>
      <w:r w:rsidRPr="009D6FDD">
        <w:rPr>
          <w:rFonts w:ascii="Times New Roman" w:hAnsi="Times New Roman" w:cs="Times New Roman"/>
          <w:sz w:val="22"/>
          <w:szCs w:val="22"/>
        </w:rPr>
        <w:t>6.</w:t>
      </w:r>
      <w:r w:rsidR="00CE6915" w:rsidRPr="009D6FDD">
        <w:rPr>
          <w:rFonts w:ascii="Times New Roman" w:hAnsi="Times New Roman" w:cs="Times New Roman"/>
          <w:sz w:val="22"/>
          <w:szCs w:val="22"/>
        </w:rPr>
        <w:t>6</w:t>
      </w:r>
      <w:r w:rsidRPr="009D6FDD">
        <w:rPr>
          <w:rFonts w:ascii="Times New Roman" w:hAnsi="Times New Roman" w:cs="Times New Roman"/>
          <w:sz w:val="22"/>
          <w:szCs w:val="22"/>
        </w:rPr>
        <w:t xml:space="preserve">.4 Research Question </w:t>
      </w:r>
      <w:r w:rsidR="006224B3" w:rsidRPr="009D6FDD">
        <w:rPr>
          <w:rFonts w:ascii="Times New Roman" w:hAnsi="Times New Roman" w:cs="Times New Roman"/>
          <w:sz w:val="22"/>
          <w:szCs w:val="22"/>
        </w:rPr>
        <w:t>3</w:t>
      </w:r>
      <w:r w:rsidRPr="009D6FDD">
        <w:rPr>
          <w:rFonts w:ascii="Times New Roman" w:hAnsi="Times New Roman" w:cs="Times New Roman"/>
          <w:sz w:val="22"/>
          <w:szCs w:val="22"/>
        </w:rPr>
        <w:t>: Discussion</w:t>
      </w:r>
      <w:bookmarkEnd w:id="186"/>
    </w:p>
    <w:p w14:paraId="0E5BC8B2" w14:textId="6C2FE517" w:rsidR="004F6F9D" w:rsidRPr="009D6FDD" w:rsidRDefault="00D81E1A" w:rsidP="004F6F9D">
      <w:pPr>
        <w:rPr>
          <w:rFonts w:cs="Times New Roman"/>
          <w:lang w:val="en-US" w:eastAsia="zh-CN"/>
        </w:rPr>
      </w:pPr>
      <w:r w:rsidRPr="009D6FDD">
        <w:rPr>
          <w:rFonts w:cs="Times New Roman"/>
          <w:lang w:val="en-US" w:eastAsia="zh-CN"/>
        </w:rPr>
        <w:t xml:space="preserve">Here, the author </w:t>
      </w:r>
      <w:r w:rsidR="00960E65" w:rsidRPr="009D6FDD">
        <w:rPr>
          <w:rFonts w:cs="Times New Roman"/>
          <w:lang w:val="en-US" w:eastAsia="zh-CN"/>
        </w:rPr>
        <w:t xml:space="preserve">made a visualization of these two groups which can clearly illustrate these two groups participant’s performance of the research question 3. </w:t>
      </w:r>
    </w:p>
    <w:p w14:paraId="37254006" w14:textId="3AAACEC4" w:rsidR="00AB0AF9" w:rsidRPr="009D6FDD" w:rsidRDefault="008E113B" w:rsidP="00A326BD">
      <w:pPr>
        <w:jc w:val="center"/>
        <w:rPr>
          <w:rFonts w:cs="Times New Roman"/>
          <w:sz w:val="22"/>
          <w:szCs w:val="22"/>
          <w:lang w:val="en-US"/>
        </w:rPr>
      </w:pPr>
      <w:r w:rsidRPr="009D6FDD">
        <w:rPr>
          <w:rFonts w:cs="Times New Roman"/>
          <w:noProof/>
          <w:lang w:val="en-IE" w:eastAsia="en-IE"/>
        </w:rPr>
        <w:drawing>
          <wp:inline distT="0" distB="0" distL="0" distR="0" wp14:anchorId="45CAFE55" wp14:editId="6995A585">
            <wp:extent cx="4520316" cy="2456953"/>
            <wp:effectExtent l="0" t="0" r="13970" b="635"/>
            <wp:docPr id="80" name="Chart 80">
              <a:extLst xmlns:a="http://schemas.openxmlformats.org/drawingml/2006/main">
                <a:ext uri="{FF2B5EF4-FFF2-40B4-BE49-F238E27FC236}">
                  <a16:creationId xmlns:a16="http://schemas.microsoft.com/office/drawing/2014/main" id="{AD13CB3B-32A0-4BC5-842C-0772DB5BA0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24919D28" w14:textId="2275B142" w:rsidR="00A326BD" w:rsidRPr="009D6FDD" w:rsidRDefault="00A326BD" w:rsidP="00A326BD">
      <w:pPr>
        <w:jc w:val="center"/>
        <w:rPr>
          <w:rFonts w:cs="Times New Roman"/>
          <w:sz w:val="22"/>
          <w:szCs w:val="22"/>
          <w:lang w:val="en-US"/>
        </w:rPr>
      </w:pPr>
      <w:r w:rsidRPr="009D6FDD">
        <w:rPr>
          <w:rFonts w:cs="Times New Roman"/>
          <w:sz w:val="22"/>
          <w:szCs w:val="22"/>
          <w:lang w:val="en-US"/>
        </w:rPr>
        <w:t xml:space="preserve">Figure: </w:t>
      </w:r>
    </w:p>
    <w:p w14:paraId="3772E761" w14:textId="13447034" w:rsidR="00DD4A7C" w:rsidRPr="009D6FDD" w:rsidRDefault="00D8745F" w:rsidP="00C6674C">
      <w:pPr>
        <w:pStyle w:val="Heading2"/>
        <w:rPr>
          <w:rFonts w:ascii="Times New Roman" w:hAnsi="Times New Roman" w:cs="Times New Roman"/>
          <w:sz w:val="22"/>
          <w:szCs w:val="22"/>
        </w:rPr>
      </w:pPr>
      <w:bookmarkStart w:id="187" w:name="_Toc73385449"/>
      <w:r w:rsidRPr="009D6FDD">
        <w:rPr>
          <w:rFonts w:ascii="Times New Roman" w:hAnsi="Times New Roman" w:cs="Times New Roman"/>
          <w:sz w:val="22"/>
          <w:szCs w:val="22"/>
        </w:rPr>
        <w:lastRenderedPageBreak/>
        <w:t>6</w:t>
      </w:r>
      <w:r w:rsidR="00DD4A7C" w:rsidRPr="009D6FDD">
        <w:rPr>
          <w:rFonts w:ascii="Times New Roman" w:hAnsi="Times New Roman" w:cs="Times New Roman"/>
          <w:sz w:val="22"/>
          <w:szCs w:val="22"/>
        </w:rPr>
        <w:t>.</w:t>
      </w:r>
      <w:r w:rsidR="00D97194" w:rsidRPr="009D6FDD">
        <w:rPr>
          <w:rFonts w:ascii="Times New Roman" w:hAnsi="Times New Roman" w:cs="Times New Roman"/>
          <w:sz w:val="22"/>
          <w:szCs w:val="22"/>
        </w:rPr>
        <w:t>7</w:t>
      </w:r>
      <w:r w:rsidR="00DD4A7C" w:rsidRPr="009D6FDD">
        <w:rPr>
          <w:rFonts w:ascii="Times New Roman" w:hAnsi="Times New Roman" w:cs="Times New Roman"/>
          <w:sz w:val="22"/>
          <w:szCs w:val="22"/>
        </w:rPr>
        <w:t xml:space="preserve"> Research Question 4</w:t>
      </w:r>
      <w:bookmarkEnd w:id="187"/>
    </w:p>
    <w:p w14:paraId="4194718F" w14:textId="3722071D" w:rsidR="008F2366" w:rsidRPr="009D6FDD" w:rsidRDefault="008F2366" w:rsidP="008F2366">
      <w:pPr>
        <w:shd w:val="clear" w:color="auto" w:fill="FFFFFF"/>
        <w:spacing w:before="0" w:after="0" w:line="254" w:lineRule="auto"/>
        <w:ind w:left="360"/>
        <w:jc w:val="left"/>
        <w:rPr>
          <w:rFonts w:cs="Times New Roman"/>
          <w:lang w:val="en-US" w:eastAsia="zh-CN"/>
        </w:rPr>
      </w:pPr>
      <w:r w:rsidRPr="009D6FDD">
        <w:rPr>
          <w:rFonts w:cs="Times New Roman"/>
          <w:lang w:val="en-US" w:eastAsia="zh-CN"/>
        </w:rPr>
        <w:t xml:space="preserve">How to use best </w:t>
      </w:r>
      <w:r w:rsidR="00D3711F" w:rsidRPr="009D6FDD">
        <w:rPr>
          <w:rFonts w:cs="Times New Roman"/>
          <w:lang w:val="en-US" w:eastAsia="zh-CN"/>
        </w:rPr>
        <w:t>practice</w:t>
      </w:r>
      <w:r w:rsidRPr="009D6FDD">
        <w:rPr>
          <w:rFonts w:cs="Times New Roman"/>
          <w:lang w:val="en-US" w:eastAsia="zh-CN"/>
        </w:rPr>
        <w:t xml:space="preserve"> in data visualization to support doctors in the interpretation of the results from the M</w:t>
      </w:r>
      <w:r w:rsidR="004039E5" w:rsidRPr="009D6FDD">
        <w:rPr>
          <w:rFonts w:cs="Times New Roman"/>
          <w:lang w:val="en-US" w:eastAsia="zh-CN"/>
        </w:rPr>
        <w:t xml:space="preserve">achine Learning and </w:t>
      </w:r>
      <w:r w:rsidRPr="009D6FDD">
        <w:rPr>
          <w:rFonts w:cs="Times New Roman"/>
          <w:lang w:val="en-US" w:eastAsia="zh-CN"/>
        </w:rPr>
        <w:t>statistical approaches</w:t>
      </w:r>
      <w:r w:rsidR="001D041E" w:rsidRPr="009D6FDD">
        <w:rPr>
          <w:rFonts w:cs="Times New Roman"/>
          <w:lang w:val="en-US" w:eastAsia="zh-CN"/>
        </w:rPr>
        <w:t>.</w:t>
      </w:r>
      <w:r w:rsidRPr="009D6FDD">
        <w:rPr>
          <w:rFonts w:cs="Times New Roman"/>
          <w:lang w:val="en-US" w:eastAsia="zh-CN"/>
        </w:rPr>
        <w:t> </w:t>
      </w:r>
    </w:p>
    <w:p w14:paraId="72B455CE" w14:textId="5BCD7B92" w:rsidR="00D211A0" w:rsidRPr="009D6FDD" w:rsidRDefault="00D211A0" w:rsidP="00AC5437">
      <w:pPr>
        <w:pStyle w:val="Heading2"/>
        <w:rPr>
          <w:rFonts w:ascii="Times New Roman" w:hAnsi="Times New Roman" w:cs="Times New Roman"/>
          <w:bCs w:val="0"/>
          <w:sz w:val="22"/>
          <w:szCs w:val="22"/>
        </w:rPr>
      </w:pPr>
      <w:bookmarkStart w:id="188" w:name="_Toc73385450"/>
      <w:r w:rsidRPr="009D6FDD">
        <w:rPr>
          <w:rFonts w:ascii="Times New Roman" w:hAnsi="Times New Roman" w:cs="Times New Roman"/>
          <w:bCs w:val="0"/>
          <w:sz w:val="22"/>
          <w:szCs w:val="22"/>
        </w:rPr>
        <w:t>6.</w:t>
      </w:r>
      <w:r w:rsidR="008E7CF5" w:rsidRPr="009D6FDD">
        <w:rPr>
          <w:rFonts w:ascii="Times New Roman" w:hAnsi="Times New Roman" w:cs="Times New Roman"/>
          <w:bCs w:val="0"/>
          <w:sz w:val="22"/>
          <w:szCs w:val="22"/>
        </w:rPr>
        <w:t>7</w:t>
      </w:r>
      <w:r w:rsidRPr="009D6FDD">
        <w:rPr>
          <w:rFonts w:ascii="Times New Roman" w:hAnsi="Times New Roman" w:cs="Times New Roman"/>
          <w:bCs w:val="0"/>
          <w:sz w:val="22"/>
          <w:szCs w:val="22"/>
        </w:rPr>
        <w:t>.1 Experiment</w:t>
      </w:r>
      <w:bookmarkEnd w:id="188"/>
    </w:p>
    <w:p w14:paraId="750A781D" w14:textId="241E3EEB" w:rsidR="0069341C" w:rsidRPr="009D6FDD" w:rsidRDefault="009E2639" w:rsidP="00BA16D7">
      <w:pPr>
        <w:rPr>
          <w:rFonts w:cs="Times New Roman"/>
          <w:sz w:val="23"/>
          <w:szCs w:val="23"/>
        </w:rPr>
      </w:pPr>
      <w:r w:rsidRPr="009D6FDD">
        <w:rPr>
          <w:rFonts w:cs="Times New Roman"/>
          <w:b/>
          <w:bCs/>
          <w:sz w:val="23"/>
          <w:szCs w:val="23"/>
        </w:rPr>
        <w:t>Pre-experiment:</w:t>
      </w:r>
      <w:r w:rsidR="00412F99" w:rsidRPr="009D6FDD">
        <w:rPr>
          <w:rFonts w:cs="Times New Roman"/>
          <w:b/>
          <w:bCs/>
          <w:sz w:val="23"/>
          <w:szCs w:val="23"/>
        </w:rPr>
        <w:t xml:space="preserve"> </w:t>
      </w:r>
      <w:r w:rsidR="00412F99" w:rsidRPr="009D6FDD">
        <w:rPr>
          <w:rFonts w:cs="Times New Roman"/>
          <w:sz w:val="23"/>
          <w:szCs w:val="23"/>
        </w:rPr>
        <w:t xml:space="preserve">The author randomly chose </w:t>
      </w:r>
      <w:r w:rsidR="001F5D8D" w:rsidRPr="009D6FDD">
        <w:rPr>
          <w:rFonts w:cs="Times New Roman"/>
          <w:sz w:val="23"/>
          <w:szCs w:val="23"/>
        </w:rPr>
        <w:t>five</w:t>
      </w:r>
      <w:r w:rsidR="00412F99" w:rsidRPr="009D6FDD">
        <w:rPr>
          <w:rFonts w:cs="Times New Roman"/>
          <w:sz w:val="23"/>
          <w:szCs w:val="23"/>
        </w:rPr>
        <w:t xml:space="preserve"> </w:t>
      </w:r>
      <w:r w:rsidR="0008148D" w:rsidRPr="009D6FDD">
        <w:rPr>
          <w:rFonts w:cs="Times New Roman"/>
          <w:sz w:val="23"/>
          <w:szCs w:val="23"/>
        </w:rPr>
        <w:t xml:space="preserve">graphics from </w:t>
      </w:r>
      <w:r w:rsidR="009E5157" w:rsidRPr="009D6FDD">
        <w:rPr>
          <w:rFonts w:cs="Times New Roman"/>
          <w:sz w:val="23"/>
          <w:szCs w:val="23"/>
        </w:rPr>
        <w:t>our analysis</w:t>
      </w:r>
      <w:r w:rsidR="00D94896" w:rsidRPr="009D6FDD">
        <w:rPr>
          <w:rFonts w:cs="Times New Roman"/>
          <w:sz w:val="23"/>
          <w:szCs w:val="23"/>
        </w:rPr>
        <w:t xml:space="preserve"> and </w:t>
      </w:r>
      <w:r w:rsidR="00706262" w:rsidRPr="009D6FDD">
        <w:rPr>
          <w:rFonts w:cs="Times New Roman"/>
          <w:sz w:val="23"/>
          <w:szCs w:val="23"/>
        </w:rPr>
        <w:t>printed them. T</w:t>
      </w:r>
      <w:r w:rsidR="00D94896" w:rsidRPr="009D6FDD">
        <w:rPr>
          <w:rFonts w:cs="Times New Roman"/>
          <w:sz w:val="23"/>
          <w:szCs w:val="23"/>
        </w:rPr>
        <w:t xml:space="preserve">he participants need to observe those graphics and </w:t>
      </w:r>
      <w:r w:rsidR="005E49D9" w:rsidRPr="009D6FDD">
        <w:rPr>
          <w:rFonts w:cs="Times New Roman"/>
          <w:sz w:val="23"/>
          <w:szCs w:val="23"/>
        </w:rPr>
        <w:t xml:space="preserve">try best to explain what information these pictures convey. </w:t>
      </w:r>
    </w:p>
    <w:p w14:paraId="220A2A6C" w14:textId="04502B6F" w:rsidR="00432A82" w:rsidRPr="009D6FDD" w:rsidRDefault="00432A82" w:rsidP="00BA16D7">
      <w:pPr>
        <w:rPr>
          <w:rFonts w:cs="Times New Roman"/>
          <w:bCs/>
          <w:sz w:val="22"/>
          <w:szCs w:val="22"/>
        </w:rPr>
      </w:pPr>
      <w:r w:rsidRPr="009D6FDD">
        <w:rPr>
          <w:rFonts w:cs="Times New Roman"/>
          <w:b/>
          <w:bCs/>
          <w:sz w:val="23"/>
          <w:szCs w:val="23"/>
        </w:rPr>
        <w:t xml:space="preserve">Post-experiment: </w:t>
      </w:r>
      <w:r w:rsidR="004F5C93" w:rsidRPr="009D6FDD">
        <w:rPr>
          <w:rFonts w:cs="Times New Roman"/>
          <w:b/>
          <w:sz w:val="22"/>
          <w:szCs w:val="22"/>
        </w:rPr>
        <w:t xml:space="preserve"> </w:t>
      </w:r>
      <w:r w:rsidR="00417B48" w:rsidRPr="009D6FDD">
        <w:rPr>
          <w:rFonts w:cs="Times New Roman"/>
          <w:bCs/>
          <w:sz w:val="22"/>
          <w:szCs w:val="22"/>
        </w:rPr>
        <w:t>The participants need to write down their understandings on the graph paper</w:t>
      </w:r>
      <w:r w:rsidR="00DF1301" w:rsidRPr="009D6FDD">
        <w:rPr>
          <w:rFonts w:cs="Times New Roman"/>
          <w:bCs/>
          <w:sz w:val="22"/>
          <w:szCs w:val="22"/>
        </w:rPr>
        <w:t xml:space="preserve"> as much as they can. </w:t>
      </w:r>
    </w:p>
    <w:p w14:paraId="5883B0DA" w14:textId="18187339" w:rsidR="00B5074C" w:rsidRPr="009D6FDD" w:rsidRDefault="008B25BA" w:rsidP="00BA16D7">
      <w:pPr>
        <w:rPr>
          <w:rFonts w:cs="Times New Roman"/>
          <w:sz w:val="23"/>
          <w:szCs w:val="23"/>
        </w:rPr>
      </w:pPr>
      <w:r w:rsidRPr="009D6FDD">
        <w:rPr>
          <w:rFonts w:cs="Times New Roman"/>
          <w:b/>
          <w:bCs/>
          <w:sz w:val="23"/>
          <w:szCs w:val="23"/>
        </w:rPr>
        <w:t>Observation</w:t>
      </w:r>
      <w:r w:rsidRPr="009D6FDD">
        <w:rPr>
          <w:rFonts w:cs="Times New Roman"/>
          <w:sz w:val="23"/>
          <w:szCs w:val="23"/>
        </w:rPr>
        <w:t xml:space="preserve">: The author needs to observe </w:t>
      </w:r>
      <w:r w:rsidR="001D573D" w:rsidRPr="009D6FDD">
        <w:rPr>
          <w:rFonts w:cs="Times New Roman"/>
          <w:sz w:val="23"/>
          <w:szCs w:val="23"/>
        </w:rPr>
        <w:t xml:space="preserve">the participant’s reaction and record the time stamp before and after the experiment. </w:t>
      </w:r>
      <w:r w:rsidR="00B5074C" w:rsidRPr="009D6FDD">
        <w:rPr>
          <w:rFonts w:cs="Times New Roman"/>
          <w:sz w:val="23"/>
          <w:szCs w:val="23"/>
        </w:rPr>
        <w:t>The author also need</w:t>
      </w:r>
      <w:r w:rsidR="00C41815" w:rsidRPr="009D6FDD">
        <w:rPr>
          <w:rFonts w:cs="Times New Roman"/>
          <w:sz w:val="23"/>
          <w:szCs w:val="23"/>
        </w:rPr>
        <w:t>s</w:t>
      </w:r>
      <w:r w:rsidR="00B5074C" w:rsidRPr="009D6FDD">
        <w:rPr>
          <w:rFonts w:cs="Times New Roman"/>
          <w:sz w:val="23"/>
          <w:szCs w:val="23"/>
        </w:rPr>
        <w:t xml:space="preserve"> to check whether the participants have explained the information correctly and clearly.</w:t>
      </w:r>
    </w:p>
    <w:p w14:paraId="0B4CA1B2" w14:textId="2FE2D8A5" w:rsidR="00D211A0" w:rsidRPr="009D6FDD" w:rsidRDefault="00D211A0" w:rsidP="00AC5437">
      <w:pPr>
        <w:pStyle w:val="Heading2"/>
        <w:rPr>
          <w:rFonts w:ascii="Times New Roman" w:hAnsi="Times New Roman" w:cs="Times New Roman"/>
          <w:bCs w:val="0"/>
          <w:sz w:val="22"/>
          <w:szCs w:val="22"/>
        </w:rPr>
      </w:pPr>
      <w:bookmarkStart w:id="189" w:name="_Toc73385451"/>
      <w:r w:rsidRPr="009D6FDD">
        <w:rPr>
          <w:rFonts w:ascii="Times New Roman" w:hAnsi="Times New Roman" w:cs="Times New Roman"/>
          <w:bCs w:val="0"/>
          <w:sz w:val="22"/>
          <w:szCs w:val="22"/>
        </w:rPr>
        <w:t>6.</w:t>
      </w:r>
      <w:r w:rsidR="008E7CF5" w:rsidRPr="009D6FDD">
        <w:rPr>
          <w:rFonts w:ascii="Times New Roman" w:hAnsi="Times New Roman" w:cs="Times New Roman"/>
          <w:bCs w:val="0"/>
          <w:sz w:val="22"/>
          <w:szCs w:val="22"/>
        </w:rPr>
        <w:t>7</w:t>
      </w:r>
      <w:r w:rsidRPr="009D6FDD">
        <w:rPr>
          <w:rFonts w:ascii="Times New Roman" w:hAnsi="Times New Roman" w:cs="Times New Roman"/>
          <w:bCs w:val="0"/>
          <w:sz w:val="22"/>
          <w:szCs w:val="22"/>
        </w:rPr>
        <w:t>.2 Control Experiment</w:t>
      </w:r>
      <w:bookmarkEnd w:id="189"/>
    </w:p>
    <w:p w14:paraId="2C9DFCDF" w14:textId="4851C357" w:rsidR="003A6280" w:rsidRPr="009D6FDD" w:rsidRDefault="003A6280" w:rsidP="003A6280">
      <w:pPr>
        <w:rPr>
          <w:rFonts w:cs="Times New Roman"/>
          <w:sz w:val="23"/>
          <w:szCs w:val="23"/>
        </w:rPr>
      </w:pPr>
      <w:r w:rsidRPr="009D6FDD">
        <w:rPr>
          <w:rFonts w:cs="Times New Roman"/>
          <w:b/>
          <w:bCs/>
          <w:sz w:val="23"/>
          <w:szCs w:val="23"/>
        </w:rPr>
        <w:t>Pre-experiment:</w:t>
      </w:r>
      <w:r w:rsidR="00FD3CA6" w:rsidRPr="009D6FDD">
        <w:rPr>
          <w:rFonts w:cs="Times New Roman"/>
          <w:b/>
          <w:bCs/>
          <w:sz w:val="23"/>
          <w:szCs w:val="23"/>
        </w:rPr>
        <w:t xml:space="preserve"> </w:t>
      </w:r>
      <w:r w:rsidR="00FD3CA6" w:rsidRPr="009D6FDD">
        <w:rPr>
          <w:rFonts w:cs="Times New Roman"/>
          <w:sz w:val="23"/>
          <w:szCs w:val="23"/>
        </w:rPr>
        <w:t xml:space="preserve">Same as the experiment group, the control group </w:t>
      </w:r>
      <w:r w:rsidR="00943DB6" w:rsidRPr="009D6FDD">
        <w:rPr>
          <w:rFonts w:cs="Times New Roman"/>
          <w:sz w:val="23"/>
          <w:szCs w:val="23"/>
        </w:rPr>
        <w:t xml:space="preserve">gave same </w:t>
      </w:r>
      <w:r w:rsidR="00CF3D2D" w:rsidRPr="009D6FDD">
        <w:rPr>
          <w:rFonts w:cs="Times New Roman"/>
          <w:sz w:val="23"/>
          <w:szCs w:val="23"/>
        </w:rPr>
        <w:t xml:space="preserve">information, but the difference is the data was shown in a table not in the form of visualization. </w:t>
      </w:r>
      <w:r w:rsidR="008929A9" w:rsidRPr="009D6FDD">
        <w:rPr>
          <w:rFonts w:cs="Times New Roman"/>
          <w:sz w:val="23"/>
          <w:szCs w:val="23"/>
        </w:rPr>
        <w:t xml:space="preserve">The author provided them </w:t>
      </w:r>
      <w:r w:rsidR="001F5D8D" w:rsidRPr="009D6FDD">
        <w:rPr>
          <w:rFonts w:cs="Times New Roman"/>
          <w:sz w:val="23"/>
          <w:szCs w:val="23"/>
        </w:rPr>
        <w:t>five</w:t>
      </w:r>
      <w:r w:rsidR="008929A9" w:rsidRPr="009D6FDD">
        <w:rPr>
          <w:rFonts w:cs="Times New Roman"/>
          <w:sz w:val="23"/>
          <w:szCs w:val="23"/>
        </w:rPr>
        <w:t xml:space="preserve"> tables of same information and asked the participants to </w:t>
      </w:r>
      <w:r w:rsidR="00CA63F2" w:rsidRPr="009D6FDD">
        <w:rPr>
          <w:rFonts w:cs="Times New Roman"/>
          <w:sz w:val="23"/>
          <w:szCs w:val="23"/>
        </w:rPr>
        <w:t xml:space="preserve">make a </w:t>
      </w:r>
      <w:r w:rsidR="008929A9" w:rsidRPr="009D6FDD">
        <w:rPr>
          <w:rFonts w:cs="Times New Roman"/>
          <w:sz w:val="23"/>
          <w:szCs w:val="23"/>
        </w:rPr>
        <w:t xml:space="preserve">summary </w:t>
      </w:r>
      <w:r w:rsidR="00B9300C" w:rsidRPr="009D6FDD">
        <w:rPr>
          <w:rFonts w:cs="Times New Roman"/>
          <w:sz w:val="23"/>
          <w:szCs w:val="23"/>
        </w:rPr>
        <w:t>themselves</w:t>
      </w:r>
      <w:r w:rsidR="008929A9" w:rsidRPr="009D6FDD">
        <w:rPr>
          <w:rFonts w:cs="Times New Roman"/>
          <w:sz w:val="23"/>
          <w:szCs w:val="23"/>
        </w:rPr>
        <w:t>.</w:t>
      </w:r>
      <w:r w:rsidR="00CF3D2D" w:rsidRPr="009D6FDD">
        <w:rPr>
          <w:rFonts w:cs="Times New Roman"/>
          <w:sz w:val="23"/>
          <w:szCs w:val="23"/>
        </w:rPr>
        <w:t xml:space="preserve"> </w:t>
      </w:r>
    </w:p>
    <w:p w14:paraId="0FE2463A" w14:textId="77777777" w:rsidR="00EF7DC7" w:rsidRPr="009D6FDD" w:rsidRDefault="003A6280" w:rsidP="003A6280">
      <w:pPr>
        <w:rPr>
          <w:rFonts w:cs="Times New Roman"/>
          <w:bCs/>
          <w:sz w:val="22"/>
          <w:szCs w:val="22"/>
        </w:rPr>
      </w:pPr>
      <w:r w:rsidRPr="009D6FDD">
        <w:rPr>
          <w:rFonts w:cs="Times New Roman"/>
          <w:b/>
          <w:bCs/>
          <w:sz w:val="23"/>
          <w:szCs w:val="23"/>
        </w:rPr>
        <w:t xml:space="preserve">Post-experiment: </w:t>
      </w:r>
      <w:r w:rsidRPr="009D6FDD">
        <w:rPr>
          <w:rFonts w:cs="Times New Roman"/>
          <w:b/>
          <w:sz w:val="22"/>
          <w:szCs w:val="22"/>
        </w:rPr>
        <w:t xml:space="preserve"> </w:t>
      </w:r>
      <w:r w:rsidR="00EF535A" w:rsidRPr="009D6FDD">
        <w:rPr>
          <w:rFonts w:cs="Times New Roman"/>
          <w:sz w:val="23"/>
          <w:szCs w:val="23"/>
        </w:rPr>
        <w:t xml:space="preserve">The participants need to </w:t>
      </w:r>
      <w:r w:rsidR="00B35043" w:rsidRPr="009D6FDD">
        <w:rPr>
          <w:rFonts w:cs="Times New Roman"/>
          <w:sz w:val="23"/>
          <w:szCs w:val="23"/>
        </w:rPr>
        <w:t xml:space="preserve">observe the data table carefully and </w:t>
      </w:r>
      <w:r w:rsidR="003D09D8" w:rsidRPr="009D6FDD">
        <w:rPr>
          <w:rFonts w:cs="Times New Roman"/>
          <w:sz w:val="23"/>
          <w:szCs w:val="23"/>
        </w:rPr>
        <w:t xml:space="preserve">explain </w:t>
      </w:r>
      <w:r w:rsidR="002F20EF" w:rsidRPr="009D6FDD">
        <w:rPr>
          <w:rFonts w:cs="Times New Roman"/>
          <w:sz w:val="23"/>
          <w:szCs w:val="23"/>
        </w:rPr>
        <w:t xml:space="preserve">the </w:t>
      </w:r>
      <w:r w:rsidR="008F4324" w:rsidRPr="009D6FDD">
        <w:rPr>
          <w:rFonts w:cs="Times New Roman"/>
          <w:sz w:val="23"/>
          <w:szCs w:val="23"/>
        </w:rPr>
        <w:t xml:space="preserve">meaning of the </w:t>
      </w:r>
      <w:r w:rsidR="00AD23AD" w:rsidRPr="009D6FDD">
        <w:rPr>
          <w:rFonts w:cs="Times New Roman"/>
          <w:sz w:val="23"/>
          <w:szCs w:val="23"/>
        </w:rPr>
        <w:t xml:space="preserve">data, for example, what is the trend of the </w:t>
      </w:r>
      <w:r w:rsidR="000824F2" w:rsidRPr="009D6FDD">
        <w:rPr>
          <w:rFonts w:cs="Times New Roman"/>
          <w:sz w:val="23"/>
          <w:szCs w:val="23"/>
        </w:rPr>
        <w:t xml:space="preserve">data, how is the occupation of different data etc. </w:t>
      </w:r>
    </w:p>
    <w:p w14:paraId="37F2A62C" w14:textId="77777777" w:rsidR="00412E0A" w:rsidRPr="009D6FDD" w:rsidRDefault="000824F2" w:rsidP="00412E0A">
      <w:pPr>
        <w:rPr>
          <w:rFonts w:cs="Times New Roman"/>
          <w:sz w:val="23"/>
          <w:szCs w:val="23"/>
        </w:rPr>
      </w:pPr>
      <w:r w:rsidRPr="009D6FDD">
        <w:rPr>
          <w:rFonts w:cs="Times New Roman"/>
          <w:bCs/>
          <w:sz w:val="22"/>
          <w:szCs w:val="22"/>
        </w:rPr>
        <w:t xml:space="preserve"> </w:t>
      </w:r>
      <w:r w:rsidR="00412E0A" w:rsidRPr="009D6FDD">
        <w:rPr>
          <w:rFonts w:cs="Times New Roman"/>
          <w:b/>
          <w:bCs/>
          <w:sz w:val="23"/>
          <w:szCs w:val="23"/>
        </w:rPr>
        <w:t>Observation</w:t>
      </w:r>
      <w:r w:rsidR="00412E0A" w:rsidRPr="009D6FDD">
        <w:rPr>
          <w:rFonts w:cs="Times New Roman"/>
          <w:sz w:val="23"/>
          <w:szCs w:val="23"/>
        </w:rPr>
        <w:t>: The author needs to observe the participant’s reaction and record the time stamp before and after the experiment. The author also needs to check whether the participants have explained the information correctly and clearly.</w:t>
      </w:r>
    </w:p>
    <w:p w14:paraId="3EC5BAC8" w14:textId="72DDBF39" w:rsidR="003A6280" w:rsidRPr="009D6FDD" w:rsidRDefault="003A6280" w:rsidP="003A6280">
      <w:pPr>
        <w:rPr>
          <w:rFonts w:cs="Times New Roman"/>
          <w:bCs/>
          <w:sz w:val="22"/>
          <w:szCs w:val="22"/>
        </w:rPr>
      </w:pPr>
    </w:p>
    <w:p w14:paraId="15E3E5D6" w14:textId="1919E946" w:rsidR="00D211A0" w:rsidRPr="009D6FDD" w:rsidRDefault="00D211A0" w:rsidP="00AC5437">
      <w:pPr>
        <w:pStyle w:val="Heading2"/>
        <w:rPr>
          <w:rFonts w:ascii="Times New Roman" w:hAnsi="Times New Roman" w:cs="Times New Roman"/>
          <w:bCs w:val="0"/>
          <w:sz w:val="22"/>
          <w:szCs w:val="22"/>
        </w:rPr>
      </w:pPr>
      <w:bookmarkStart w:id="190" w:name="_Toc73385452"/>
      <w:r w:rsidRPr="009D6FDD">
        <w:rPr>
          <w:rFonts w:ascii="Times New Roman" w:hAnsi="Times New Roman" w:cs="Times New Roman"/>
          <w:bCs w:val="0"/>
          <w:sz w:val="22"/>
          <w:szCs w:val="22"/>
        </w:rPr>
        <w:t>6.</w:t>
      </w:r>
      <w:r w:rsidR="008E7CF5" w:rsidRPr="009D6FDD">
        <w:rPr>
          <w:rFonts w:ascii="Times New Roman" w:hAnsi="Times New Roman" w:cs="Times New Roman"/>
          <w:bCs w:val="0"/>
          <w:sz w:val="22"/>
          <w:szCs w:val="22"/>
        </w:rPr>
        <w:t>7</w:t>
      </w:r>
      <w:r w:rsidRPr="009D6FDD">
        <w:rPr>
          <w:rFonts w:ascii="Times New Roman" w:hAnsi="Times New Roman" w:cs="Times New Roman"/>
          <w:bCs w:val="0"/>
          <w:sz w:val="22"/>
          <w:szCs w:val="22"/>
        </w:rPr>
        <w:t xml:space="preserve">.3 Research Question </w:t>
      </w:r>
      <w:r w:rsidR="00E55511" w:rsidRPr="009D6FDD">
        <w:rPr>
          <w:rFonts w:ascii="Times New Roman" w:hAnsi="Times New Roman" w:cs="Times New Roman"/>
          <w:bCs w:val="0"/>
          <w:sz w:val="22"/>
          <w:szCs w:val="22"/>
        </w:rPr>
        <w:t>4</w:t>
      </w:r>
      <w:r w:rsidRPr="009D6FDD">
        <w:rPr>
          <w:rFonts w:ascii="Times New Roman" w:hAnsi="Times New Roman" w:cs="Times New Roman"/>
          <w:bCs w:val="0"/>
          <w:sz w:val="22"/>
          <w:szCs w:val="22"/>
        </w:rPr>
        <w:t>: Results</w:t>
      </w:r>
      <w:bookmarkEnd w:id="190"/>
    </w:p>
    <w:p w14:paraId="1216E173" w14:textId="77777777" w:rsidR="00614295" w:rsidRPr="009D6FDD" w:rsidRDefault="00614295" w:rsidP="00614295">
      <w:pPr>
        <w:rPr>
          <w:rFonts w:cs="Times New Roman"/>
          <w:lang w:val="en-US" w:eastAsia="zh-CN"/>
        </w:rPr>
      </w:pPr>
    </w:p>
    <w:p w14:paraId="1222643D" w14:textId="5E14CBCD" w:rsidR="00E7520E" w:rsidRPr="009D6FDD" w:rsidRDefault="00D709FA" w:rsidP="00E55511">
      <w:pPr>
        <w:jc w:val="center"/>
        <w:rPr>
          <w:rFonts w:cs="Times New Roman"/>
          <w:lang w:val="en-US" w:eastAsia="zh-CN"/>
        </w:rPr>
      </w:pPr>
      <w:r w:rsidRPr="009D6FDD">
        <w:rPr>
          <w:rFonts w:cs="Times New Roman"/>
          <w:noProof/>
        </w:rPr>
        <w:lastRenderedPageBreak/>
        <w:drawing>
          <wp:inline distT="0" distB="0" distL="0" distR="0" wp14:anchorId="5EDB6B76" wp14:editId="1F169B6A">
            <wp:extent cx="3951798" cy="209367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1798" cy="2093674"/>
                    </a:xfrm>
                    <a:prstGeom prst="rect">
                      <a:avLst/>
                    </a:prstGeom>
                  </pic:spPr>
                </pic:pic>
              </a:graphicData>
            </a:graphic>
          </wp:inline>
        </w:drawing>
      </w:r>
    </w:p>
    <w:p w14:paraId="62F4F0BF" w14:textId="48B77D36" w:rsidR="00D211A0" w:rsidRPr="009D6FDD" w:rsidRDefault="00D211A0" w:rsidP="00AC5437">
      <w:pPr>
        <w:pStyle w:val="Heading2"/>
        <w:rPr>
          <w:rFonts w:ascii="Times New Roman" w:hAnsi="Times New Roman" w:cs="Times New Roman"/>
          <w:bCs w:val="0"/>
          <w:sz w:val="22"/>
          <w:szCs w:val="22"/>
        </w:rPr>
      </w:pPr>
      <w:bookmarkStart w:id="191" w:name="_Toc73385453"/>
      <w:r w:rsidRPr="009D6FDD">
        <w:rPr>
          <w:rFonts w:ascii="Times New Roman" w:hAnsi="Times New Roman" w:cs="Times New Roman"/>
          <w:bCs w:val="0"/>
          <w:sz w:val="22"/>
          <w:szCs w:val="22"/>
        </w:rPr>
        <w:t>6.</w:t>
      </w:r>
      <w:r w:rsidR="008E7CF5" w:rsidRPr="009D6FDD">
        <w:rPr>
          <w:rFonts w:ascii="Times New Roman" w:hAnsi="Times New Roman" w:cs="Times New Roman"/>
          <w:bCs w:val="0"/>
          <w:sz w:val="22"/>
          <w:szCs w:val="22"/>
        </w:rPr>
        <w:t>7</w:t>
      </w:r>
      <w:r w:rsidRPr="009D6FDD">
        <w:rPr>
          <w:rFonts w:ascii="Times New Roman" w:hAnsi="Times New Roman" w:cs="Times New Roman"/>
          <w:bCs w:val="0"/>
          <w:sz w:val="22"/>
          <w:szCs w:val="22"/>
        </w:rPr>
        <w:t xml:space="preserve">.4 Research Question </w:t>
      </w:r>
      <w:r w:rsidR="0009402A" w:rsidRPr="009D6FDD">
        <w:rPr>
          <w:rFonts w:ascii="Times New Roman" w:hAnsi="Times New Roman" w:cs="Times New Roman"/>
          <w:bCs w:val="0"/>
          <w:sz w:val="22"/>
          <w:szCs w:val="22"/>
        </w:rPr>
        <w:t>4</w:t>
      </w:r>
      <w:r w:rsidRPr="009D6FDD">
        <w:rPr>
          <w:rFonts w:ascii="Times New Roman" w:hAnsi="Times New Roman" w:cs="Times New Roman"/>
          <w:bCs w:val="0"/>
          <w:sz w:val="22"/>
          <w:szCs w:val="22"/>
        </w:rPr>
        <w:t>: Discussion</w:t>
      </w:r>
      <w:bookmarkEnd w:id="191"/>
    </w:p>
    <w:p w14:paraId="2DC82807" w14:textId="77777777" w:rsidR="00D211A0" w:rsidRPr="009D6FDD" w:rsidRDefault="00D211A0" w:rsidP="00D211A0">
      <w:pPr>
        <w:shd w:val="clear" w:color="auto" w:fill="FFFFFF"/>
        <w:spacing w:before="0" w:after="0" w:line="254" w:lineRule="auto"/>
        <w:jc w:val="left"/>
        <w:rPr>
          <w:rFonts w:cs="Times New Roman"/>
          <w:lang w:val="en-US" w:eastAsia="zh-CN"/>
        </w:rPr>
      </w:pPr>
    </w:p>
    <w:p w14:paraId="3ECBD99B" w14:textId="6901713C" w:rsidR="00775006" w:rsidRPr="009D6FDD" w:rsidRDefault="0063309E" w:rsidP="00595920">
      <w:pPr>
        <w:shd w:val="clear" w:color="auto" w:fill="FFFFFF"/>
        <w:spacing w:before="0" w:after="0" w:line="254" w:lineRule="auto"/>
        <w:jc w:val="center"/>
        <w:rPr>
          <w:rFonts w:cs="Times New Roman"/>
          <w:lang w:val="en-US" w:eastAsia="zh-CN"/>
        </w:rPr>
      </w:pPr>
      <w:r w:rsidRPr="009D6FDD">
        <w:rPr>
          <w:rFonts w:cs="Times New Roman"/>
          <w:noProof/>
          <w:lang w:val="en-IE" w:eastAsia="en-IE"/>
        </w:rPr>
        <w:drawing>
          <wp:inline distT="0" distB="0" distL="0" distR="0" wp14:anchorId="4729FBD6" wp14:editId="08CA3D1B">
            <wp:extent cx="4027336" cy="2242267"/>
            <wp:effectExtent l="0" t="0" r="11430" b="5715"/>
            <wp:docPr id="82" name="Chart 82">
              <a:extLst xmlns:a="http://schemas.openxmlformats.org/drawingml/2006/main">
                <a:ext uri="{FF2B5EF4-FFF2-40B4-BE49-F238E27FC236}">
                  <a16:creationId xmlns:a16="http://schemas.microsoft.com/office/drawing/2014/main" id="{52550904-65C0-41D9-85C6-38BD2D4ED3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762065A" w14:textId="6404BFC3" w:rsidR="00595920" w:rsidRPr="009D6FDD" w:rsidRDefault="00595920" w:rsidP="00595920">
      <w:pPr>
        <w:shd w:val="clear" w:color="auto" w:fill="FFFFFF"/>
        <w:spacing w:before="0" w:after="0" w:line="254" w:lineRule="auto"/>
        <w:jc w:val="center"/>
        <w:rPr>
          <w:rFonts w:cs="Times New Roman"/>
          <w:lang w:val="en-US" w:eastAsia="zh-CN"/>
        </w:rPr>
      </w:pPr>
      <w:r w:rsidRPr="009D6FDD">
        <w:rPr>
          <w:rFonts w:cs="Times New Roman"/>
          <w:lang w:val="en-US" w:eastAsia="zh-CN"/>
        </w:rPr>
        <w:t xml:space="preserve">Figure: </w:t>
      </w:r>
    </w:p>
    <w:p w14:paraId="0FBE0AB2" w14:textId="5960BE00" w:rsidR="00BD7C75" w:rsidRPr="009D6FDD" w:rsidRDefault="00AE1521" w:rsidP="00BA333A">
      <w:pPr>
        <w:pStyle w:val="Heading2"/>
        <w:rPr>
          <w:rFonts w:ascii="Times New Roman" w:hAnsi="Times New Roman" w:cs="Times New Roman"/>
        </w:rPr>
      </w:pPr>
      <w:bookmarkStart w:id="192" w:name="_Toc73385454"/>
      <w:r w:rsidRPr="009D6FDD">
        <w:rPr>
          <w:rFonts w:ascii="Times New Roman" w:hAnsi="Times New Roman" w:cs="Times New Roman"/>
        </w:rPr>
        <w:t xml:space="preserve">Chapter </w:t>
      </w:r>
      <w:r w:rsidR="00787658" w:rsidRPr="009D6FDD">
        <w:rPr>
          <w:rFonts w:ascii="Times New Roman" w:hAnsi="Times New Roman" w:cs="Times New Roman"/>
        </w:rPr>
        <w:t>7</w:t>
      </w:r>
      <w:r w:rsidRPr="009D6FDD">
        <w:rPr>
          <w:rFonts w:ascii="Times New Roman" w:hAnsi="Times New Roman" w:cs="Times New Roman"/>
        </w:rPr>
        <w:t>. Conclusions and Future recommendations</w:t>
      </w:r>
      <w:bookmarkEnd w:id="192"/>
      <w:r w:rsidRPr="009D6FDD">
        <w:rPr>
          <w:rFonts w:ascii="Times New Roman" w:hAnsi="Times New Roman" w:cs="Times New Roman"/>
        </w:rPr>
        <w:t> </w:t>
      </w:r>
    </w:p>
    <w:p w14:paraId="248D59B8" w14:textId="4CA94D33" w:rsidR="008A326D" w:rsidRPr="009D6FDD" w:rsidRDefault="002C3E16" w:rsidP="00BA333A">
      <w:pPr>
        <w:pStyle w:val="Heading2"/>
        <w:rPr>
          <w:rFonts w:ascii="Times New Roman" w:hAnsi="Times New Roman" w:cs="Times New Roman"/>
        </w:rPr>
      </w:pPr>
      <w:bookmarkStart w:id="193" w:name="_Toc73385455"/>
      <w:r w:rsidRPr="009D6FDD">
        <w:rPr>
          <w:rFonts w:ascii="Times New Roman" w:hAnsi="Times New Roman" w:cs="Times New Roman"/>
        </w:rPr>
        <w:t xml:space="preserve">7.1 </w:t>
      </w:r>
      <w:r w:rsidR="008A326D" w:rsidRPr="009D6FDD">
        <w:rPr>
          <w:rFonts w:ascii="Times New Roman" w:hAnsi="Times New Roman" w:cs="Times New Roman"/>
        </w:rPr>
        <w:t>Conclusions</w:t>
      </w:r>
      <w:bookmarkEnd w:id="193"/>
    </w:p>
    <w:p w14:paraId="518D68FA" w14:textId="141D8511" w:rsidR="00B3324A" w:rsidRPr="009D6FDD" w:rsidRDefault="0086320C" w:rsidP="0086320C">
      <w:pPr>
        <w:rPr>
          <w:rFonts w:cs="Times New Roman"/>
          <w:lang w:val="en-US" w:eastAsia="zh-CN"/>
        </w:rPr>
      </w:pPr>
      <w:r w:rsidRPr="009D6FDD">
        <w:rPr>
          <w:rFonts w:cs="Times New Roman"/>
          <w:lang w:val="en-US" w:eastAsia="zh-CN"/>
        </w:rPr>
        <w:t>As the primary research question is ‘</w:t>
      </w:r>
      <w:r w:rsidRPr="009D6FDD">
        <w:rPr>
          <w:rFonts w:cs="Times New Roman"/>
        </w:rPr>
        <w:t>How to create an autonomous analysis health dashboard to the users in different stage?</w:t>
      </w:r>
      <w:r w:rsidRPr="009D6FDD">
        <w:rPr>
          <w:rFonts w:cs="Times New Roman"/>
          <w:lang w:val="en-US" w:eastAsia="zh-CN"/>
        </w:rPr>
        <w:t xml:space="preserve">’, therefore, the author divided the participants into two groups: Doctor group and Patient group. Due to the COVID block down policy by the government and the author has very limited chance to get in touch with the doctor and real patients. Therefore, the number of participants is relatively small.  </w:t>
      </w:r>
    </w:p>
    <w:p w14:paraId="794726A2" w14:textId="62DFC181" w:rsidR="00B3324A" w:rsidRPr="009D6FDD" w:rsidRDefault="00B3324A" w:rsidP="0086320C">
      <w:pPr>
        <w:rPr>
          <w:rFonts w:cs="Times New Roman"/>
          <w:lang w:val="en-US" w:eastAsia="zh-CN"/>
        </w:rPr>
      </w:pPr>
      <w:r w:rsidRPr="009D6FDD">
        <w:rPr>
          <w:rFonts w:cs="Times New Roman"/>
          <w:lang w:val="en-US" w:eastAsia="zh-CN"/>
        </w:rPr>
        <w:t>Use of data visualization is thought to improve comprehension</w:t>
      </w:r>
      <w:hyperlink r:id="rId97" w:history="1">
        <w:r w:rsidRPr="009D6FDD">
          <w:rPr>
            <w:rFonts w:cs="Times New Roman"/>
            <w:lang w:val="en-US" w:eastAsia="zh-CN"/>
          </w:rPr>
          <w:t>3</w:t>
        </w:r>
      </w:hyperlink>
      <w:r w:rsidRPr="009D6FDD">
        <w:rPr>
          <w:rFonts w:cs="Times New Roman"/>
          <w:lang w:val="en-US" w:eastAsia="zh-CN"/>
        </w:rPr>
        <w:t>,</w:t>
      </w:r>
      <w:hyperlink r:id="rId98" w:history="1">
        <w:r w:rsidRPr="009D6FDD">
          <w:rPr>
            <w:rFonts w:cs="Times New Roman"/>
            <w:lang w:val="en-US" w:eastAsia="zh-CN"/>
          </w:rPr>
          <w:t>4</w:t>
        </w:r>
      </w:hyperlink>
      <w:r w:rsidRPr="009D6FDD">
        <w:rPr>
          <w:rFonts w:cs="Times New Roman"/>
          <w:lang w:val="en-US" w:eastAsia="zh-CN"/>
        </w:rPr>
        <w:t> and reduce cognitive load,</w:t>
      </w:r>
      <w:hyperlink r:id="rId99" w:history="1">
        <w:r w:rsidRPr="009D6FDD">
          <w:rPr>
            <w:rFonts w:cs="Times New Roman"/>
            <w:lang w:val="en-US" w:eastAsia="zh-CN"/>
          </w:rPr>
          <w:t>5</w:t>
        </w:r>
      </w:hyperlink>
      <w:r w:rsidRPr="009D6FDD">
        <w:rPr>
          <w:rFonts w:cs="Times New Roman"/>
          <w:lang w:val="en-US" w:eastAsia="zh-CN"/>
        </w:rPr>
        <w:t> leading to more effective decision making</w:t>
      </w:r>
      <w:r w:rsidR="00AB2683" w:rsidRPr="009D6FDD">
        <w:rPr>
          <w:rFonts w:cs="Times New Roman"/>
          <w:lang w:val="en-US" w:eastAsia="zh-CN"/>
        </w:rPr>
        <w:fldChar w:fldCharType="begin" w:fldLock="1"/>
      </w:r>
      <w:r w:rsidR="0054030F">
        <w:rPr>
          <w:rFonts w:cs="Times New Roman"/>
          <w:lang w:val="en-US" w:eastAsia="zh-CN"/>
        </w:rPr>
        <w:instrText>ADDIN CSL_CITATION {"citationItems":[{"id":"ITEM-1","itemData":{"DOI":"10.1093/jamia/ocx042","ISSN":"1527974X","PMID":"28460091","abstract":"Objective: To explore home care nurses' numeracy and graph literacy and their relationship to comprehension of visualized data. Materials and Methods: A multifactorial experimental design using online survey software. Nurses were recruited from 2 Medicare-certified home health agencies. Numeracy and graph literacy were measured using validated scales. Nurses were randomized to 1 of 4 experimental conditions. Each condition displayed data for 1 of 4 quality indicators, in 1 of 4 different visualized formats (bar graph, line graph, spider graph, table). A mixed linear modelmeasured the impact of numeracy, graph literacy, and display format on data understanding. Results: In all, 195 nurses took part in the study. They were slightly more numerate and graph literate than the general population. Overall, nurses understood information presented in bar graphs most easily (88% correct), followed by tables (81% correct), line graphs (77% correct), and spider graphs (41% correct). Individuals with low numeracy and low graph literacy had poorer comprehension of information displayed across all formats. High graph literacy appeared to enhance comprehension of data regardless of numeracy capabilities. Discussion and Conclusion: Clinical dashboards are increasingly used to provide information to clinicians in visualized format, under the assumption that visual display reduces cognitive workload. Results of this study suggest that nurses' comprehension of visualized information is influenced by their numeracy, graph literacy, and the display format of the data. Individual differences in numeracy and graph literacy skills need to be taken into account when designing dashboard technology.","author":[{"dropping-particle":"","family":"Dowding","given":"Dawn","non-dropping-particle":"","parse-names":false,"suffix":""},{"dropping-particle":"","family":"Merrill","given":"Jacqueline A.","non-dropping-particle":"","parse-names":false,"suffix":""},{"dropping-particle":"","family":"Onorato","given":"Nicole","non-dropping-particle":"","parse-names":false,"suffix":""},{"dropping-particle":"","family":"Barrón","given":"Yolanda","non-dropping-particle":"","parse-names":false,"suffix":""},{"dropping-particle":"","family":"Rosati","given":"Robert J.","non-dropping-particle":"","parse-names":false,"suffix":""},{"dropping-particle":"","family":"Russell","given":"David","non-dropping-particle":"","parse-names":false,"suffix":""}],"container-title":"Journal of the American Medical Informatics Association","id":"ITEM-1","issue":"2","issued":{"date-parts":[["2018","2","1"]]},"page":"175-182","publisher":"Oxford University Press","title":"The impact of home care nurses' numeracy and graph literacy on comprehension of visual display information: Implications for dashboard design","type":"article-journal","volume":"25"},"uris":["http://www.mendeley.com/documents/?uuid=cb7d3618-eda3-3d78-ad05-982a372d576f"]}],"mendeley":{"formattedCitation":"[114]","plainTextFormattedCitation":"[114]","previouslyFormattedCitation":"[114]"},"properties":{"noteIndex":0},"schema":"https://github.com/citation-style-language/schema/raw/master/csl-citation.json"}</w:instrText>
      </w:r>
      <w:r w:rsidR="00AB2683" w:rsidRPr="009D6FDD">
        <w:rPr>
          <w:rFonts w:cs="Times New Roman"/>
          <w:lang w:val="en-US" w:eastAsia="zh-CN"/>
        </w:rPr>
        <w:fldChar w:fldCharType="separate"/>
      </w:r>
      <w:r w:rsidR="0054030F" w:rsidRPr="0054030F">
        <w:rPr>
          <w:rFonts w:cs="Times New Roman"/>
          <w:noProof/>
          <w:lang w:val="en-US" w:eastAsia="zh-CN"/>
        </w:rPr>
        <w:t>[114]</w:t>
      </w:r>
      <w:r w:rsidR="00AB2683" w:rsidRPr="009D6FDD">
        <w:rPr>
          <w:rFonts w:cs="Times New Roman"/>
          <w:lang w:val="en-US" w:eastAsia="zh-CN"/>
        </w:rPr>
        <w:fldChar w:fldCharType="end"/>
      </w:r>
      <w:r w:rsidRPr="009D6FDD">
        <w:rPr>
          <w:rFonts w:cs="Times New Roman"/>
          <w:lang w:val="en-US" w:eastAsia="zh-CN"/>
        </w:rPr>
        <w:t>. </w:t>
      </w:r>
    </w:p>
    <w:p w14:paraId="0537747A" w14:textId="77777777" w:rsidR="00122E06" w:rsidRPr="009D6FDD" w:rsidRDefault="00122E06" w:rsidP="00122E06">
      <w:pPr>
        <w:rPr>
          <w:rFonts w:cs="Times New Roman"/>
        </w:rPr>
      </w:pPr>
      <w:r w:rsidRPr="009D6FDD">
        <w:rPr>
          <w:rFonts w:cs="Times New Roman"/>
        </w:rPr>
        <w:t>------------------</w:t>
      </w:r>
    </w:p>
    <w:p w14:paraId="3B7C312E" w14:textId="4DC0C285" w:rsidR="00122E06" w:rsidRPr="009D6FDD" w:rsidRDefault="00122E06" w:rsidP="00122E06">
      <w:pPr>
        <w:rPr>
          <w:rFonts w:cs="Times New Roman"/>
        </w:rPr>
      </w:pPr>
      <w:r w:rsidRPr="009D6FDD">
        <w:rPr>
          <w:rFonts w:cs="Times New Roman"/>
        </w:rPr>
        <w:lastRenderedPageBreak/>
        <w:t>Smoking during pregnancy increases the risk of maternal complications, pre-term delivery and low birth weight</w:t>
      </w:r>
      <w:r w:rsidRPr="009D6FDD">
        <w:rPr>
          <w:rFonts w:cs="Times New Roman"/>
        </w:rPr>
        <w:fldChar w:fldCharType="begin" w:fldLock="1"/>
      </w:r>
      <w:r w:rsidR="0054030F">
        <w:rPr>
          <w:rFonts w:cs="Times New Roman"/>
        </w:rPr>
        <w:instrText>ADDIN CSL_CITATION {"citationItems":[{"id":"ITEM-1","itemData":{"DOI":"10.1186/1471-2458-13-343","ISSN":"14712458","PMID":"23587161","abstract":"Background: The use of incentives to promote smoking cessation is a promising technique for increasing the effectiveness of interventions. This study evaluated the smoking cessation outcomes and factors associated with success for pregnant smokers who registered with a pilot incentivised smoking cessation scheme in a Scottish health board area (NHS Tayside). Methods. All pregnant smokers who engaged with the scheme between March 2007 and December 2009 were included in the outcome evaluation which used routinely collected data. Data utilised included: the Scottish National Smoking Cessation Dataset; weekly and periodic carbon monoxide (CO) breath tests; status of smoking cessation quit attempts; and amount of incentive paid. Process evaluation incorporated in-depth interviews with a cross-sectional sample of service users, stratified according to level of engagement. Results: Quit rates for those registering with Give It Up For Baby were 54% at 4 weeks, 32% at 12 weeks and 17% at 3 months post partum (all data validated by CO breath test). Among the population of women identified as smoking at first booking over a one year period, 20.1% engaged with Give It Up For Baby, with 7.8% of pregnant smokers quit at 4 weeks. Pregnant smokers from more affluent areas were more successful with their quit attempt. The process evaluation indicates financial incentives can encourage attendance at routine advisory sessions where they are seen to form part of a wider reward structure, but work less well with those on lowest incomes who demonstrate high reliance on the financial reward. Conclusions: Uptake of Give It Up For Baby by the target population was higher than for all other health board areas offering specialist or equivalent cessation services in Scotland. Quit successes also compared favorably with other specialist interventions, adding to evidence of the benefits of incentives in this setting. The process evaluation helped to explain variations in retention and quit rates achieved by the scheme.This study describes a series of positive outcomes achieved through the use of incentives to promote smoking cessation amongst pregnant smokers. © 2013 Radley et al.; licensee BioMed Central Ltd.","author":[{"dropping-particle":"","family":"Radley","given":"Andrew","non-dropping-particle":"","parse-names":false,"suffix":""},{"dropping-particle":"","family":"Ballard","given":"Paul","non-dropping-particle":"","parse-names":false,"suffix":""},{"dropping-particle":"","family":"Eadie","given":"Douglas","non-dropping-particle":"","parse-names":false,"suffix":""},{"dropping-particle":"","family":"MacAskill","given":"Susan","non-dropping-particle":"","parse-names":false,"suffix":""},{"dropping-particle":"","family":"Donnelly","given":"Louise","non-dropping-particle":"","parse-names":false,"suffix":""},{"dropping-particle":"","family":"Tappin","given":"David","non-dropping-particle":"","parse-names":false,"suffix":""}],"container-title":"BMC Public Health","id":"ITEM-1","issue":"1","issued":{"date-parts":[["2013","12","15"]]},"page":"343","publisher":"BioMed Central","title":"Give It Up for Baby: Outcomes and factors influencing uptake of a pilot smoking cessation incentive scheme for pregnant women","type":"article-journal","volume":"13"},"uris":["http://www.mendeley.com/documents/?uuid=cee6c3f0-db8a-366f-9c93-f549c62187b9"]}],"mendeley":{"formattedCitation":"[127]","plainTextFormattedCitation":"[127]","previouslyFormattedCitation":"[127]"},"properties":{"noteIndex":0},"schema":"https://github.com/citation-style-language/schema/raw/master/csl-citation.json"}</w:instrText>
      </w:r>
      <w:r w:rsidRPr="009D6FDD">
        <w:rPr>
          <w:rFonts w:cs="Times New Roman"/>
        </w:rPr>
        <w:fldChar w:fldCharType="separate"/>
      </w:r>
      <w:r w:rsidR="0054030F" w:rsidRPr="0054030F">
        <w:rPr>
          <w:rFonts w:cs="Times New Roman"/>
          <w:noProof/>
        </w:rPr>
        <w:t>[127]</w:t>
      </w:r>
      <w:r w:rsidRPr="009D6FDD">
        <w:rPr>
          <w:rFonts w:cs="Times New Roman"/>
        </w:rPr>
        <w:fldChar w:fldCharType="end"/>
      </w:r>
      <w:r w:rsidRPr="009D6FDD">
        <w:rPr>
          <w:rFonts w:cs="Times New Roman"/>
        </w:rPr>
        <w:t xml:space="preserve">. Low birth weight is associated with a variety of important adult health problems including coronary heart disease, type II diabetes and obesity </w:t>
      </w:r>
      <w:r w:rsidRPr="009D6FDD">
        <w:rPr>
          <w:rFonts w:cs="Times New Roman"/>
        </w:rPr>
        <w:fldChar w:fldCharType="begin" w:fldLock="1"/>
      </w:r>
      <w:r w:rsidR="0054030F">
        <w:rPr>
          <w:rFonts w:cs="Times New Roman"/>
        </w:rPr>
        <w:instrText>ADDIN CSL_CITATION {"citationItems":[{"id":"ITEM-1","itemData":{"DOI":"10.1002/14651858.CD001055.pub3","ISSN":"1469493X","PMID":"19588322","abstract":"Background: Tobacco smoking in pregnancy remains one of the few preventable factors associated with complications in pregnancy, low birthweight, preterm birth and has serious long-term health implications for women and babies. Smoking in pregnancy is decreasing in high-income countries and increasing in low- to middle-income countries and is strongly associated with poverty, low educational attainment, poor social support and psychological illness. Objectives: To assess the effects of smoking cessation interventions during pregnancy on smoking behaviour and perinatal health outcomes. Search strategy: We searched the Cochrane Pregnancy and Childbirth Group's Trials Register (June 2008), the Cochrane Tobacco Addiction Group's Trials Register (June 2008), EMBASE, PsycLIT, and CINAHL (all from January 2003 to June 2008). We contacted trial authors to locate additional unpublished data. Selection criteria: Randomised controlled trials where smoking cessation during pregnancy was a primary aim of the intervention. Data collection and analysis: Trials were identified and data extracted by one person and checked by a second. Subgroup analysis was conducted to assess the effect of risk of trial bias, intensity of the intervention and main intervention strategy used. Main results: Seventy-two trials are included. Fifty-six randomised controlled trials (over 20,000 pregnant women) and nine cluster-randomised trials (over 5000 pregnant women) provided data on smoking cessation outcomes. There was a significant reduction in smoking in late pregnancy following interventions (risk ratio (RR) 0.94, 95% confidence interval (CI) 0.93 to 0.96), an absolute difference of six in 100 women who stopped smoking during pregnancy. However, there is significant heterogeneity in the combined data (I2 &gt; 60%). In the trials with the lowest risk of bias, the interventions had less effect (RR 0.97, 95% CI 0.94 to 0.99), and lower heterogeneity (I2 = 36%). Eight trials of smoking relapse prevention (over 1000 women) showed no statistically significant reduction in relapse. Smoking cessation interventions reduced low birthweight (RR 0.83, 95% CI 0.73 to 0.95) and preterm birth (RR 0.86, 95% CI 0.74 to 0.98), and there was a 53.91g (95% CI 10.44 g to 95.38 g) increase in mean birthweight. There were no statistically significant differences in neonatal intensive care unit admissions, very low birthweight, stillbirths, perinatal or neonatal mortality but these analyses had very limited pow…","author":[{"dropping-particle":"","family":"Lumley","given":"Judith","non-dropping-particle":"","parse-names":false,"suffix":""},{"dropping-particle":"","family":"Chamberlain","given":"Catherine","non-dropping-particle":"","parse-names":false,"suffix":""},{"dropping-particle":"","family":"Dowswell","given":"Therese","non-dropping-particle":"","parse-names":false,"suffix":""},{"dropping-particle":"","family":"Oliver","given":"Sandy","non-dropping-particle":"","parse-names":false,"suffix":""},{"dropping-particle":"","family":"Oakley","given":"Laura","non-dropping-particle":"","parse-names":false,"suffix":""},{"dropping-particle":"","family":"Watson","given":"Lyndsey","non-dropping-particle":"","parse-names":false,"suffix":""}],"container-title":"Cochrane Database of Systematic Reviews","id":"ITEM-1","issue":"3","issued":{"date-parts":[["2009"]]},"publisher":"John Wiley and Sons Ltd","title":"Interventions for promoting smoking cessation during pregnancy","type":"article"},"uris":["http://www.mendeley.com/documents/?uuid=93e719f4-52b9-30c4-a465-be5fcf367328"]}],"mendeley":{"formattedCitation":"[128]","plainTextFormattedCitation":"[128]","previouslyFormattedCitation":"[128]"},"properties":{"noteIndex":0},"schema":"https://github.com/citation-style-language/schema/raw/master/csl-citation.json"}</w:instrText>
      </w:r>
      <w:r w:rsidRPr="009D6FDD">
        <w:rPr>
          <w:rFonts w:cs="Times New Roman"/>
        </w:rPr>
        <w:fldChar w:fldCharType="separate"/>
      </w:r>
      <w:r w:rsidR="0054030F" w:rsidRPr="0054030F">
        <w:rPr>
          <w:rFonts w:cs="Times New Roman"/>
          <w:noProof/>
        </w:rPr>
        <w:t>[128]</w:t>
      </w:r>
      <w:r w:rsidRPr="009D6FDD">
        <w:rPr>
          <w:rFonts w:cs="Times New Roman"/>
        </w:rPr>
        <w:fldChar w:fldCharType="end"/>
      </w:r>
      <w:r w:rsidRPr="009D6FDD">
        <w:rPr>
          <w:rFonts w:cs="Times New Roman"/>
        </w:rPr>
        <w:t xml:space="preserve">. Tobacco smoking during pregnancy is relatively common, especially in low to middle income populations but is strongly associated with poverty, low educational attainment, poor social support and mental health issues </w:t>
      </w:r>
      <w:r w:rsidRPr="009D6FDD">
        <w:rPr>
          <w:rFonts w:cs="Times New Roman"/>
        </w:rPr>
        <w:fldChar w:fldCharType="begin" w:fldLock="1"/>
      </w:r>
      <w:r w:rsidR="0054030F">
        <w:rPr>
          <w:rFonts w:cs="Times New Roman"/>
        </w:rPr>
        <w:instrText>ADDIN CSL_CITATION {"citationItems":[{"id":"ITEM-1","itemData":{"URL":"https://webarchive.nationalarchives.gov.uk/+/http://www.dh.gov.uk/en/Publicationsandstatistics/Publications/PublicationsPolicyAndGuidance/DH_4074426","accessed":{"date-parts":[["2021","4","7"]]},"id":"ITEM-1","issued":{"date-parts":[["0"]]},"title":"[ARCHIVED CONTENT] Securing good health for the whole population: Final report - February 2004 : Department of Health - Publications","type":"webpage"},"uris":["http://www.mendeley.com/documents/?uuid=25c27b53-9ef6-33c4-8755-b50bf1686e09"]}],"mendeley":{"formattedCitation":"[129]","plainTextFormattedCitation":"[129]","previouslyFormattedCitation":"[129]"},"properties":{"noteIndex":0},"schema":"https://github.com/citation-style-language/schema/raw/master/csl-citation.json"}</w:instrText>
      </w:r>
      <w:r w:rsidRPr="009D6FDD">
        <w:rPr>
          <w:rFonts w:cs="Times New Roman"/>
        </w:rPr>
        <w:fldChar w:fldCharType="separate"/>
      </w:r>
      <w:r w:rsidR="0054030F" w:rsidRPr="0054030F">
        <w:rPr>
          <w:rFonts w:cs="Times New Roman"/>
          <w:noProof/>
        </w:rPr>
        <w:t>[129]</w:t>
      </w:r>
      <w:r w:rsidRPr="009D6FDD">
        <w:rPr>
          <w:rFonts w:cs="Times New Roman"/>
        </w:rPr>
        <w:fldChar w:fldCharType="end"/>
      </w:r>
      <w:r w:rsidRPr="009D6FDD">
        <w:rPr>
          <w:rFonts w:cs="Times New Roman"/>
        </w:rPr>
        <w:t xml:space="preserve">.  In Scotland, a strong relationship between smoking during pregnancy and deprivation exists, with records at first booking of pregnant women by maternity services showing smoking prevalence rates ranging from 5.8% in the most affluent communities to 29.4% in the poorest, in the year ending March 2009 </w:t>
      </w:r>
      <w:r w:rsidRPr="009D6FDD">
        <w:rPr>
          <w:rFonts w:cs="Times New Roman"/>
        </w:rPr>
        <w:fldChar w:fldCharType="begin" w:fldLock="1"/>
      </w:r>
      <w:r w:rsidR="0054030F">
        <w:rPr>
          <w:rFonts w:cs="Times New Roman"/>
        </w:rPr>
        <w:instrText>ADDIN CSL_CITATION {"citationItems":[{"id":"ITEM-1","itemData":{"URL":"https://www.isdscotland.org/Health-Topics/Maternity-and-Births/Births/Background.asp","accessed":{"date-parts":[["2021","4","7"]]},"id":"ITEM-1","issued":{"date-parts":[["0"]]},"title":"Maternity and Births | Births in Scottish Hospitals | Health Topics | ISD Scotland","type":"webpage"},"uris":["http://www.mendeley.com/documents/?uuid=85fda011-f98a-3380-8f2a-794154db1215"]}],"mendeley":{"formattedCitation":"[130]","plainTextFormattedCitation":"[130]","previouslyFormattedCitation":"[130]"},"properties":{"noteIndex":0},"schema":"https://github.com/citation-style-language/schema/raw/master/csl-citation.json"}</w:instrText>
      </w:r>
      <w:r w:rsidRPr="009D6FDD">
        <w:rPr>
          <w:rFonts w:cs="Times New Roman"/>
        </w:rPr>
        <w:fldChar w:fldCharType="separate"/>
      </w:r>
      <w:r w:rsidR="0054030F" w:rsidRPr="0054030F">
        <w:rPr>
          <w:rFonts w:cs="Times New Roman"/>
          <w:noProof/>
        </w:rPr>
        <w:t>[130]</w:t>
      </w:r>
      <w:r w:rsidRPr="009D6FDD">
        <w:rPr>
          <w:rFonts w:cs="Times New Roman"/>
        </w:rPr>
        <w:fldChar w:fldCharType="end"/>
      </w:r>
      <w:r w:rsidRPr="009D6FDD">
        <w:rPr>
          <w:rFonts w:cs="Times New Roman"/>
        </w:rPr>
        <w:t xml:space="preserve">. In addition, parental smoking in the home has direct, substantial and immediate impacts on children’s health from inhaled environmental tobacco smoke and also potentiates the likelihood of children becoming adult smokers as a consequence of behaviour-modelled parental smoking </w:t>
      </w:r>
      <w:r w:rsidRPr="009D6FDD">
        <w:rPr>
          <w:rFonts w:cs="Times New Roman"/>
        </w:rPr>
        <w:fldChar w:fldCharType="begin" w:fldLock="1"/>
      </w:r>
      <w:r w:rsidR="0054030F">
        <w:rPr>
          <w:rFonts w:cs="Times New Roman"/>
        </w:rPr>
        <w:instrText>ADDIN CSL_CITATION {"citationItems":[{"id":"ITEM-1","itemData":{"DOI":"10.1136/thx.2011.161042","ISSN":"14683296","abstract":"analysis of the full sample will seem to reveal a changing slope with increasing agedthat is, a nonlinear age association. Here an interaction masquerades as a nonlinearity. Alternatively, if the true association with age is nonlinear, but the same among men and women, an analysis with a linear age term and an interaction by sex will likely find a significant interaction. This has led many to believe nonlinear modelling is a bridge too far. However, the problem in the above example is that the exposure (age) is associated with the effect modifier (sex). In the paper of Castaldi et al 2 they have been careful to examine whether smoking was associated with the genotype they studied as a modifier, and report no association. And for gene-environment interactions this is less likely than for other modifiers. Moreover, there are ways to deal with the association. In the above example, for instance, one could test whether the association with age was not linear within sex. In modern statistical software, testing for nonlinearity, and fitting dose-response models that do not assume constant slopes is straightforward. It is time to stop making a default assumption that continuous predictors have linear associations with health outcomes. Competing interests None. Provenance and peer review Commissioned; not externally peer reviewed.","author":[{"dropping-particle":"","family":"Coleman","given":"Tim","non-dropping-particle":"","parse-names":false,"suffix":""},{"dropping-particle":"","family":"Bauld","given":"Linda","non-dropping-particle":"","parse-names":false,"suffix":""}],"container-title":"Thorax","id":"ITEM-1","issue":"10","issued":{"date-parts":[["2011","10","1"]]},"page":"842-844","publisher":"BMJ Publishing Group","title":"Preventing adolescents' uptake of smoking","type":"article","volume":"66"},"uris":["http://www.mendeley.com/documents/?uuid=65cc47d0-29b8-37d5-ba8d-e355859de2f5"]}],"mendeley":{"formattedCitation":"[131]","plainTextFormattedCitation":"[131]","previouslyFormattedCitation":"[131]"},"properties":{"noteIndex":0},"schema":"https://github.com/citation-style-language/schema/raw/master/csl-citation.json"}</w:instrText>
      </w:r>
      <w:r w:rsidRPr="009D6FDD">
        <w:rPr>
          <w:rFonts w:cs="Times New Roman"/>
        </w:rPr>
        <w:fldChar w:fldCharType="separate"/>
      </w:r>
      <w:r w:rsidR="0054030F" w:rsidRPr="0054030F">
        <w:rPr>
          <w:rFonts w:cs="Times New Roman"/>
          <w:noProof/>
        </w:rPr>
        <w:t>[131]</w:t>
      </w:r>
      <w:r w:rsidRPr="009D6FDD">
        <w:rPr>
          <w:rFonts w:cs="Times New Roman"/>
        </w:rPr>
        <w:fldChar w:fldCharType="end"/>
      </w:r>
      <w:r w:rsidRPr="009D6FDD">
        <w:rPr>
          <w:rFonts w:cs="Times New Roman"/>
        </w:rPr>
        <w:t>. Evidence shows when mothers smoke during pregnancy may contribute to overweight beginning later in childhood</w:t>
      </w:r>
      <w:r w:rsidRPr="009D6FDD">
        <w:rPr>
          <w:rFonts w:cs="Times New Roman"/>
        </w:rPr>
        <w:fldChar w:fldCharType="begin" w:fldLock="1"/>
      </w:r>
      <w:r w:rsidR="0054030F">
        <w:rPr>
          <w:rFonts w:cs="Times New Roman"/>
        </w:rPr>
        <w:instrText>ADDIN CSL_CITATION {"citationItems":[{"id":"ITEM-1","itemData":{"DOI":"10.1186/s13098-016-0158-0","ISSN":"17585996","abstract":"Background: Sex hormone binding globulin (SHBG), a glycoprotein produced by hepatocytes that transports testosterone and other steroids in plasma, is a marker for developing metabolic syndrome and T2DM. SHBG is present in umbilical cord blood where it may be epigenetically regulated. This study was conducted to investigate whether the fetal environment, based on maternal pre-pregnancy weight, pregnancy weight gain or smoking during pregnancy, influence SHBG in newborns. Methods: Maternal and newborn characteristics and SHBG levels and other variables were measured in cord and day 2 heel-stick blood samples in 60 healthy full-term singleton babies (31 F, 29 M). Results: SHBG levels varied nearly fivefold among male and female newborns and were unrelated to sex, neonatal adiposity, determined by the Ponderal index and skinfold thickness, nor TNF in cord blood. There were also no statistically significant associations between pre-pregnancy weight or pregnancy weight gain and newborn SHBG levels. However, cord blood SHBG was higher and insulin levels were lower when mothers were smokers, but normalized by day 2. Discussion: While SHBG levels are low in obese children and adults, and portend the development of metabolic syndrome and T2DM, our study of healthy babies born to normal women, found no connection between maternal obesity or newborn adiposity and SHBG levels in newborns. Insofar as women who smoked during pregnancy were thinner and had lower cord blood insulin levels than nonsmokers, higher SHBG in their newborns at birth might have been due to insulin sensitivity, or perhaps to an effect of smoking on placental gene expression. Conclusions: Factors other than maternal weight and pregnancy weight gain appear to be the major determinants of SHBG in newborns. Higher SHBG levels when mothers smoke during pregnancy may contribute to overweight beginning later in childhood. Whether newborn SHBG levels predict the development of overweight and metabolic syndrome remains to be determined.","author":[{"dropping-particle":"","family":"Dharashivkar","given":"Swapna","non-dropping-particle":"","parse-names":false,"suffix":""},{"dropping-particle":"","family":"Wasser","given":"Lawrence","non-dropping-particle":"","parse-names":false,"suffix":""},{"dropping-particle":"","family":"Baumgartner","given":"Richard N.","non-dropping-particle":"","parse-names":false,"suffix":""},{"dropping-particle":"","family":"King","given":"Jeffrey C.","non-dropping-particle":"","parse-names":false,"suffix":""},{"dropping-particle":"","family":"Winters","given":"Stephen J.","non-dropping-particle":"","parse-names":false,"suffix":""}],"container-title":"Diabetology and Metabolic Syndrome","id":"ITEM-1","issue":"1","issued":{"date-parts":[["2016","7","26"]]},"page":"47","publisher":"BioMed Central Ltd.","title":"Obesity, maternal smoking and SHBG in neonates","type":"article-journal","volume":"8"},"uris":["http://www.mendeley.com/documents/?uuid=2dd930f6-65a8-3e69-b5a6-71252ff818ed"]}],"mendeley":{"formattedCitation":"[132]","plainTextFormattedCitation":"[132]","previouslyFormattedCitation":"[132]"},"properties":{"noteIndex":0},"schema":"https://github.com/citation-style-language/schema/raw/master/csl-citation.json"}</w:instrText>
      </w:r>
      <w:r w:rsidRPr="009D6FDD">
        <w:rPr>
          <w:rFonts w:cs="Times New Roman"/>
        </w:rPr>
        <w:fldChar w:fldCharType="separate"/>
      </w:r>
      <w:r w:rsidR="0054030F" w:rsidRPr="0054030F">
        <w:rPr>
          <w:rFonts w:cs="Times New Roman"/>
          <w:noProof/>
        </w:rPr>
        <w:t>[132]</w:t>
      </w:r>
      <w:r w:rsidRPr="009D6FDD">
        <w:rPr>
          <w:rFonts w:cs="Times New Roman"/>
        </w:rPr>
        <w:fldChar w:fldCharType="end"/>
      </w:r>
      <w:r w:rsidRPr="009D6FDD">
        <w:rPr>
          <w:rFonts w:cs="Times New Roman"/>
        </w:rPr>
        <w:t>.</w:t>
      </w:r>
    </w:p>
    <w:p w14:paraId="267788C8" w14:textId="410D9A01" w:rsidR="00122E06" w:rsidRPr="009D6FDD" w:rsidRDefault="00122E06" w:rsidP="00122E06">
      <w:pPr>
        <w:rPr>
          <w:rFonts w:cs="Times New Roman"/>
        </w:rPr>
      </w:pPr>
      <w:r w:rsidRPr="009D6FDD">
        <w:rPr>
          <w:rFonts w:cs="Times New Roman"/>
        </w:rPr>
        <w:t>With increasing evidence that the intrauterine milieu influences disease development later in life ,cigarette smoking during pregnancy is associated with reduced fetal growth and an increased risk for intrauterine growth retardation</w:t>
      </w:r>
      <w:r w:rsidRPr="009D6FDD">
        <w:rPr>
          <w:rFonts w:cs="Times New Roman"/>
        </w:rPr>
        <w:fldChar w:fldCharType="begin" w:fldLock="1"/>
      </w:r>
      <w:r w:rsidR="0054030F">
        <w:rPr>
          <w:rFonts w:cs="Times New Roman"/>
        </w:rPr>
        <w:instrText>ADDIN CSL_CITATION {"citationItems":[{"id":"ITEM-1","itemData":{"DOI":"10.1093/ije/dyt207","ISSN":"0300-5771","author":[{"dropping-particle":"","family":"Fall","given":"C.","non-dropping-particle":"","parse-names":false,"suffix":""},{"dropping-particle":"","family":"Osmond","given":"C.","non-dropping-particle":"","parse-names":false,"suffix":""}],"container-title":"International Journal of Epidemiology","id":"ITEM-1","issue":"5","issued":{"date-parts":[["2013","10","1"]]},"page":"1231-1232","publisher":"Oxford Academic","title":"Commentary: The developmental origins of health and disease: an appreciation of the life and work of Professor David J.P. Barker, 1938-2013","type":"article-journal","volume":"42"},"uris":["http://www.mendeley.com/documents/?uuid=6e834b11-8685-3589-8ab5-86df2157d0c4"]},{"id":"ITEM-2","itemData":{"DOI":"10.1067/mob.2000.109103","ISSN":"00029378","abstract":"OBJECTIVE: The aim of this study was to determine the impact of maternal cigarette smoking on the fetal accretion of fat and lean body mass. We hypothesized that maternal smoking would result in a reduction in the deposition of lean body mass. STUDY DESIGN: Longitudinal ultrasonographic examinations on 65 singleton fetuses without anomalies of smoking mothers were compared with 36 singleton fetuses without anomalies of nonsmoking mothers. A total of 214 ultrasonographic examinations were performed between 27 and 37 weeks' gestation. All subjects underwent at least 2 ultrasonographic examinations separated by 4 weeks. We compared the slopes of the growth curves for individual morphometric parameters including head circumference, femur length, abdominal circumference, thigh muscle area, thigh fat area, estimated fetal weight and percentage of thigh fat between groups. Analysis was performed with a repeated measures analysis of covariance. Potential covariates included prepregnancy body mass index (in kilograms per square meter), weight gain during pregnancy, maternal age, parity, and fetal sex recorded at birth. Demographic variables are expressed as mean ± SD; fetal measurements are expressed as mean ± SE. Both t tests and χ2 analyses were used to compare groups with respect to demographic variables. P &lt; .05 was accepted for significance. RESULTS: There were no significant differences between groups in maternal prepregnancy weight, maternal height, maternal prepregnancy body mass index, weight gain in pregnancy, parity, or fetal sex. Smokers were younger than nonsmokers (smokers. 23.7 ± 6.0 years; nonsmokers, 31.8 ± 6.0 years; P &lt; .0001), and neonatal weight was reduced among smokers (smokers, 3269 ± 507 g; nonsmokers, 3519 ± 411 g; P &lt; .01). There were no differences in the growth rates of head circumference (P = .79) and femur length (P = .67). Growth rates of abdominal circumference (smokers, 9.0 ± 0.3 mm/wk; nonsmokers, 10.3 ± 0.5 mm/wk; P = .01), estimated fetal weight (smokers, 171 ± 5.4 g/wk; nonsmokers, 193 ± 8.0 g/wk; P = .008), and muscle area (smokers, 64.1 ± 3.8 mm2/wk; nonsmokers, 76.4 ± 5.6 mm2/wk; P= .03) were significantly reduced among smokers. There was a reduction in the rate of fat deposition in the thighs of fetuses of smoking mothers (smokers, 38.7 ± 3.7 mm2/wk; nonsmokers, 54.6 ± 5.4 mm2/wk; P = .004); however there was no absolute difference in the amount of fat measured in the thigh between 33 and 37 weeks' gestation. CONCLUSION:…","author":[{"dropping-particle":"","family":"Bernstein","given":"Ira M.","non-dropping-particle":"","parse-names":false,"suffix":""},{"dropping-particle":"","family":"Plociennik","given":"Kristof","non-dropping-particle":"","parse-names":false,"suffix":""},{"dropping-particle":"","family":"Stahle","given":"Scott","non-dropping-particle":"","parse-names":false,"suffix":""},{"dropping-particle":"","family":"Badger","given":"Gary J.","non-dropping-particle":"","parse-names":false,"suffix":""},{"dropping-particle":"","family":"Secker-Walker","given":"Roger","non-dropping-particle":"","parse-names":false,"suffix":""}],"container-title":"American Journal of Obstetrics and Gynecology","id":"ITEM-2","issue":"4","issued":{"date-parts":[["2000","10","1"]]},"page":"883-886","publisher":"Mosby Inc.","title":"Impact of maternal cigarette smoking on fetal growth and body composition","type":"paper-conference","volume":"183"},"uris":["http://www.mendeley.com/documents/?uuid=b74e2071-f653-3504-a385-0d1b76774eaa"]},{"id":"ITEM-3","itemData":{"DOI":"10.3390/ijerph10126485","ISSN":"1660-4601","abstract":"Smoking cigarettes throughout pregnancy is one of the single most important avoidable causes of adverse pregnancy outcomes and it represents the first major environmental risk of the unborn. If compared with other risk factors in the perinatal period, exposure to tobacco smoke is considered to be amongst the most harmful and it is associated with high rates of long and short term morbidity and mortality for mother and child. A variety of adverse pregnancy outcomes are linked with cigarette consumption before and during pregnancy. Maternal prenatal cigarette smoke disturbs the equilibrium among the oxidant and antioxidant system, has negative impact on the genetic and cellular level of both mother and fetus and causes a large quantity of diseases in the unborn child. These smoking-induced damages for the unborn offspring manifest themselves at various times in life and for most only a very limited range of causal treatment exists. Education, support and assistance are of high importance to decrease maternal and fetal morbidity and mortality, as there are few other avoidable factors which influence a child's health that profoundly throughout its life. It is imperative that smoking control should be seen as a public health priority. © 2013 by the authors; licensee MDPI, Basel, Switzerland.","author":[{"dropping-particle":"","family":"Mund","given":"Mathias","non-dropping-particle":"","parse-names":false,"suffix":""},{"dropping-particle":"","family":"Louwen","given":"Frank","non-dropping-particle":"","parse-names":false,"suffix":""},{"dropping-particle":"","family":"Klingelhoefer","given":"Doris","non-dropping-particle":"","parse-names":false,"suffix":""},{"dropping-particle":"","family":"Gerber","given":"Alexander","non-dropping-particle":"","parse-names":false,"suffix":""}],"container-title":"International Journal of Environmental Research and Public Health","id":"ITEM-3","issue":"12","issued":{"date-parts":[["2013","11","29"]]},"page":"6485-6499","publisher":"Multidisciplinary Digital Publishing Institute","title":"Smoking and Pregnancy — A Review on the First Major Environmental Risk Factor of the Unborn","type":"article-journal","volume":"10"},"uris":["http://www.mendeley.com/documents/?uuid=bd04084b-dfbc-358a-8b94-c00d831cb77e"]}],"mendeley":{"formattedCitation":"[133]–[135]","plainTextFormattedCitation":"[133]–[135]","previouslyFormattedCitation":"[133]–[135]"},"properties":{"noteIndex":0},"schema":"https://github.com/citation-style-language/schema/raw/master/csl-citation.json"}</w:instrText>
      </w:r>
      <w:r w:rsidRPr="009D6FDD">
        <w:rPr>
          <w:rFonts w:cs="Times New Roman"/>
        </w:rPr>
        <w:fldChar w:fldCharType="separate"/>
      </w:r>
      <w:r w:rsidR="0054030F" w:rsidRPr="0054030F">
        <w:rPr>
          <w:rFonts w:cs="Times New Roman"/>
          <w:noProof/>
        </w:rPr>
        <w:t>[133]–[135]</w:t>
      </w:r>
      <w:r w:rsidRPr="009D6FDD">
        <w:rPr>
          <w:rFonts w:cs="Times New Roman"/>
        </w:rPr>
        <w:fldChar w:fldCharType="end"/>
      </w:r>
      <w:r w:rsidRPr="009D6FDD">
        <w:rPr>
          <w:rFonts w:cs="Times New Roman"/>
        </w:rPr>
        <w:t xml:space="preserve">, with increased obesity as early as age 5 years </w:t>
      </w:r>
      <w:r w:rsidRPr="009D6FDD">
        <w:rPr>
          <w:rFonts w:cs="Times New Roman"/>
        </w:rPr>
        <w:fldChar w:fldCharType="begin" w:fldLock="1"/>
      </w:r>
      <w:r w:rsidR="0054030F">
        <w:rPr>
          <w:rFonts w:cs="Times New Roman"/>
        </w:rPr>
        <w:instrText>ADDIN CSL_CITATION {"citationItems":[{"id":"ITEM-1","itemData":{"DOI":"10.1038/oby.2007.373","ISSN":"1930-7381","abstract":"Objective: To examine the extent to which maternal smoking during early pregnancy and other prepregnancy lifestyle habits are associated with obesity and overweight in 5-year-old Japanese children. Research Method and Procedures: We studied 1417 mother-child pairs enrolled in Project Enzan - a prospective cohort study. The dependent variables, childhood overweight and obesity, were defined with an international cut-off value. Maternal smoking during early pregnancy and other prepregnancy lifestyle habits were used as independent variables. Results: Maternal smoking habits were associated with overweight in the 5-year-old children [ad</w:instrText>
      </w:r>
      <w:r w:rsidR="0054030F">
        <w:rPr>
          <w:rFonts w:cs="Times New Roman" w:hint="eastAsia"/>
        </w:rPr>
        <w:instrText xml:space="preserve">justed odds ratio (OR): 2.15; 95% confidence interval (CI): 1.12 to 4.11]. Maternal sleep duration of </w:instrText>
      </w:r>
      <w:r w:rsidR="0054030F">
        <w:rPr>
          <w:rFonts w:cs="Times New Roman" w:hint="eastAsia"/>
        </w:rPr>
        <w:instrText>≥</w:instrText>
      </w:r>
      <w:r w:rsidR="0054030F">
        <w:rPr>
          <w:rFonts w:cs="Times New Roman" w:hint="eastAsia"/>
        </w:rPr>
        <w:instrText>8 h/d negatively affected childhood overweight (adjusted OR: 0.71; 95% CI: 0.49 to 1.04). Children whose mothers skipped breakfast were likely to become</w:instrText>
      </w:r>
      <w:r w:rsidR="0054030F">
        <w:rPr>
          <w:rFonts w:cs="Times New Roman"/>
        </w:rPr>
        <w:instrText xml:space="preserve"> overweight (adjusted OR: 1.78; 95% CI: 1.14 to 2.77). The results of childhood obesity analysis were similar to those of childhood overweight analysis. Discussion: The results of this study suggest that there are effects of smoking during early pregnancy and other maternal lifestyle habits on the onset of childhood obesity in Japan. Therefore, interventions in maternal lifestyle habits are required to prevent childhood obesity, and these interventions should be initiated before pregnancy. Copyright © 2007 NAASO.","author":[{"dropping-particle":"","family":"Mizutani","given":"Takashi","non-dropping-particle":"","parse-names":false,"suffix":""},{"dropping-particle":"","family":"Suzuki","given":"Kohta","non-dropping-particle":"","parse-names":false,"suffix":""},{"dropping-particle":"","family":"Kondo","given":"Naoki","non-dropping-particle":"","parse-names":false,"suffix":""},{"dropping-particle":"","family":"Yamagata","given":"Zentaro","non-dropping-particle":"","parse-names":false,"suffix":""}],"container-title":"Obesity","id":"ITEM-1","issue":"12","issued":{"date-parts":[["2007","12","1"]]},"page":"3133-3139","publisher":"John Wiley &amp; Sons, Ltd","title":"Association of Maternal Lifestyles Including Smoking During Pregnancy with Childhood Obesity**","type":"article-journal","volume":"15"},"uris":["http://www.mendeley.com/documents/?uuid=baafe756-2bad-3b24-b384-b622568ccfa5"]}],"mendeley":{"formattedCitation":"[136]","plainTextFormattedCitation":"[136]","previouslyFormattedCitation":"[136]"},"properties":{"noteIndex":0},"schema":"https://github.com/citation-style-language/schema/raw/master/csl-citation.json"}</w:instrText>
      </w:r>
      <w:r w:rsidRPr="009D6FDD">
        <w:rPr>
          <w:rFonts w:cs="Times New Roman"/>
        </w:rPr>
        <w:fldChar w:fldCharType="separate"/>
      </w:r>
      <w:r w:rsidR="0054030F" w:rsidRPr="0054030F">
        <w:rPr>
          <w:rFonts w:cs="Times New Roman"/>
          <w:noProof/>
        </w:rPr>
        <w:t>[136]</w:t>
      </w:r>
      <w:r w:rsidRPr="009D6FDD">
        <w:rPr>
          <w:rFonts w:cs="Times New Roman"/>
        </w:rPr>
        <w:fldChar w:fldCharType="end"/>
      </w:r>
      <w:r w:rsidRPr="009D6FDD">
        <w:rPr>
          <w:rFonts w:cs="Times New Roman"/>
        </w:rPr>
        <w:t>, and with increased diabetes risk when babies reach adulthood</w:t>
      </w:r>
      <w:r w:rsidRPr="009D6FDD">
        <w:rPr>
          <w:rFonts w:cs="Times New Roman"/>
        </w:rPr>
        <w:fldChar w:fldCharType="begin" w:fldLock="1"/>
      </w:r>
      <w:r w:rsidR="0054030F">
        <w:rPr>
          <w:rFonts w:cs="Times New Roman"/>
        </w:rPr>
        <w:instrText>ADDIN CSL_CITATION {"citationItems":[{"id":"ITEM-1","itemData":{"DOI":"10.1017/S2040174415000045","ISSN":"20401752","PMID":"25665487","abstract":"Growing evidence indicates that parental smoking is associated with risk of offspring obesity. The purpose of this study was to identify whether parental tobacco smoking during gestation was associated with risk of diabetes mellitus. This is a prospective study of 44- to 54-year-old daughters (n=1801) born in the Child Health and Development Studies pregnancy cohort between 1959 and 1967. Their mothers resided near Oakland California, were members of the Kaiser Foundation Health Plan and reported parental tobacco smoking during an early pregnancy interview. Daughters reported physician diagnoses of diabetes mellitus and provided blood samples for hemoglobin A1C measurement. Prenatal maternal smoking had a stronger association with daughters' diabetes mellitus risk than prenatal paternal smoking, and the former persisted after adjustment for parental race, diabetes and employment (aRR=2.4 [95% confidence intervals 1.4-4.1] P&lt;0.01 and aRR=1.7 [95% confidence intervals 1.0-3.0] P=0.05, respectively). Estimates of the effect of parental smoking were unchanged when further adjusted by daughters' birth weight or current body mass index (BMI). Maternal smoking was also significantly associated with self-reported type 2 diabetes diagnosis (2.3 [95% confidence intervals 1.0-5.0] P&lt;0.05). Having parents who smoked during pregnancy was associated with an increased risk of diabetes mellitus among adult daughters, independent of known risk factors, providing further evidence that prenatal environmental chemical exposures independent of birth weight and current BMI may contribute to adult diabetes mellitus. While other studies seek to confirm our results, caution toward tobacco smoking by or proximal to pregnant women is warranted in diabetes mellitus prevention efforts.","author":[{"dropping-particle":"","family":"Merrill","given":"M. A.","non-dropping-particle":"La","parse-names":false,"suffix":""},{"dropping-particle":"","family":"Cirillo","given":"P. M.","non-dropping-particle":"","parse-names":false,"suffix":""},{"dropping-particle":"","family":"Krigbaum","given":"N. Y.","non-dropping-particle":"","parse-names":false,"suffix":""},{"dropping-particle":"","family":"Cohn","given":"B. A.","non-dropping-particle":"","parse-names":false,"suffix":""}],"container-title":"Journal of Developmental Origins of Health and Disease","id":"ITEM-1","issue":"3","issued":{"date-parts":[["2015"]]},"page":"242-249","publisher":"Cambridge University Press","title":"The impact of prenatal parental tobacco smoking on risk of diabetes mellitus in middle-aged women","type":"article-journal","volume":"6"},"uris":["http://www.mendeley.com/documents/?uuid=681f6e8e-8624-3947-af5e-27cb9299f62a"]}],"mendeley":{"formattedCitation":"[137]","plainTextFormattedCitation":"[137]","previouslyFormattedCitation":"[137]"},"properties":{"noteIndex":0},"schema":"https://github.com/citation-style-language/schema/raw/master/csl-citation.json"}</w:instrText>
      </w:r>
      <w:r w:rsidRPr="009D6FDD">
        <w:rPr>
          <w:rFonts w:cs="Times New Roman"/>
        </w:rPr>
        <w:fldChar w:fldCharType="separate"/>
      </w:r>
      <w:r w:rsidR="0054030F" w:rsidRPr="0054030F">
        <w:rPr>
          <w:rFonts w:cs="Times New Roman"/>
          <w:noProof/>
        </w:rPr>
        <w:t>[137]</w:t>
      </w:r>
      <w:r w:rsidRPr="009D6FDD">
        <w:rPr>
          <w:rFonts w:cs="Times New Roman"/>
        </w:rPr>
        <w:fldChar w:fldCharType="end"/>
      </w:r>
    </w:p>
    <w:p w14:paraId="2783C55E" w14:textId="77777777" w:rsidR="00122E06" w:rsidRPr="009D6FDD" w:rsidRDefault="00122E06" w:rsidP="0086320C">
      <w:pPr>
        <w:rPr>
          <w:rFonts w:cs="Times New Roman"/>
          <w:lang w:eastAsia="zh-CN"/>
        </w:rPr>
      </w:pPr>
    </w:p>
    <w:p w14:paraId="5C2C44DD" w14:textId="6E5B7BF8" w:rsidR="00970DB6" w:rsidRPr="009D6FDD" w:rsidRDefault="00970DB6" w:rsidP="00BA333A">
      <w:pPr>
        <w:pStyle w:val="Heading2"/>
        <w:rPr>
          <w:rFonts w:ascii="Times New Roman" w:hAnsi="Times New Roman" w:cs="Times New Roman"/>
        </w:rPr>
      </w:pPr>
      <w:bookmarkStart w:id="194" w:name="_Toc73385456"/>
      <w:r w:rsidRPr="009D6FDD">
        <w:rPr>
          <w:rFonts w:ascii="Times New Roman" w:hAnsi="Times New Roman" w:cs="Times New Roman"/>
        </w:rPr>
        <w:t>7.2 Future recommendations</w:t>
      </w:r>
      <w:bookmarkEnd w:id="194"/>
      <w:r w:rsidRPr="009D6FDD">
        <w:rPr>
          <w:rFonts w:ascii="Times New Roman" w:hAnsi="Times New Roman" w:cs="Times New Roman"/>
        </w:rPr>
        <w:t> </w:t>
      </w:r>
    </w:p>
    <w:p w14:paraId="3B9B551B" w14:textId="77777777" w:rsidR="006C7B88" w:rsidRPr="009D6FDD" w:rsidRDefault="006C7B88" w:rsidP="0086320C">
      <w:pPr>
        <w:rPr>
          <w:rFonts w:cs="Times New Roman"/>
          <w:lang w:val="en-US" w:eastAsia="zh-CN"/>
        </w:rPr>
      </w:pPr>
    </w:p>
    <w:p w14:paraId="099118FD" w14:textId="77777777" w:rsidR="00275C7B" w:rsidRPr="009D6FDD" w:rsidRDefault="00275C7B" w:rsidP="008A326D">
      <w:pPr>
        <w:rPr>
          <w:rFonts w:cs="Times New Roman"/>
          <w:lang w:val="en-US"/>
        </w:rPr>
      </w:pPr>
    </w:p>
    <w:p w14:paraId="34645215" w14:textId="77777777" w:rsidR="008A326D" w:rsidRPr="009D6FDD" w:rsidRDefault="008A326D" w:rsidP="008A326D">
      <w:pPr>
        <w:rPr>
          <w:rFonts w:cs="Times New Roman"/>
          <w:lang w:val="en-US"/>
        </w:rPr>
      </w:pPr>
    </w:p>
    <w:p w14:paraId="699349C3" w14:textId="09608715" w:rsidR="00B223F7" w:rsidRPr="009D6FDD" w:rsidRDefault="00001083" w:rsidP="00E55B73">
      <w:pPr>
        <w:pStyle w:val="Heading1"/>
      </w:pPr>
      <w:bookmarkStart w:id="195" w:name="_Toc46518397"/>
      <w:bookmarkStart w:id="196" w:name="_Toc49935860"/>
      <w:bookmarkStart w:id="197" w:name="_Hlk46499644"/>
      <w:bookmarkStart w:id="198" w:name="_Toc73385457"/>
      <w:r w:rsidRPr="009D6FDD">
        <w:t>Reference</w:t>
      </w:r>
      <w:bookmarkEnd w:id="195"/>
      <w:bookmarkEnd w:id="196"/>
      <w:bookmarkEnd w:id="197"/>
      <w:bookmarkEnd w:id="198"/>
    </w:p>
    <w:p w14:paraId="55F150FE" w14:textId="11BBCAD7" w:rsidR="0051527B" w:rsidRPr="009D6FDD" w:rsidRDefault="00282574" w:rsidP="0051527B">
      <w:pPr>
        <w:pStyle w:val="Heading1"/>
      </w:pPr>
      <w:bookmarkStart w:id="199" w:name="_Toc73385458"/>
      <w:r w:rsidRPr="009D6FDD">
        <w:t>Appendix A</w:t>
      </w:r>
      <w:bookmarkEnd w:id="199"/>
    </w:p>
    <w:p w14:paraId="6BC7A05A" w14:textId="77777777" w:rsidR="00423F90" w:rsidRPr="009D6FDD" w:rsidRDefault="00423F90" w:rsidP="00423F90">
      <w:pPr>
        <w:rPr>
          <w:rFonts w:cs="Times New Roman"/>
        </w:rPr>
      </w:pPr>
      <w:r w:rsidRPr="009D6FDD">
        <w:rPr>
          <w:rFonts w:cs="Times New Roman"/>
        </w:rPr>
        <w:t>Regards the experience of using the app. Semi-structured interview completed after each focus group.</w:t>
      </w:r>
    </w:p>
    <w:p w14:paraId="645F8152" w14:textId="77777777" w:rsidR="00423F90" w:rsidRPr="009D6FDD" w:rsidRDefault="00423F90" w:rsidP="00423F90">
      <w:pPr>
        <w:rPr>
          <w:rFonts w:cs="Times New Roman"/>
        </w:rPr>
      </w:pPr>
      <w:r w:rsidRPr="009D6FDD">
        <w:rPr>
          <w:rFonts w:cs="Times New Roman"/>
        </w:rPr>
        <w:t>1.</w:t>
      </w:r>
      <w:r w:rsidRPr="009D6FDD">
        <w:rPr>
          <w:rFonts w:cs="Times New Roman"/>
        </w:rPr>
        <w:tab/>
        <w:t>Was the app easy to navigate? If not, how so?</w:t>
      </w:r>
    </w:p>
    <w:p w14:paraId="3EF124E5" w14:textId="77777777" w:rsidR="00423F90" w:rsidRPr="009D6FDD" w:rsidRDefault="00423F90" w:rsidP="00423F90">
      <w:pPr>
        <w:rPr>
          <w:rFonts w:cs="Times New Roman"/>
        </w:rPr>
      </w:pPr>
      <w:r w:rsidRPr="009D6FDD">
        <w:rPr>
          <w:rFonts w:cs="Times New Roman"/>
        </w:rPr>
        <w:lastRenderedPageBreak/>
        <w:t>2.</w:t>
      </w:r>
      <w:r w:rsidRPr="009D6FDD">
        <w:rPr>
          <w:rFonts w:cs="Times New Roman"/>
        </w:rPr>
        <w:tab/>
        <w:t>Was the design of the dashboard clear and visible? If not, how so?</w:t>
      </w:r>
    </w:p>
    <w:p w14:paraId="44213391" w14:textId="77777777" w:rsidR="00423F90" w:rsidRPr="009D6FDD" w:rsidRDefault="00423F90" w:rsidP="00423F90">
      <w:pPr>
        <w:rPr>
          <w:rFonts w:cs="Times New Roman"/>
        </w:rPr>
      </w:pPr>
      <w:r w:rsidRPr="009D6FDD">
        <w:rPr>
          <w:rFonts w:cs="Times New Roman"/>
        </w:rPr>
        <w:t>3.</w:t>
      </w:r>
      <w:r w:rsidRPr="009D6FDD">
        <w:rPr>
          <w:rFonts w:cs="Times New Roman"/>
        </w:rPr>
        <w:tab/>
        <w:t>Was the layout of the dashboard designed reasonably? If not, how so?</w:t>
      </w:r>
    </w:p>
    <w:p w14:paraId="48C41B5D" w14:textId="77777777" w:rsidR="00423F90" w:rsidRPr="009D6FDD" w:rsidRDefault="00423F90" w:rsidP="00423F90">
      <w:pPr>
        <w:rPr>
          <w:rFonts w:cs="Times New Roman"/>
        </w:rPr>
      </w:pPr>
      <w:r w:rsidRPr="009D6FDD">
        <w:rPr>
          <w:rFonts w:cs="Times New Roman"/>
        </w:rPr>
        <w:t>4.</w:t>
      </w:r>
      <w:r w:rsidRPr="009D6FDD">
        <w:rPr>
          <w:rFonts w:cs="Times New Roman"/>
        </w:rPr>
        <w:tab/>
        <w:t>How do you think the color of the dashboard?</w:t>
      </w:r>
    </w:p>
    <w:p w14:paraId="265AA8E3" w14:textId="77777777" w:rsidR="00423F90" w:rsidRPr="009D6FDD" w:rsidRDefault="00423F90" w:rsidP="00423F90">
      <w:pPr>
        <w:rPr>
          <w:rFonts w:cs="Times New Roman"/>
        </w:rPr>
      </w:pPr>
      <w:r w:rsidRPr="009D6FDD">
        <w:rPr>
          <w:rFonts w:cs="Times New Roman"/>
        </w:rPr>
        <w:t>5.</w:t>
      </w:r>
      <w:r w:rsidRPr="009D6FDD">
        <w:rPr>
          <w:rFonts w:cs="Times New Roman"/>
        </w:rPr>
        <w:tab/>
        <w:t>Was the information on each scene clear and easy to read? If not, how so?</w:t>
      </w:r>
    </w:p>
    <w:p w14:paraId="7F0DC7BB" w14:textId="77777777" w:rsidR="00423F90" w:rsidRPr="009D6FDD" w:rsidRDefault="00423F90" w:rsidP="00423F90">
      <w:pPr>
        <w:rPr>
          <w:rFonts w:cs="Times New Roman"/>
        </w:rPr>
      </w:pPr>
      <w:r w:rsidRPr="009D6FDD">
        <w:rPr>
          <w:rFonts w:cs="Times New Roman"/>
        </w:rPr>
        <w:t>6.</w:t>
      </w:r>
      <w:r w:rsidRPr="009D6FDD">
        <w:rPr>
          <w:rFonts w:cs="Times New Roman"/>
        </w:rPr>
        <w:tab/>
        <w:t xml:space="preserve">Did you feel uncomfortable? </w:t>
      </w:r>
    </w:p>
    <w:p w14:paraId="6C614CAE" w14:textId="7DF313AF" w:rsidR="00423F90" w:rsidRPr="009D6FDD" w:rsidRDefault="00423F90" w:rsidP="00423F90">
      <w:pPr>
        <w:rPr>
          <w:rFonts w:cs="Times New Roman"/>
        </w:rPr>
      </w:pPr>
      <w:r w:rsidRPr="009D6FDD">
        <w:rPr>
          <w:rFonts w:cs="Times New Roman"/>
        </w:rPr>
        <w:t>7.</w:t>
      </w:r>
      <w:r w:rsidRPr="009D6FDD">
        <w:rPr>
          <w:rFonts w:cs="Times New Roman"/>
        </w:rPr>
        <w:tab/>
        <w:t>Were there any functions, you would expect, missing?</w:t>
      </w:r>
    </w:p>
    <w:p w14:paraId="6C4193E1" w14:textId="056B24F9" w:rsidR="00282574" w:rsidRPr="009D6FDD" w:rsidRDefault="00282574" w:rsidP="00282574">
      <w:pPr>
        <w:pStyle w:val="Heading1"/>
      </w:pPr>
      <w:bookmarkStart w:id="200" w:name="_Toc73385459"/>
      <w:r w:rsidRPr="009D6FDD">
        <w:t>Appendix B</w:t>
      </w:r>
      <w:bookmarkEnd w:id="200"/>
    </w:p>
    <w:p w14:paraId="22389E34" w14:textId="77777777" w:rsidR="001424C0" w:rsidRPr="009D6FDD" w:rsidRDefault="001424C0" w:rsidP="001424C0">
      <w:pPr>
        <w:rPr>
          <w:rFonts w:cs="Times New Roman"/>
          <w:lang w:eastAsia="ko-KR"/>
        </w:rPr>
      </w:pPr>
      <w:r w:rsidRPr="009D6FDD">
        <w:rPr>
          <w:rFonts w:cs="Times New Roman"/>
          <w:sz w:val="23"/>
          <w:szCs w:val="23"/>
        </w:rPr>
        <w:t>Questionnaire 1: To be completed after the participants first session.</w:t>
      </w:r>
    </w:p>
    <w:tbl>
      <w:tblPr>
        <w:tblW w:w="14652" w:type="dxa"/>
        <w:tblLook w:val="04A0" w:firstRow="1" w:lastRow="0" w:firstColumn="1" w:lastColumn="0" w:noHBand="0" w:noVBand="1"/>
      </w:tblPr>
      <w:tblGrid>
        <w:gridCol w:w="9692"/>
        <w:gridCol w:w="880"/>
        <w:gridCol w:w="1020"/>
        <w:gridCol w:w="1020"/>
        <w:gridCol w:w="1020"/>
        <w:gridCol w:w="1020"/>
      </w:tblGrid>
      <w:tr w:rsidR="00C417BE" w:rsidRPr="009D6FDD" w14:paraId="37C409CA" w14:textId="77777777" w:rsidTr="0070285F">
        <w:trPr>
          <w:trHeight w:val="570"/>
        </w:trPr>
        <w:tc>
          <w:tcPr>
            <w:tcW w:w="9692" w:type="dxa"/>
            <w:tcBorders>
              <w:top w:val="nil"/>
              <w:left w:val="nil"/>
              <w:bottom w:val="nil"/>
              <w:right w:val="nil"/>
            </w:tcBorders>
            <w:shd w:val="clear" w:color="auto" w:fill="auto"/>
            <w:noWrap/>
            <w:vAlign w:val="bottom"/>
          </w:tcPr>
          <w:tbl>
            <w:tblPr>
              <w:tblW w:w="9180" w:type="dxa"/>
              <w:tblLook w:val="04A0" w:firstRow="1" w:lastRow="0" w:firstColumn="1" w:lastColumn="0" w:noHBand="0" w:noVBand="1"/>
            </w:tblPr>
            <w:tblGrid>
              <w:gridCol w:w="4880"/>
              <w:gridCol w:w="998"/>
              <w:gridCol w:w="860"/>
              <w:gridCol w:w="876"/>
              <w:gridCol w:w="860"/>
              <w:gridCol w:w="998"/>
            </w:tblGrid>
            <w:tr w:rsidR="00F04F4E" w:rsidRPr="009D6FDD" w14:paraId="678C859C" w14:textId="77777777" w:rsidTr="00F04F4E">
              <w:trPr>
                <w:trHeight w:val="570"/>
              </w:trPr>
              <w:tc>
                <w:tcPr>
                  <w:tcW w:w="4880" w:type="dxa"/>
                  <w:tcBorders>
                    <w:top w:val="nil"/>
                    <w:left w:val="nil"/>
                    <w:bottom w:val="nil"/>
                    <w:right w:val="nil"/>
                  </w:tcBorders>
                  <w:shd w:val="clear" w:color="auto" w:fill="auto"/>
                  <w:noWrap/>
                  <w:vAlign w:val="bottom"/>
                  <w:hideMark/>
                </w:tcPr>
                <w:p w14:paraId="2D831B87" w14:textId="77777777" w:rsidR="00F04F4E" w:rsidRPr="009D6FDD" w:rsidRDefault="00F04F4E" w:rsidP="00F04F4E">
                  <w:pPr>
                    <w:spacing w:before="0" w:after="0" w:line="240" w:lineRule="auto"/>
                    <w:jc w:val="left"/>
                    <w:rPr>
                      <w:rFonts w:eastAsia="Times New Roman" w:cs="Times New Roman"/>
                      <w:lang w:val="en-US" w:eastAsia="zh-CN"/>
                    </w:rPr>
                  </w:pPr>
                </w:p>
              </w:tc>
              <w:tc>
                <w:tcPr>
                  <w:tcW w:w="860" w:type="dxa"/>
                  <w:tcBorders>
                    <w:top w:val="nil"/>
                    <w:left w:val="nil"/>
                    <w:bottom w:val="nil"/>
                    <w:right w:val="nil"/>
                  </w:tcBorders>
                  <w:shd w:val="clear" w:color="auto" w:fill="auto"/>
                  <w:vAlign w:val="center"/>
                  <w:hideMark/>
                </w:tcPr>
                <w:p w14:paraId="19C3D92B"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 xml:space="preserve">Strongly </w:t>
                  </w:r>
                  <w:r w:rsidRPr="009D6FDD">
                    <w:rPr>
                      <w:rFonts w:eastAsia="Times New Roman" w:cs="Times New Roman"/>
                      <w:color w:val="000000"/>
                      <w:sz w:val="22"/>
                      <w:szCs w:val="22"/>
                      <w:lang w:val="en-US" w:eastAsia="zh-CN"/>
                    </w:rPr>
                    <w:br/>
                    <w:t>Disagree</w:t>
                  </w:r>
                </w:p>
              </w:tc>
              <w:tc>
                <w:tcPr>
                  <w:tcW w:w="860" w:type="dxa"/>
                  <w:tcBorders>
                    <w:top w:val="nil"/>
                    <w:left w:val="nil"/>
                    <w:bottom w:val="nil"/>
                    <w:right w:val="nil"/>
                  </w:tcBorders>
                  <w:shd w:val="clear" w:color="auto" w:fill="auto"/>
                  <w:noWrap/>
                  <w:vAlign w:val="center"/>
                  <w:hideMark/>
                </w:tcPr>
                <w:p w14:paraId="096F1945"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p>
              </w:tc>
              <w:tc>
                <w:tcPr>
                  <w:tcW w:w="860" w:type="dxa"/>
                  <w:tcBorders>
                    <w:top w:val="nil"/>
                    <w:left w:val="nil"/>
                    <w:bottom w:val="nil"/>
                    <w:right w:val="nil"/>
                  </w:tcBorders>
                  <w:shd w:val="clear" w:color="auto" w:fill="auto"/>
                  <w:noWrap/>
                  <w:vAlign w:val="center"/>
                  <w:hideMark/>
                </w:tcPr>
                <w:p w14:paraId="06292CF5"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Neutral</w:t>
                  </w:r>
                </w:p>
              </w:tc>
              <w:tc>
                <w:tcPr>
                  <w:tcW w:w="860" w:type="dxa"/>
                  <w:tcBorders>
                    <w:top w:val="nil"/>
                    <w:left w:val="nil"/>
                    <w:bottom w:val="nil"/>
                    <w:right w:val="nil"/>
                  </w:tcBorders>
                  <w:shd w:val="clear" w:color="auto" w:fill="auto"/>
                  <w:noWrap/>
                  <w:vAlign w:val="center"/>
                  <w:hideMark/>
                </w:tcPr>
                <w:p w14:paraId="74AE7204"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p>
              </w:tc>
              <w:tc>
                <w:tcPr>
                  <w:tcW w:w="860" w:type="dxa"/>
                  <w:tcBorders>
                    <w:top w:val="nil"/>
                    <w:left w:val="nil"/>
                    <w:bottom w:val="nil"/>
                    <w:right w:val="nil"/>
                  </w:tcBorders>
                  <w:shd w:val="clear" w:color="auto" w:fill="auto"/>
                  <w:vAlign w:val="center"/>
                  <w:hideMark/>
                </w:tcPr>
                <w:p w14:paraId="6358FA70"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 xml:space="preserve">Strongly </w:t>
                  </w:r>
                  <w:r w:rsidRPr="009D6FDD">
                    <w:rPr>
                      <w:rFonts w:eastAsia="Times New Roman" w:cs="Times New Roman"/>
                      <w:color w:val="000000"/>
                      <w:sz w:val="22"/>
                      <w:szCs w:val="22"/>
                      <w:lang w:val="en-US" w:eastAsia="zh-CN"/>
                    </w:rPr>
                    <w:br/>
                    <w:t>Disagree</w:t>
                  </w:r>
                </w:p>
              </w:tc>
            </w:tr>
            <w:tr w:rsidR="00F04F4E" w:rsidRPr="009D6FDD" w14:paraId="6CE167F2" w14:textId="77777777" w:rsidTr="00F04F4E">
              <w:trPr>
                <w:trHeight w:val="400"/>
              </w:trPr>
              <w:tc>
                <w:tcPr>
                  <w:tcW w:w="4880" w:type="dxa"/>
                  <w:tcBorders>
                    <w:top w:val="nil"/>
                    <w:left w:val="nil"/>
                    <w:bottom w:val="nil"/>
                    <w:right w:val="nil"/>
                  </w:tcBorders>
                  <w:shd w:val="clear" w:color="auto" w:fill="auto"/>
                  <w:noWrap/>
                  <w:vAlign w:val="center"/>
                  <w:hideMark/>
                </w:tcPr>
                <w:p w14:paraId="14EE933B"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Was the app easy to use?</w:t>
                  </w:r>
                </w:p>
              </w:tc>
              <w:tc>
                <w:tcPr>
                  <w:tcW w:w="860" w:type="dxa"/>
                  <w:tcBorders>
                    <w:top w:val="nil"/>
                    <w:left w:val="nil"/>
                    <w:bottom w:val="nil"/>
                    <w:right w:val="nil"/>
                  </w:tcBorders>
                  <w:shd w:val="clear" w:color="auto" w:fill="auto"/>
                  <w:noWrap/>
                  <w:vAlign w:val="center"/>
                  <w:hideMark/>
                </w:tcPr>
                <w:p w14:paraId="1F9304F2"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1</w:t>
                  </w:r>
                </w:p>
              </w:tc>
              <w:tc>
                <w:tcPr>
                  <w:tcW w:w="860" w:type="dxa"/>
                  <w:tcBorders>
                    <w:top w:val="nil"/>
                    <w:left w:val="nil"/>
                    <w:bottom w:val="nil"/>
                    <w:right w:val="nil"/>
                  </w:tcBorders>
                  <w:shd w:val="clear" w:color="auto" w:fill="auto"/>
                  <w:noWrap/>
                  <w:vAlign w:val="center"/>
                  <w:hideMark/>
                </w:tcPr>
                <w:p w14:paraId="66316877"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2</w:t>
                  </w:r>
                </w:p>
              </w:tc>
              <w:tc>
                <w:tcPr>
                  <w:tcW w:w="860" w:type="dxa"/>
                  <w:tcBorders>
                    <w:top w:val="nil"/>
                    <w:left w:val="nil"/>
                    <w:bottom w:val="nil"/>
                    <w:right w:val="nil"/>
                  </w:tcBorders>
                  <w:shd w:val="clear" w:color="auto" w:fill="auto"/>
                  <w:noWrap/>
                  <w:vAlign w:val="center"/>
                  <w:hideMark/>
                </w:tcPr>
                <w:p w14:paraId="1081920C"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3</w:t>
                  </w:r>
                </w:p>
              </w:tc>
              <w:tc>
                <w:tcPr>
                  <w:tcW w:w="860" w:type="dxa"/>
                  <w:tcBorders>
                    <w:top w:val="nil"/>
                    <w:left w:val="nil"/>
                    <w:bottom w:val="nil"/>
                    <w:right w:val="nil"/>
                  </w:tcBorders>
                  <w:shd w:val="clear" w:color="auto" w:fill="auto"/>
                  <w:noWrap/>
                  <w:vAlign w:val="center"/>
                  <w:hideMark/>
                </w:tcPr>
                <w:p w14:paraId="55CC90A7"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4</w:t>
                  </w:r>
                </w:p>
              </w:tc>
              <w:tc>
                <w:tcPr>
                  <w:tcW w:w="860" w:type="dxa"/>
                  <w:tcBorders>
                    <w:top w:val="nil"/>
                    <w:left w:val="nil"/>
                    <w:bottom w:val="nil"/>
                    <w:right w:val="nil"/>
                  </w:tcBorders>
                  <w:shd w:val="clear" w:color="auto" w:fill="auto"/>
                  <w:noWrap/>
                  <w:vAlign w:val="center"/>
                  <w:hideMark/>
                </w:tcPr>
                <w:p w14:paraId="23D63CA6"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5</w:t>
                  </w:r>
                </w:p>
              </w:tc>
            </w:tr>
            <w:tr w:rsidR="00F04F4E" w:rsidRPr="009D6FDD" w14:paraId="7F0EA455" w14:textId="77777777" w:rsidTr="00F04F4E">
              <w:trPr>
                <w:trHeight w:val="400"/>
              </w:trPr>
              <w:tc>
                <w:tcPr>
                  <w:tcW w:w="4880" w:type="dxa"/>
                  <w:tcBorders>
                    <w:top w:val="nil"/>
                    <w:left w:val="nil"/>
                    <w:bottom w:val="nil"/>
                    <w:right w:val="nil"/>
                  </w:tcBorders>
                  <w:shd w:val="clear" w:color="auto" w:fill="auto"/>
                  <w:noWrap/>
                  <w:vAlign w:val="center"/>
                  <w:hideMark/>
                </w:tcPr>
                <w:p w14:paraId="1E5D9F3C"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Did you like the layout?</w:t>
                  </w:r>
                </w:p>
              </w:tc>
              <w:tc>
                <w:tcPr>
                  <w:tcW w:w="860" w:type="dxa"/>
                  <w:tcBorders>
                    <w:top w:val="nil"/>
                    <w:left w:val="nil"/>
                    <w:bottom w:val="nil"/>
                    <w:right w:val="nil"/>
                  </w:tcBorders>
                  <w:shd w:val="clear" w:color="auto" w:fill="auto"/>
                  <w:noWrap/>
                  <w:vAlign w:val="center"/>
                  <w:hideMark/>
                </w:tcPr>
                <w:p w14:paraId="08B27F11"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1</w:t>
                  </w:r>
                </w:p>
              </w:tc>
              <w:tc>
                <w:tcPr>
                  <w:tcW w:w="860" w:type="dxa"/>
                  <w:tcBorders>
                    <w:top w:val="nil"/>
                    <w:left w:val="nil"/>
                    <w:bottom w:val="nil"/>
                    <w:right w:val="nil"/>
                  </w:tcBorders>
                  <w:shd w:val="clear" w:color="auto" w:fill="auto"/>
                  <w:noWrap/>
                  <w:vAlign w:val="center"/>
                  <w:hideMark/>
                </w:tcPr>
                <w:p w14:paraId="42C1607B"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2</w:t>
                  </w:r>
                </w:p>
              </w:tc>
              <w:tc>
                <w:tcPr>
                  <w:tcW w:w="860" w:type="dxa"/>
                  <w:tcBorders>
                    <w:top w:val="nil"/>
                    <w:left w:val="nil"/>
                    <w:bottom w:val="nil"/>
                    <w:right w:val="nil"/>
                  </w:tcBorders>
                  <w:shd w:val="clear" w:color="auto" w:fill="auto"/>
                  <w:noWrap/>
                  <w:vAlign w:val="center"/>
                  <w:hideMark/>
                </w:tcPr>
                <w:p w14:paraId="0F9F1618"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3</w:t>
                  </w:r>
                </w:p>
              </w:tc>
              <w:tc>
                <w:tcPr>
                  <w:tcW w:w="860" w:type="dxa"/>
                  <w:tcBorders>
                    <w:top w:val="nil"/>
                    <w:left w:val="nil"/>
                    <w:bottom w:val="nil"/>
                    <w:right w:val="nil"/>
                  </w:tcBorders>
                  <w:shd w:val="clear" w:color="auto" w:fill="auto"/>
                  <w:noWrap/>
                  <w:vAlign w:val="center"/>
                  <w:hideMark/>
                </w:tcPr>
                <w:p w14:paraId="651F4E2A"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4</w:t>
                  </w:r>
                </w:p>
              </w:tc>
              <w:tc>
                <w:tcPr>
                  <w:tcW w:w="860" w:type="dxa"/>
                  <w:tcBorders>
                    <w:top w:val="nil"/>
                    <w:left w:val="nil"/>
                    <w:bottom w:val="nil"/>
                    <w:right w:val="nil"/>
                  </w:tcBorders>
                  <w:shd w:val="clear" w:color="auto" w:fill="auto"/>
                  <w:noWrap/>
                  <w:vAlign w:val="center"/>
                  <w:hideMark/>
                </w:tcPr>
                <w:p w14:paraId="7D068AFA"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5</w:t>
                  </w:r>
                </w:p>
              </w:tc>
            </w:tr>
            <w:tr w:rsidR="00F04F4E" w:rsidRPr="009D6FDD" w14:paraId="285802CE" w14:textId="77777777" w:rsidTr="00F04F4E">
              <w:trPr>
                <w:trHeight w:val="400"/>
              </w:trPr>
              <w:tc>
                <w:tcPr>
                  <w:tcW w:w="4880" w:type="dxa"/>
                  <w:tcBorders>
                    <w:top w:val="nil"/>
                    <w:left w:val="nil"/>
                    <w:bottom w:val="nil"/>
                    <w:right w:val="nil"/>
                  </w:tcBorders>
                  <w:shd w:val="clear" w:color="auto" w:fill="auto"/>
                  <w:noWrap/>
                  <w:vAlign w:val="center"/>
                  <w:hideMark/>
                </w:tcPr>
                <w:p w14:paraId="6FC35978"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Did you enjoy the interaction function of the app?</w:t>
                  </w:r>
                </w:p>
              </w:tc>
              <w:tc>
                <w:tcPr>
                  <w:tcW w:w="860" w:type="dxa"/>
                  <w:tcBorders>
                    <w:top w:val="nil"/>
                    <w:left w:val="nil"/>
                    <w:bottom w:val="nil"/>
                    <w:right w:val="nil"/>
                  </w:tcBorders>
                  <w:shd w:val="clear" w:color="auto" w:fill="auto"/>
                  <w:noWrap/>
                  <w:vAlign w:val="center"/>
                  <w:hideMark/>
                </w:tcPr>
                <w:p w14:paraId="344C55E4"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1</w:t>
                  </w:r>
                </w:p>
              </w:tc>
              <w:tc>
                <w:tcPr>
                  <w:tcW w:w="860" w:type="dxa"/>
                  <w:tcBorders>
                    <w:top w:val="nil"/>
                    <w:left w:val="nil"/>
                    <w:bottom w:val="nil"/>
                    <w:right w:val="nil"/>
                  </w:tcBorders>
                  <w:shd w:val="clear" w:color="auto" w:fill="auto"/>
                  <w:noWrap/>
                  <w:vAlign w:val="center"/>
                  <w:hideMark/>
                </w:tcPr>
                <w:p w14:paraId="6F87EB0F"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2</w:t>
                  </w:r>
                </w:p>
              </w:tc>
              <w:tc>
                <w:tcPr>
                  <w:tcW w:w="860" w:type="dxa"/>
                  <w:tcBorders>
                    <w:top w:val="nil"/>
                    <w:left w:val="nil"/>
                    <w:bottom w:val="nil"/>
                    <w:right w:val="nil"/>
                  </w:tcBorders>
                  <w:shd w:val="clear" w:color="auto" w:fill="auto"/>
                  <w:noWrap/>
                  <w:vAlign w:val="center"/>
                  <w:hideMark/>
                </w:tcPr>
                <w:p w14:paraId="4C51997B"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3</w:t>
                  </w:r>
                </w:p>
              </w:tc>
              <w:tc>
                <w:tcPr>
                  <w:tcW w:w="860" w:type="dxa"/>
                  <w:tcBorders>
                    <w:top w:val="nil"/>
                    <w:left w:val="nil"/>
                    <w:bottom w:val="nil"/>
                    <w:right w:val="nil"/>
                  </w:tcBorders>
                  <w:shd w:val="clear" w:color="auto" w:fill="auto"/>
                  <w:noWrap/>
                  <w:vAlign w:val="center"/>
                  <w:hideMark/>
                </w:tcPr>
                <w:p w14:paraId="7179E769"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4</w:t>
                  </w:r>
                </w:p>
              </w:tc>
              <w:tc>
                <w:tcPr>
                  <w:tcW w:w="860" w:type="dxa"/>
                  <w:tcBorders>
                    <w:top w:val="nil"/>
                    <w:left w:val="nil"/>
                    <w:bottom w:val="nil"/>
                    <w:right w:val="nil"/>
                  </w:tcBorders>
                  <w:shd w:val="clear" w:color="auto" w:fill="auto"/>
                  <w:noWrap/>
                  <w:vAlign w:val="center"/>
                  <w:hideMark/>
                </w:tcPr>
                <w:p w14:paraId="6CAF9E47"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5</w:t>
                  </w:r>
                </w:p>
              </w:tc>
            </w:tr>
            <w:tr w:rsidR="00F04F4E" w:rsidRPr="009D6FDD" w14:paraId="7FF297DB" w14:textId="77777777" w:rsidTr="00F04F4E">
              <w:trPr>
                <w:trHeight w:val="400"/>
              </w:trPr>
              <w:tc>
                <w:tcPr>
                  <w:tcW w:w="4880" w:type="dxa"/>
                  <w:tcBorders>
                    <w:top w:val="nil"/>
                    <w:left w:val="nil"/>
                    <w:bottom w:val="nil"/>
                    <w:right w:val="nil"/>
                  </w:tcBorders>
                  <w:shd w:val="clear" w:color="auto" w:fill="auto"/>
                  <w:noWrap/>
                  <w:vAlign w:val="center"/>
                  <w:hideMark/>
                </w:tcPr>
                <w:p w14:paraId="537059CC"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 xml:space="preserve">Was the app easy to use? </w:t>
                  </w:r>
                </w:p>
              </w:tc>
              <w:tc>
                <w:tcPr>
                  <w:tcW w:w="860" w:type="dxa"/>
                  <w:tcBorders>
                    <w:top w:val="nil"/>
                    <w:left w:val="nil"/>
                    <w:bottom w:val="nil"/>
                    <w:right w:val="nil"/>
                  </w:tcBorders>
                  <w:shd w:val="clear" w:color="auto" w:fill="auto"/>
                  <w:noWrap/>
                  <w:vAlign w:val="center"/>
                  <w:hideMark/>
                </w:tcPr>
                <w:p w14:paraId="1831D375"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1</w:t>
                  </w:r>
                </w:p>
              </w:tc>
              <w:tc>
                <w:tcPr>
                  <w:tcW w:w="860" w:type="dxa"/>
                  <w:tcBorders>
                    <w:top w:val="nil"/>
                    <w:left w:val="nil"/>
                    <w:bottom w:val="nil"/>
                    <w:right w:val="nil"/>
                  </w:tcBorders>
                  <w:shd w:val="clear" w:color="auto" w:fill="auto"/>
                  <w:noWrap/>
                  <w:vAlign w:val="center"/>
                  <w:hideMark/>
                </w:tcPr>
                <w:p w14:paraId="4A89FC01"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2</w:t>
                  </w:r>
                </w:p>
              </w:tc>
              <w:tc>
                <w:tcPr>
                  <w:tcW w:w="860" w:type="dxa"/>
                  <w:tcBorders>
                    <w:top w:val="nil"/>
                    <w:left w:val="nil"/>
                    <w:bottom w:val="nil"/>
                    <w:right w:val="nil"/>
                  </w:tcBorders>
                  <w:shd w:val="clear" w:color="auto" w:fill="auto"/>
                  <w:noWrap/>
                  <w:vAlign w:val="center"/>
                  <w:hideMark/>
                </w:tcPr>
                <w:p w14:paraId="2A959DAA"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3</w:t>
                  </w:r>
                </w:p>
              </w:tc>
              <w:tc>
                <w:tcPr>
                  <w:tcW w:w="860" w:type="dxa"/>
                  <w:tcBorders>
                    <w:top w:val="nil"/>
                    <w:left w:val="nil"/>
                    <w:bottom w:val="nil"/>
                    <w:right w:val="nil"/>
                  </w:tcBorders>
                  <w:shd w:val="clear" w:color="auto" w:fill="auto"/>
                  <w:noWrap/>
                  <w:vAlign w:val="center"/>
                  <w:hideMark/>
                </w:tcPr>
                <w:p w14:paraId="48CE3A6E"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4</w:t>
                  </w:r>
                </w:p>
              </w:tc>
              <w:tc>
                <w:tcPr>
                  <w:tcW w:w="860" w:type="dxa"/>
                  <w:tcBorders>
                    <w:top w:val="nil"/>
                    <w:left w:val="nil"/>
                    <w:bottom w:val="nil"/>
                    <w:right w:val="nil"/>
                  </w:tcBorders>
                  <w:shd w:val="clear" w:color="auto" w:fill="auto"/>
                  <w:noWrap/>
                  <w:vAlign w:val="center"/>
                  <w:hideMark/>
                </w:tcPr>
                <w:p w14:paraId="2AA4663A"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5</w:t>
                  </w:r>
                </w:p>
              </w:tc>
            </w:tr>
            <w:tr w:rsidR="00F04F4E" w:rsidRPr="009D6FDD" w14:paraId="7FE238E0" w14:textId="77777777" w:rsidTr="00F04F4E">
              <w:trPr>
                <w:trHeight w:val="400"/>
              </w:trPr>
              <w:tc>
                <w:tcPr>
                  <w:tcW w:w="4880" w:type="dxa"/>
                  <w:tcBorders>
                    <w:top w:val="nil"/>
                    <w:left w:val="nil"/>
                    <w:bottom w:val="nil"/>
                    <w:right w:val="nil"/>
                  </w:tcBorders>
                  <w:shd w:val="clear" w:color="auto" w:fill="auto"/>
                  <w:noWrap/>
                  <w:vAlign w:val="center"/>
                  <w:hideMark/>
                </w:tcPr>
                <w:p w14:paraId="18B8B621"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 xml:space="preserve">Did you enjoy using the app? </w:t>
                  </w:r>
                </w:p>
              </w:tc>
              <w:tc>
                <w:tcPr>
                  <w:tcW w:w="860" w:type="dxa"/>
                  <w:tcBorders>
                    <w:top w:val="nil"/>
                    <w:left w:val="nil"/>
                    <w:bottom w:val="nil"/>
                    <w:right w:val="nil"/>
                  </w:tcBorders>
                  <w:shd w:val="clear" w:color="auto" w:fill="auto"/>
                  <w:noWrap/>
                  <w:vAlign w:val="center"/>
                  <w:hideMark/>
                </w:tcPr>
                <w:p w14:paraId="012FD65A"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1</w:t>
                  </w:r>
                </w:p>
              </w:tc>
              <w:tc>
                <w:tcPr>
                  <w:tcW w:w="860" w:type="dxa"/>
                  <w:tcBorders>
                    <w:top w:val="nil"/>
                    <w:left w:val="nil"/>
                    <w:bottom w:val="nil"/>
                    <w:right w:val="nil"/>
                  </w:tcBorders>
                  <w:shd w:val="clear" w:color="auto" w:fill="auto"/>
                  <w:noWrap/>
                  <w:vAlign w:val="center"/>
                  <w:hideMark/>
                </w:tcPr>
                <w:p w14:paraId="233EDD50"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2</w:t>
                  </w:r>
                </w:p>
              </w:tc>
              <w:tc>
                <w:tcPr>
                  <w:tcW w:w="860" w:type="dxa"/>
                  <w:tcBorders>
                    <w:top w:val="nil"/>
                    <w:left w:val="nil"/>
                    <w:bottom w:val="nil"/>
                    <w:right w:val="nil"/>
                  </w:tcBorders>
                  <w:shd w:val="clear" w:color="auto" w:fill="auto"/>
                  <w:noWrap/>
                  <w:vAlign w:val="center"/>
                  <w:hideMark/>
                </w:tcPr>
                <w:p w14:paraId="3DBD1CC2"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3</w:t>
                  </w:r>
                </w:p>
              </w:tc>
              <w:tc>
                <w:tcPr>
                  <w:tcW w:w="860" w:type="dxa"/>
                  <w:tcBorders>
                    <w:top w:val="nil"/>
                    <w:left w:val="nil"/>
                    <w:bottom w:val="nil"/>
                    <w:right w:val="nil"/>
                  </w:tcBorders>
                  <w:shd w:val="clear" w:color="auto" w:fill="auto"/>
                  <w:noWrap/>
                  <w:vAlign w:val="center"/>
                  <w:hideMark/>
                </w:tcPr>
                <w:p w14:paraId="1B050387"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4</w:t>
                  </w:r>
                </w:p>
              </w:tc>
              <w:tc>
                <w:tcPr>
                  <w:tcW w:w="860" w:type="dxa"/>
                  <w:tcBorders>
                    <w:top w:val="nil"/>
                    <w:left w:val="nil"/>
                    <w:bottom w:val="nil"/>
                    <w:right w:val="nil"/>
                  </w:tcBorders>
                  <w:shd w:val="clear" w:color="auto" w:fill="auto"/>
                  <w:noWrap/>
                  <w:vAlign w:val="center"/>
                  <w:hideMark/>
                </w:tcPr>
                <w:p w14:paraId="2A6500F3"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5</w:t>
                  </w:r>
                </w:p>
              </w:tc>
            </w:tr>
            <w:tr w:rsidR="00F04F4E" w:rsidRPr="009D6FDD" w14:paraId="0C55B368" w14:textId="77777777" w:rsidTr="00F04F4E">
              <w:trPr>
                <w:trHeight w:val="400"/>
              </w:trPr>
              <w:tc>
                <w:tcPr>
                  <w:tcW w:w="4880" w:type="dxa"/>
                  <w:tcBorders>
                    <w:top w:val="nil"/>
                    <w:left w:val="nil"/>
                    <w:bottom w:val="nil"/>
                    <w:right w:val="nil"/>
                  </w:tcBorders>
                  <w:shd w:val="clear" w:color="auto" w:fill="auto"/>
                  <w:noWrap/>
                  <w:vAlign w:val="center"/>
                  <w:hideMark/>
                </w:tcPr>
                <w:p w14:paraId="24ACD7F9"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 xml:space="preserve">If not, what did you not like? </w:t>
                  </w:r>
                </w:p>
              </w:tc>
              <w:tc>
                <w:tcPr>
                  <w:tcW w:w="860" w:type="dxa"/>
                  <w:tcBorders>
                    <w:top w:val="nil"/>
                    <w:left w:val="nil"/>
                    <w:bottom w:val="nil"/>
                    <w:right w:val="nil"/>
                  </w:tcBorders>
                  <w:shd w:val="clear" w:color="auto" w:fill="auto"/>
                  <w:noWrap/>
                  <w:vAlign w:val="center"/>
                  <w:hideMark/>
                </w:tcPr>
                <w:p w14:paraId="15E622D5"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p>
              </w:tc>
              <w:tc>
                <w:tcPr>
                  <w:tcW w:w="860" w:type="dxa"/>
                  <w:tcBorders>
                    <w:top w:val="nil"/>
                    <w:left w:val="nil"/>
                    <w:bottom w:val="nil"/>
                    <w:right w:val="nil"/>
                  </w:tcBorders>
                  <w:shd w:val="clear" w:color="auto" w:fill="auto"/>
                  <w:noWrap/>
                  <w:vAlign w:val="center"/>
                  <w:hideMark/>
                </w:tcPr>
                <w:p w14:paraId="38D301C6" w14:textId="77777777" w:rsidR="00F04F4E" w:rsidRPr="009D6FDD" w:rsidRDefault="00F04F4E" w:rsidP="00F04F4E">
                  <w:pPr>
                    <w:spacing w:before="0" w:after="0" w:line="240" w:lineRule="auto"/>
                    <w:jc w:val="center"/>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center"/>
                  <w:hideMark/>
                </w:tcPr>
                <w:p w14:paraId="11F7CBD8" w14:textId="77777777" w:rsidR="00F04F4E" w:rsidRPr="009D6FDD" w:rsidRDefault="00F04F4E" w:rsidP="00F04F4E">
                  <w:pPr>
                    <w:spacing w:before="0" w:after="0" w:line="240" w:lineRule="auto"/>
                    <w:jc w:val="center"/>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center"/>
                  <w:hideMark/>
                </w:tcPr>
                <w:p w14:paraId="6A53D8CF" w14:textId="77777777" w:rsidR="00F04F4E" w:rsidRPr="009D6FDD" w:rsidRDefault="00F04F4E" w:rsidP="00F04F4E">
                  <w:pPr>
                    <w:spacing w:before="0" w:after="0" w:line="240" w:lineRule="auto"/>
                    <w:jc w:val="center"/>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center"/>
                  <w:hideMark/>
                </w:tcPr>
                <w:p w14:paraId="2DB17802" w14:textId="77777777" w:rsidR="00F04F4E" w:rsidRPr="009D6FDD" w:rsidRDefault="00F04F4E" w:rsidP="00F04F4E">
                  <w:pPr>
                    <w:spacing w:before="0" w:after="0" w:line="240" w:lineRule="auto"/>
                    <w:jc w:val="center"/>
                    <w:rPr>
                      <w:rFonts w:eastAsia="Times New Roman" w:cs="Times New Roman"/>
                      <w:sz w:val="20"/>
                      <w:szCs w:val="20"/>
                      <w:lang w:val="en-US" w:eastAsia="zh-CN"/>
                    </w:rPr>
                  </w:pPr>
                </w:p>
              </w:tc>
            </w:tr>
            <w:tr w:rsidR="00F04F4E" w:rsidRPr="009D6FDD" w14:paraId="279A051F" w14:textId="77777777" w:rsidTr="00F04F4E">
              <w:trPr>
                <w:trHeight w:val="400"/>
              </w:trPr>
              <w:tc>
                <w:tcPr>
                  <w:tcW w:w="4880" w:type="dxa"/>
                  <w:tcBorders>
                    <w:top w:val="nil"/>
                    <w:left w:val="nil"/>
                    <w:bottom w:val="nil"/>
                    <w:right w:val="nil"/>
                  </w:tcBorders>
                  <w:shd w:val="clear" w:color="auto" w:fill="auto"/>
                  <w:noWrap/>
                  <w:vAlign w:val="center"/>
                  <w:hideMark/>
                </w:tcPr>
                <w:p w14:paraId="4ED0459E"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 xml:space="preserve">Any other likes or dislikes? </w:t>
                  </w:r>
                </w:p>
              </w:tc>
              <w:tc>
                <w:tcPr>
                  <w:tcW w:w="860" w:type="dxa"/>
                  <w:tcBorders>
                    <w:top w:val="nil"/>
                    <w:left w:val="nil"/>
                    <w:bottom w:val="nil"/>
                    <w:right w:val="nil"/>
                  </w:tcBorders>
                  <w:shd w:val="clear" w:color="auto" w:fill="auto"/>
                  <w:noWrap/>
                  <w:vAlign w:val="bottom"/>
                  <w:hideMark/>
                </w:tcPr>
                <w:p w14:paraId="270B9804"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p>
              </w:tc>
              <w:tc>
                <w:tcPr>
                  <w:tcW w:w="860" w:type="dxa"/>
                  <w:tcBorders>
                    <w:top w:val="nil"/>
                    <w:left w:val="nil"/>
                    <w:bottom w:val="nil"/>
                    <w:right w:val="nil"/>
                  </w:tcBorders>
                  <w:shd w:val="clear" w:color="auto" w:fill="auto"/>
                  <w:noWrap/>
                  <w:vAlign w:val="bottom"/>
                  <w:hideMark/>
                </w:tcPr>
                <w:p w14:paraId="02D38E39" w14:textId="77777777" w:rsidR="00F04F4E" w:rsidRPr="009D6FDD" w:rsidRDefault="00F04F4E" w:rsidP="00F04F4E">
                  <w:pPr>
                    <w:spacing w:before="0" w:after="0" w:line="240" w:lineRule="auto"/>
                    <w:jc w:val="left"/>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bottom"/>
                  <w:hideMark/>
                </w:tcPr>
                <w:p w14:paraId="0903E01A" w14:textId="77777777" w:rsidR="00F04F4E" w:rsidRPr="009D6FDD" w:rsidRDefault="00F04F4E" w:rsidP="00F04F4E">
                  <w:pPr>
                    <w:spacing w:before="0" w:after="0" w:line="240" w:lineRule="auto"/>
                    <w:jc w:val="left"/>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bottom"/>
                  <w:hideMark/>
                </w:tcPr>
                <w:p w14:paraId="74B8EC2F" w14:textId="77777777" w:rsidR="00F04F4E" w:rsidRPr="009D6FDD" w:rsidRDefault="00F04F4E" w:rsidP="00F04F4E">
                  <w:pPr>
                    <w:spacing w:before="0" w:after="0" w:line="240" w:lineRule="auto"/>
                    <w:jc w:val="left"/>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bottom"/>
                  <w:hideMark/>
                </w:tcPr>
                <w:p w14:paraId="7549B462" w14:textId="77777777" w:rsidR="00F04F4E" w:rsidRPr="009D6FDD" w:rsidRDefault="00F04F4E" w:rsidP="00F04F4E">
                  <w:pPr>
                    <w:spacing w:before="0" w:after="0" w:line="240" w:lineRule="auto"/>
                    <w:jc w:val="left"/>
                    <w:rPr>
                      <w:rFonts w:eastAsia="Times New Roman" w:cs="Times New Roman"/>
                      <w:sz w:val="20"/>
                      <w:szCs w:val="20"/>
                      <w:lang w:val="en-US" w:eastAsia="zh-CN"/>
                    </w:rPr>
                  </w:pPr>
                </w:p>
              </w:tc>
            </w:tr>
            <w:tr w:rsidR="00F04F4E" w:rsidRPr="009D6FDD" w14:paraId="0DC4BA89" w14:textId="77777777" w:rsidTr="00F04F4E">
              <w:trPr>
                <w:trHeight w:val="400"/>
              </w:trPr>
              <w:tc>
                <w:tcPr>
                  <w:tcW w:w="4880" w:type="dxa"/>
                  <w:tcBorders>
                    <w:top w:val="nil"/>
                    <w:left w:val="nil"/>
                    <w:bottom w:val="nil"/>
                    <w:right w:val="nil"/>
                  </w:tcBorders>
                  <w:shd w:val="clear" w:color="auto" w:fill="auto"/>
                  <w:noWrap/>
                  <w:vAlign w:val="center"/>
                  <w:hideMark/>
                </w:tcPr>
                <w:p w14:paraId="5AC330EE"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 xml:space="preserve">Would you use this application again? </w:t>
                  </w:r>
                </w:p>
              </w:tc>
              <w:tc>
                <w:tcPr>
                  <w:tcW w:w="860" w:type="dxa"/>
                  <w:tcBorders>
                    <w:top w:val="nil"/>
                    <w:left w:val="nil"/>
                    <w:bottom w:val="nil"/>
                    <w:right w:val="nil"/>
                  </w:tcBorders>
                  <w:shd w:val="clear" w:color="auto" w:fill="auto"/>
                  <w:noWrap/>
                  <w:vAlign w:val="center"/>
                  <w:hideMark/>
                </w:tcPr>
                <w:p w14:paraId="0D38FCEC"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1</w:t>
                  </w:r>
                </w:p>
              </w:tc>
              <w:tc>
                <w:tcPr>
                  <w:tcW w:w="860" w:type="dxa"/>
                  <w:tcBorders>
                    <w:top w:val="nil"/>
                    <w:left w:val="nil"/>
                    <w:bottom w:val="nil"/>
                    <w:right w:val="nil"/>
                  </w:tcBorders>
                  <w:shd w:val="clear" w:color="auto" w:fill="auto"/>
                  <w:noWrap/>
                  <w:vAlign w:val="center"/>
                  <w:hideMark/>
                </w:tcPr>
                <w:p w14:paraId="5E4B90C5"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2</w:t>
                  </w:r>
                </w:p>
              </w:tc>
              <w:tc>
                <w:tcPr>
                  <w:tcW w:w="860" w:type="dxa"/>
                  <w:tcBorders>
                    <w:top w:val="nil"/>
                    <w:left w:val="nil"/>
                    <w:bottom w:val="nil"/>
                    <w:right w:val="nil"/>
                  </w:tcBorders>
                  <w:shd w:val="clear" w:color="auto" w:fill="auto"/>
                  <w:noWrap/>
                  <w:vAlign w:val="center"/>
                  <w:hideMark/>
                </w:tcPr>
                <w:p w14:paraId="13FDC7C3"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3</w:t>
                  </w:r>
                </w:p>
              </w:tc>
              <w:tc>
                <w:tcPr>
                  <w:tcW w:w="860" w:type="dxa"/>
                  <w:tcBorders>
                    <w:top w:val="nil"/>
                    <w:left w:val="nil"/>
                    <w:bottom w:val="nil"/>
                    <w:right w:val="nil"/>
                  </w:tcBorders>
                  <w:shd w:val="clear" w:color="auto" w:fill="auto"/>
                  <w:noWrap/>
                  <w:vAlign w:val="center"/>
                  <w:hideMark/>
                </w:tcPr>
                <w:p w14:paraId="09E5306D"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4</w:t>
                  </w:r>
                </w:p>
              </w:tc>
              <w:tc>
                <w:tcPr>
                  <w:tcW w:w="860" w:type="dxa"/>
                  <w:tcBorders>
                    <w:top w:val="nil"/>
                    <w:left w:val="nil"/>
                    <w:bottom w:val="nil"/>
                    <w:right w:val="nil"/>
                  </w:tcBorders>
                  <w:shd w:val="clear" w:color="auto" w:fill="auto"/>
                  <w:noWrap/>
                  <w:vAlign w:val="center"/>
                  <w:hideMark/>
                </w:tcPr>
                <w:p w14:paraId="387F7BFF"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5</w:t>
                  </w:r>
                </w:p>
              </w:tc>
            </w:tr>
            <w:tr w:rsidR="00F04F4E" w:rsidRPr="009D6FDD" w14:paraId="20DA9F93" w14:textId="77777777" w:rsidTr="00F04F4E">
              <w:trPr>
                <w:trHeight w:val="400"/>
              </w:trPr>
              <w:tc>
                <w:tcPr>
                  <w:tcW w:w="4880" w:type="dxa"/>
                  <w:tcBorders>
                    <w:top w:val="nil"/>
                    <w:left w:val="nil"/>
                    <w:bottom w:val="nil"/>
                    <w:right w:val="nil"/>
                  </w:tcBorders>
                  <w:shd w:val="clear" w:color="auto" w:fill="auto"/>
                  <w:noWrap/>
                  <w:vAlign w:val="center"/>
                  <w:hideMark/>
                </w:tcPr>
                <w:p w14:paraId="4F34C587"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If not, why not?</w:t>
                  </w:r>
                </w:p>
              </w:tc>
              <w:tc>
                <w:tcPr>
                  <w:tcW w:w="860" w:type="dxa"/>
                  <w:tcBorders>
                    <w:top w:val="nil"/>
                    <w:left w:val="nil"/>
                    <w:bottom w:val="nil"/>
                    <w:right w:val="nil"/>
                  </w:tcBorders>
                  <w:shd w:val="clear" w:color="auto" w:fill="auto"/>
                  <w:noWrap/>
                  <w:vAlign w:val="center"/>
                  <w:hideMark/>
                </w:tcPr>
                <w:p w14:paraId="368AA8E1"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p>
              </w:tc>
              <w:tc>
                <w:tcPr>
                  <w:tcW w:w="860" w:type="dxa"/>
                  <w:tcBorders>
                    <w:top w:val="nil"/>
                    <w:left w:val="nil"/>
                    <w:bottom w:val="nil"/>
                    <w:right w:val="nil"/>
                  </w:tcBorders>
                  <w:shd w:val="clear" w:color="auto" w:fill="auto"/>
                  <w:noWrap/>
                  <w:vAlign w:val="center"/>
                  <w:hideMark/>
                </w:tcPr>
                <w:p w14:paraId="007D9B9B" w14:textId="77777777" w:rsidR="00F04F4E" w:rsidRPr="009D6FDD" w:rsidRDefault="00F04F4E" w:rsidP="00F04F4E">
                  <w:pPr>
                    <w:spacing w:before="0" w:after="0" w:line="240" w:lineRule="auto"/>
                    <w:jc w:val="center"/>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center"/>
                  <w:hideMark/>
                </w:tcPr>
                <w:p w14:paraId="6DC730F1" w14:textId="77777777" w:rsidR="00F04F4E" w:rsidRPr="009D6FDD" w:rsidRDefault="00F04F4E" w:rsidP="00F04F4E">
                  <w:pPr>
                    <w:spacing w:before="0" w:after="0" w:line="240" w:lineRule="auto"/>
                    <w:jc w:val="center"/>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center"/>
                  <w:hideMark/>
                </w:tcPr>
                <w:p w14:paraId="0DAD9121" w14:textId="77777777" w:rsidR="00F04F4E" w:rsidRPr="009D6FDD" w:rsidRDefault="00F04F4E" w:rsidP="00F04F4E">
                  <w:pPr>
                    <w:spacing w:before="0" w:after="0" w:line="240" w:lineRule="auto"/>
                    <w:jc w:val="center"/>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center"/>
                  <w:hideMark/>
                </w:tcPr>
                <w:p w14:paraId="56A55C81" w14:textId="77777777" w:rsidR="00F04F4E" w:rsidRPr="009D6FDD" w:rsidRDefault="00F04F4E" w:rsidP="00F04F4E">
                  <w:pPr>
                    <w:spacing w:before="0" w:after="0" w:line="240" w:lineRule="auto"/>
                    <w:jc w:val="center"/>
                    <w:rPr>
                      <w:rFonts w:eastAsia="Times New Roman" w:cs="Times New Roman"/>
                      <w:sz w:val="20"/>
                      <w:szCs w:val="20"/>
                      <w:lang w:val="en-US" w:eastAsia="zh-CN"/>
                    </w:rPr>
                  </w:pPr>
                </w:p>
              </w:tc>
            </w:tr>
            <w:tr w:rsidR="00F04F4E" w:rsidRPr="009D6FDD" w14:paraId="4F25511D" w14:textId="77777777" w:rsidTr="00F04F4E">
              <w:trPr>
                <w:trHeight w:val="400"/>
              </w:trPr>
              <w:tc>
                <w:tcPr>
                  <w:tcW w:w="4880" w:type="dxa"/>
                  <w:tcBorders>
                    <w:top w:val="nil"/>
                    <w:left w:val="nil"/>
                    <w:bottom w:val="nil"/>
                    <w:right w:val="nil"/>
                  </w:tcBorders>
                  <w:shd w:val="clear" w:color="auto" w:fill="auto"/>
                  <w:noWrap/>
                  <w:vAlign w:val="center"/>
                  <w:hideMark/>
                </w:tcPr>
                <w:p w14:paraId="7E2894A7"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 xml:space="preserve">Would you introduce to your friends? </w:t>
                  </w:r>
                </w:p>
              </w:tc>
              <w:tc>
                <w:tcPr>
                  <w:tcW w:w="860" w:type="dxa"/>
                  <w:tcBorders>
                    <w:top w:val="nil"/>
                    <w:left w:val="nil"/>
                    <w:bottom w:val="nil"/>
                    <w:right w:val="nil"/>
                  </w:tcBorders>
                  <w:shd w:val="clear" w:color="auto" w:fill="auto"/>
                  <w:noWrap/>
                  <w:vAlign w:val="center"/>
                  <w:hideMark/>
                </w:tcPr>
                <w:p w14:paraId="75DBCB18"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1</w:t>
                  </w:r>
                </w:p>
              </w:tc>
              <w:tc>
                <w:tcPr>
                  <w:tcW w:w="860" w:type="dxa"/>
                  <w:tcBorders>
                    <w:top w:val="nil"/>
                    <w:left w:val="nil"/>
                    <w:bottom w:val="nil"/>
                    <w:right w:val="nil"/>
                  </w:tcBorders>
                  <w:shd w:val="clear" w:color="auto" w:fill="auto"/>
                  <w:noWrap/>
                  <w:vAlign w:val="center"/>
                  <w:hideMark/>
                </w:tcPr>
                <w:p w14:paraId="0C0B3E73"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2</w:t>
                  </w:r>
                </w:p>
              </w:tc>
              <w:tc>
                <w:tcPr>
                  <w:tcW w:w="860" w:type="dxa"/>
                  <w:tcBorders>
                    <w:top w:val="nil"/>
                    <w:left w:val="nil"/>
                    <w:bottom w:val="nil"/>
                    <w:right w:val="nil"/>
                  </w:tcBorders>
                  <w:shd w:val="clear" w:color="auto" w:fill="auto"/>
                  <w:noWrap/>
                  <w:vAlign w:val="center"/>
                  <w:hideMark/>
                </w:tcPr>
                <w:p w14:paraId="26677674"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3</w:t>
                  </w:r>
                </w:p>
              </w:tc>
              <w:tc>
                <w:tcPr>
                  <w:tcW w:w="860" w:type="dxa"/>
                  <w:tcBorders>
                    <w:top w:val="nil"/>
                    <w:left w:val="nil"/>
                    <w:bottom w:val="nil"/>
                    <w:right w:val="nil"/>
                  </w:tcBorders>
                  <w:shd w:val="clear" w:color="auto" w:fill="auto"/>
                  <w:noWrap/>
                  <w:vAlign w:val="center"/>
                  <w:hideMark/>
                </w:tcPr>
                <w:p w14:paraId="6A380E37"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4</w:t>
                  </w:r>
                </w:p>
              </w:tc>
              <w:tc>
                <w:tcPr>
                  <w:tcW w:w="860" w:type="dxa"/>
                  <w:tcBorders>
                    <w:top w:val="nil"/>
                    <w:left w:val="nil"/>
                    <w:bottom w:val="nil"/>
                    <w:right w:val="nil"/>
                  </w:tcBorders>
                  <w:shd w:val="clear" w:color="auto" w:fill="auto"/>
                  <w:noWrap/>
                  <w:vAlign w:val="center"/>
                  <w:hideMark/>
                </w:tcPr>
                <w:p w14:paraId="0386382A" w14:textId="77777777" w:rsidR="00F04F4E" w:rsidRPr="009D6FDD" w:rsidRDefault="00F04F4E" w:rsidP="00F04F4E">
                  <w:pPr>
                    <w:spacing w:before="0" w:after="0" w:line="240" w:lineRule="auto"/>
                    <w:jc w:val="center"/>
                    <w:rPr>
                      <w:rFonts w:eastAsia="Times New Roman" w:cs="Times New Roman"/>
                      <w:color w:val="000000"/>
                      <w:sz w:val="22"/>
                      <w:szCs w:val="22"/>
                      <w:lang w:val="en-US" w:eastAsia="zh-CN"/>
                    </w:rPr>
                  </w:pPr>
                  <w:r w:rsidRPr="009D6FDD">
                    <w:rPr>
                      <w:rFonts w:eastAsia="Times New Roman" w:cs="Times New Roman"/>
                      <w:color w:val="000000"/>
                      <w:sz w:val="22"/>
                      <w:szCs w:val="22"/>
                      <w:lang w:val="en-US" w:eastAsia="zh-CN"/>
                    </w:rPr>
                    <w:t>5</w:t>
                  </w:r>
                </w:p>
              </w:tc>
            </w:tr>
            <w:tr w:rsidR="00F04F4E" w:rsidRPr="009D6FDD" w14:paraId="5A2CA598" w14:textId="77777777" w:rsidTr="00F04F4E">
              <w:trPr>
                <w:trHeight w:val="400"/>
              </w:trPr>
              <w:tc>
                <w:tcPr>
                  <w:tcW w:w="4880" w:type="dxa"/>
                  <w:tcBorders>
                    <w:top w:val="nil"/>
                    <w:left w:val="nil"/>
                    <w:bottom w:val="nil"/>
                    <w:right w:val="nil"/>
                  </w:tcBorders>
                  <w:shd w:val="clear" w:color="auto" w:fill="auto"/>
                  <w:noWrap/>
                  <w:vAlign w:val="center"/>
                  <w:hideMark/>
                </w:tcPr>
                <w:p w14:paraId="65A5A5AB"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r w:rsidRPr="009D6FDD">
                    <w:rPr>
                      <w:rFonts w:eastAsia="Times New Roman" w:cs="Times New Roman"/>
                      <w:color w:val="000000"/>
                      <w:sz w:val="23"/>
                      <w:szCs w:val="23"/>
                      <w:lang w:val="en-US" w:eastAsia="zh-CN"/>
                    </w:rPr>
                    <w:t>If not, why not?</w:t>
                  </w:r>
                </w:p>
              </w:tc>
              <w:tc>
                <w:tcPr>
                  <w:tcW w:w="860" w:type="dxa"/>
                  <w:tcBorders>
                    <w:top w:val="nil"/>
                    <w:left w:val="nil"/>
                    <w:bottom w:val="nil"/>
                    <w:right w:val="nil"/>
                  </w:tcBorders>
                  <w:shd w:val="clear" w:color="auto" w:fill="auto"/>
                  <w:noWrap/>
                  <w:vAlign w:val="bottom"/>
                  <w:hideMark/>
                </w:tcPr>
                <w:p w14:paraId="1ED16CB0" w14:textId="77777777" w:rsidR="00F04F4E" w:rsidRPr="009D6FDD" w:rsidRDefault="00F04F4E" w:rsidP="00F04F4E">
                  <w:pPr>
                    <w:spacing w:before="0" w:after="0" w:line="240" w:lineRule="auto"/>
                    <w:jc w:val="left"/>
                    <w:rPr>
                      <w:rFonts w:eastAsia="Times New Roman" w:cs="Times New Roman"/>
                      <w:color w:val="000000"/>
                      <w:sz w:val="23"/>
                      <w:szCs w:val="23"/>
                      <w:lang w:val="en-US" w:eastAsia="zh-CN"/>
                    </w:rPr>
                  </w:pPr>
                </w:p>
              </w:tc>
              <w:tc>
                <w:tcPr>
                  <w:tcW w:w="860" w:type="dxa"/>
                  <w:tcBorders>
                    <w:top w:val="nil"/>
                    <w:left w:val="nil"/>
                    <w:bottom w:val="nil"/>
                    <w:right w:val="nil"/>
                  </w:tcBorders>
                  <w:shd w:val="clear" w:color="auto" w:fill="auto"/>
                  <w:noWrap/>
                  <w:vAlign w:val="bottom"/>
                  <w:hideMark/>
                </w:tcPr>
                <w:p w14:paraId="63434E10" w14:textId="77777777" w:rsidR="00F04F4E" w:rsidRPr="009D6FDD" w:rsidRDefault="00F04F4E" w:rsidP="00F04F4E">
                  <w:pPr>
                    <w:spacing w:before="0" w:after="0" w:line="240" w:lineRule="auto"/>
                    <w:jc w:val="left"/>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bottom"/>
                  <w:hideMark/>
                </w:tcPr>
                <w:p w14:paraId="2816A982" w14:textId="77777777" w:rsidR="00F04F4E" w:rsidRPr="009D6FDD" w:rsidRDefault="00F04F4E" w:rsidP="00F04F4E">
                  <w:pPr>
                    <w:spacing w:before="0" w:after="0" w:line="240" w:lineRule="auto"/>
                    <w:jc w:val="left"/>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bottom"/>
                  <w:hideMark/>
                </w:tcPr>
                <w:p w14:paraId="0871B712" w14:textId="77777777" w:rsidR="00F04F4E" w:rsidRPr="009D6FDD" w:rsidRDefault="00F04F4E" w:rsidP="00F04F4E">
                  <w:pPr>
                    <w:spacing w:before="0" w:after="0" w:line="240" w:lineRule="auto"/>
                    <w:jc w:val="left"/>
                    <w:rPr>
                      <w:rFonts w:eastAsia="Times New Roman" w:cs="Times New Roman"/>
                      <w:sz w:val="20"/>
                      <w:szCs w:val="20"/>
                      <w:lang w:val="en-US" w:eastAsia="zh-CN"/>
                    </w:rPr>
                  </w:pPr>
                </w:p>
              </w:tc>
              <w:tc>
                <w:tcPr>
                  <w:tcW w:w="860" w:type="dxa"/>
                  <w:tcBorders>
                    <w:top w:val="nil"/>
                    <w:left w:val="nil"/>
                    <w:bottom w:val="nil"/>
                    <w:right w:val="nil"/>
                  </w:tcBorders>
                  <w:shd w:val="clear" w:color="auto" w:fill="auto"/>
                  <w:noWrap/>
                  <w:vAlign w:val="bottom"/>
                  <w:hideMark/>
                </w:tcPr>
                <w:p w14:paraId="0D88F506" w14:textId="77777777" w:rsidR="00F04F4E" w:rsidRPr="009D6FDD" w:rsidRDefault="00F04F4E" w:rsidP="00F04F4E">
                  <w:pPr>
                    <w:spacing w:before="0" w:after="0" w:line="240" w:lineRule="auto"/>
                    <w:jc w:val="left"/>
                    <w:rPr>
                      <w:rFonts w:eastAsia="Times New Roman" w:cs="Times New Roman"/>
                      <w:sz w:val="20"/>
                      <w:szCs w:val="20"/>
                      <w:lang w:val="en-US" w:eastAsia="zh-CN"/>
                    </w:rPr>
                  </w:pPr>
                </w:p>
              </w:tc>
            </w:tr>
          </w:tbl>
          <w:p w14:paraId="06447766" w14:textId="77777777" w:rsidR="00C417BE" w:rsidRPr="009D6FDD" w:rsidRDefault="00C417BE" w:rsidP="00C417BE">
            <w:pPr>
              <w:spacing w:before="0" w:after="0" w:line="240" w:lineRule="auto"/>
              <w:jc w:val="left"/>
              <w:rPr>
                <w:rFonts w:eastAsia="Times New Roman" w:cs="Times New Roman"/>
                <w:lang w:val="en-US" w:eastAsia="zh-CN"/>
              </w:rPr>
            </w:pPr>
          </w:p>
        </w:tc>
        <w:tc>
          <w:tcPr>
            <w:tcW w:w="880" w:type="dxa"/>
            <w:tcBorders>
              <w:top w:val="nil"/>
              <w:left w:val="nil"/>
              <w:bottom w:val="nil"/>
              <w:right w:val="nil"/>
            </w:tcBorders>
            <w:shd w:val="clear" w:color="auto" w:fill="auto"/>
            <w:vAlign w:val="center"/>
          </w:tcPr>
          <w:p w14:paraId="0BA532E3" w14:textId="0B0C330F" w:rsidR="00C417BE" w:rsidRPr="009D6FDD" w:rsidRDefault="00C417BE" w:rsidP="00C417BE">
            <w:pPr>
              <w:spacing w:before="0" w:after="0" w:line="240" w:lineRule="auto"/>
              <w:jc w:val="center"/>
              <w:rPr>
                <w:rFonts w:eastAsia="Times New Roman" w:cs="Times New Roman"/>
                <w:color w:val="000000"/>
                <w:sz w:val="22"/>
                <w:szCs w:val="22"/>
                <w:lang w:val="en-US" w:eastAsia="zh-CN"/>
              </w:rPr>
            </w:pPr>
          </w:p>
        </w:tc>
        <w:tc>
          <w:tcPr>
            <w:tcW w:w="1020" w:type="dxa"/>
            <w:tcBorders>
              <w:top w:val="nil"/>
              <w:left w:val="nil"/>
              <w:bottom w:val="nil"/>
              <w:right w:val="nil"/>
            </w:tcBorders>
            <w:shd w:val="clear" w:color="auto" w:fill="auto"/>
            <w:noWrap/>
            <w:vAlign w:val="center"/>
          </w:tcPr>
          <w:p w14:paraId="5B9DF618" w14:textId="77777777" w:rsidR="00C417BE" w:rsidRPr="009D6FDD" w:rsidRDefault="00C417BE" w:rsidP="00C417BE">
            <w:pPr>
              <w:spacing w:before="0" w:after="0" w:line="240" w:lineRule="auto"/>
              <w:jc w:val="center"/>
              <w:rPr>
                <w:rFonts w:eastAsia="Times New Roman" w:cs="Times New Roman"/>
                <w:color w:val="000000"/>
                <w:sz w:val="22"/>
                <w:szCs w:val="22"/>
                <w:lang w:val="en-US" w:eastAsia="zh-CN"/>
              </w:rPr>
            </w:pPr>
          </w:p>
        </w:tc>
        <w:tc>
          <w:tcPr>
            <w:tcW w:w="1020" w:type="dxa"/>
            <w:tcBorders>
              <w:top w:val="nil"/>
              <w:left w:val="nil"/>
              <w:bottom w:val="nil"/>
              <w:right w:val="nil"/>
            </w:tcBorders>
            <w:shd w:val="clear" w:color="auto" w:fill="auto"/>
            <w:noWrap/>
            <w:vAlign w:val="center"/>
          </w:tcPr>
          <w:p w14:paraId="55F6E96F" w14:textId="5257BD76" w:rsidR="00C417BE" w:rsidRPr="009D6FDD" w:rsidRDefault="00C417BE" w:rsidP="00C417BE">
            <w:pPr>
              <w:spacing w:before="0" w:after="0" w:line="240" w:lineRule="auto"/>
              <w:jc w:val="center"/>
              <w:rPr>
                <w:rFonts w:eastAsia="Times New Roman" w:cs="Times New Roman"/>
                <w:color w:val="000000"/>
                <w:sz w:val="22"/>
                <w:szCs w:val="22"/>
                <w:lang w:val="en-US" w:eastAsia="zh-CN"/>
              </w:rPr>
            </w:pPr>
          </w:p>
        </w:tc>
        <w:tc>
          <w:tcPr>
            <w:tcW w:w="1020" w:type="dxa"/>
            <w:tcBorders>
              <w:top w:val="nil"/>
              <w:left w:val="nil"/>
              <w:bottom w:val="nil"/>
              <w:right w:val="nil"/>
            </w:tcBorders>
            <w:shd w:val="clear" w:color="auto" w:fill="auto"/>
            <w:noWrap/>
            <w:vAlign w:val="center"/>
          </w:tcPr>
          <w:p w14:paraId="7C6624AE" w14:textId="77777777" w:rsidR="00C417BE" w:rsidRPr="009D6FDD" w:rsidRDefault="00C417BE" w:rsidP="00C417BE">
            <w:pPr>
              <w:spacing w:before="0" w:after="0" w:line="240" w:lineRule="auto"/>
              <w:jc w:val="center"/>
              <w:rPr>
                <w:rFonts w:eastAsia="Times New Roman" w:cs="Times New Roman"/>
                <w:color w:val="000000"/>
                <w:sz w:val="22"/>
                <w:szCs w:val="22"/>
                <w:lang w:val="en-US" w:eastAsia="zh-CN"/>
              </w:rPr>
            </w:pPr>
          </w:p>
        </w:tc>
        <w:tc>
          <w:tcPr>
            <w:tcW w:w="1020" w:type="dxa"/>
            <w:tcBorders>
              <w:top w:val="nil"/>
              <w:left w:val="nil"/>
              <w:bottom w:val="nil"/>
              <w:right w:val="nil"/>
            </w:tcBorders>
            <w:shd w:val="clear" w:color="auto" w:fill="auto"/>
            <w:vAlign w:val="center"/>
          </w:tcPr>
          <w:p w14:paraId="759A33D9" w14:textId="1EB9A0BA" w:rsidR="00C417BE" w:rsidRPr="009D6FDD" w:rsidRDefault="00C417BE" w:rsidP="00C417BE">
            <w:pPr>
              <w:spacing w:before="0" w:after="0" w:line="240" w:lineRule="auto"/>
              <w:jc w:val="center"/>
              <w:rPr>
                <w:rFonts w:eastAsia="Times New Roman" w:cs="Times New Roman"/>
                <w:color w:val="000000"/>
                <w:sz w:val="22"/>
                <w:szCs w:val="22"/>
                <w:lang w:val="en-US" w:eastAsia="zh-CN"/>
              </w:rPr>
            </w:pPr>
          </w:p>
        </w:tc>
      </w:tr>
    </w:tbl>
    <w:p w14:paraId="7A762A10" w14:textId="7C22806E" w:rsidR="001424C0" w:rsidRPr="009D6FDD" w:rsidRDefault="0070285F" w:rsidP="008104D1">
      <w:pPr>
        <w:pStyle w:val="Heading1"/>
      </w:pPr>
      <w:bookmarkStart w:id="201" w:name="_Toc73385461"/>
      <w:r w:rsidRPr="009D6FDD">
        <w:t xml:space="preserve">Appendix </w:t>
      </w:r>
      <w:bookmarkEnd w:id="201"/>
      <w:r w:rsidRPr="009D6FDD">
        <w:t>C</w:t>
      </w:r>
    </w:p>
    <w:p w14:paraId="6D05487D" w14:textId="3B8B537A" w:rsidR="0070285F" w:rsidRPr="009D6FDD" w:rsidRDefault="0070285F" w:rsidP="0070285F">
      <w:pPr>
        <w:rPr>
          <w:rFonts w:cs="Times New Roman"/>
          <w:sz w:val="23"/>
          <w:szCs w:val="23"/>
        </w:rPr>
      </w:pPr>
      <w:r w:rsidRPr="009D6FDD">
        <w:rPr>
          <w:rFonts w:cs="Times New Roman"/>
          <w:sz w:val="23"/>
          <w:szCs w:val="23"/>
        </w:rPr>
        <w:t>All the related concepts of the research are summarized as below:</w:t>
      </w:r>
    </w:p>
    <w:p w14:paraId="7EBAE27C" w14:textId="77777777" w:rsidR="0070285F" w:rsidRPr="009D6FDD" w:rsidRDefault="0070285F" w:rsidP="0070285F">
      <w:pPr>
        <w:rPr>
          <w:rFonts w:cs="Times New Roman"/>
          <w:sz w:val="23"/>
          <w:szCs w:val="23"/>
        </w:rPr>
      </w:pPr>
      <w:r w:rsidRPr="009D6FDD">
        <w:rPr>
          <w:rFonts w:cs="Times New Roman"/>
          <w:sz w:val="23"/>
          <w:szCs w:val="23"/>
        </w:rPr>
        <w:t>For the control group, they must follow below rules to select the ‘best’ machine learning model and the statistical approach.</w:t>
      </w:r>
    </w:p>
    <w:p w14:paraId="628FB1A5" w14:textId="77777777" w:rsidR="0070285F" w:rsidRPr="009D6FDD" w:rsidRDefault="0070285F" w:rsidP="0070285F">
      <w:pPr>
        <w:rPr>
          <w:rFonts w:cs="Times New Roman"/>
          <w:b/>
          <w:bCs/>
          <w:sz w:val="28"/>
          <w:szCs w:val="28"/>
        </w:rPr>
      </w:pPr>
      <w:r w:rsidRPr="009D6FDD">
        <w:rPr>
          <w:rFonts w:cs="Times New Roman"/>
          <w:b/>
          <w:bCs/>
          <w:sz w:val="28"/>
          <w:szCs w:val="28"/>
        </w:rPr>
        <w:t>Statistical:</w:t>
      </w:r>
    </w:p>
    <w:p w14:paraId="3D9EF7DC" w14:textId="77777777" w:rsidR="0070285F" w:rsidRPr="009D6FDD" w:rsidRDefault="0070285F" w:rsidP="0070285F">
      <w:pPr>
        <w:rPr>
          <w:rFonts w:cs="Times New Roman"/>
          <w:b/>
          <w:bCs/>
          <w:sz w:val="28"/>
          <w:szCs w:val="28"/>
        </w:rPr>
      </w:pPr>
      <w:r w:rsidRPr="009D6FDD">
        <w:rPr>
          <w:rFonts w:cs="Times New Roman"/>
          <w:sz w:val="23"/>
          <w:szCs w:val="23"/>
        </w:rPr>
        <w:t>Before asking the participants to find out the best statistical methods, they must use 15 mins time to remember the logic of choosing a most suitable approach.</w:t>
      </w:r>
    </w:p>
    <w:tbl>
      <w:tblPr>
        <w:tblStyle w:val="TableGrid"/>
        <w:tblW w:w="0" w:type="auto"/>
        <w:tblLook w:val="04A0" w:firstRow="1" w:lastRow="0" w:firstColumn="1" w:lastColumn="0" w:noHBand="0" w:noVBand="1"/>
      </w:tblPr>
      <w:tblGrid>
        <w:gridCol w:w="1795"/>
        <w:gridCol w:w="1682"/>
        <w:gridCol w:w="1378"/>
        <w:gridCol w:w="2160"/>
      </w:tblGrid>
      <w:tr w:rsidR="0070285F" w:rsidRPr="009D6FDD" w14:paraId="417D6D58" w14:textId="77777777" w:rsidTr="00130A63">
        <w:tc>
          <w:tcPr>
            <w:tcW w:w="1795" w:type="dxa"/>
          </w:tcPr>
          <w:p w14:paraId="16978280" w14:textId="77777777" w:rsidR="0070285F" w:rsidRPr="009D6FDD" w:rsidRDefault="0070285F" w:rsidP="00F76475">
            <w:pPr>
              <w:spacing w:before="100" w:beforeAutospacing="1" w:after="100" w:afterAutospacing="1"/>
              <w:rPr>
                <w:rFonts w:cs="Times New Roman"/>
              </w:rPr>
            </w:pPr>
            <w:r w:rsidRPr="009D6FDD">
              <w:rPr>
                <w:rFonts w:cs="Times New Roman"/>
              </w:rPr>
              <w:lastRenderedPageBreak/>
              <w:t>Data Type of X</w:t>
            </w:r>
          </w:p>
        </w:tc>
        <w:tc>
          <w:tcPr>
            <w:tcW w:w="1682" w:type="dxa"/>
          </w:tcPr>
          <w:p w14:paraId="4D76183B" w14:textId="77777777" w:rsidR="0070285F" w:rsidRPr="009D6FDD" w:rsidRDefault="0070285F" w:rsidP="00F76475">
            <w:pPr>
              <w:spacing w:before="100" w:beforeAutospacing="1" w:after="100" w:afterAutospacing="1"/>
              <w:rPr>
                <w:rFonts w:cs="Times New Roman"/>
              </w:rPr>
            </w:pPr>
            <w:r w:rsidRPr="009D6FDD">
              <w:rPr>
                <w:rFonts w:cs="Times New Roman"/>
              </w:rPr>
              <w:t>Data Type of Y</w:t>
            </w:r>
          </w:p>
        </w:tc>
        <w:tc>
          <w:tcPr>
            <w:tcW w:w="1378" w:type="dxa"/>
          </w:tcPr>
          <w:p w14:paraId="468C5DF5" w14:textId="77777777" w:rsidR="0070285F" w:rsidRPr="009D6FDD" w:rsidRDefault="0070285F" w:rsidP="00F76475">
            <w:pPr>
              <w:spacing w:before="100" w:beforeAutospacing="1" w:after="100" w:afterAutospacing="1"/>
              <w:rPr>
                <w:rFonts w:cs="Times New Roman"/>
              </w:rPr>
            </w:pPr>
            <w:r w:rsidRPr="009D6FDD">
              <w:rPr>
                <w:rFonts w:cs="Times New Roman"/>
              </w:rPr>
              <w:t>Groups</w:t>
            </w:r>
          </w:p>
        </w:tc>
        <w:tc>
          <w:tcPr>
            <w:tcW w:w="2160" w:type="dxa"/>
          </w:tcPr>
          <w:p w14:paraId="11FD67A2" w14:textId="77777777" w:rsidR="0070285F" w:rsidRPr="009D6FDD" w:rsidRDefault="0070285F" w:rsidP="00F76475">
            <w:pPr>
              <w:spacing w:before="100" w:beforeAutospacing="1" w:after="100" w:afterAutospacing="1"/>
              <w:rPr>
                <w:rFonts w:cs="Times New Roman"/>
              </w:rPr>
            </w:pPr>
            <w:r w:rsidRPr="009D6FDD">
              <w:rPr>
                <w:rFonts w:cs="Times New Roman"/>
              </w:rPr>
              <w:t>Statistical Methods</w:t>
            </w:r>
          </w:p>
        </w:tc>
      </w:tr>
      <w:tr w:rsidR="0070285F" w:rsidRPr="009D6FDD" w14:paraId="0AB26AC3" w14:textId="77777777" w:rsidTr="00130A63">
        <w:tc>
          <w:tcPr>
            <w:tcW w:w="1795" w:type="dxa"/>
          </w:tcPr>
          <w:p w14:paraId="03D8AB5B" w14:textId="77777777" w:rsidR="0070285F" w:rsidRPr="009D6FDD" w:rsidRDefault="0070285F" w:rsidP="00F76475">
            <w:pPr>
              <w:spacing w:before="100" w:beforeAutospacing="1" w:after="100" w:afterAutospacing="1"/>
              <w:rPr>
                <w:rFonts w:cs="Times New Roman"/>
              </w:rPr>
            </w:pPr>
            <w:r w:rsidRPr="009D6FDD">
              <w:rPr>
                <w:rFonts w:cs="Times New Roman"/>
              </w:rPr>
              <w:t xml:space="preserve">Categorical </w:t>
            </w:r>
          </w:p>
        </w:tc>
        <w:tc>
          <w:tcPr>
            <w:tcW w:w="1682" w:type="dxa"/>
          </w:tcPr>
          <w:p w14:paraId="2A326221" w14:textId="77777777" w:rsidR="0070285F" w:rsidRPr="009D6FDD" w:rsidRDefault="0070285F" w:rsidP="00F76475">
            <w:pPr>
              <w:spacing w:before="100" w:beforeAutospacing="1" w:after="100" w:afterAutospacing="1"/>
              <w:rPr>
                <w:rFonts w:cs="Times New Roman"/>
              </w:rPr>
            </w:pPr>
            <w:r w:rsidRPr="009D6FDD">
              <w:rPr>
                <w:rFonts w:cs="Times New Roman"/>
              </w:rPr>
              <w:t xml:space="preserve">Numerical </w:t>
            </w:r>
          </w:p>
        </w:tc>
        <w:tc>
          <w:tcPr>
            <w:tcW w:w="1378" w:type="dxa"/>
          </w:tcPr>
          <w:p w14:paraId="69EB5BEF" w14:textId="77777777" w:rsidR="0070285F" w:rsidRPr="009D6FDD" w:rsidRDefault="0070285F" w:rsidP="00F76475">
            <w:pPr>
              <w:spacing w:before="100" w:beforeAutospacing="1" w:after="100" w:afterAutospacing="1"/>
              <w:rPr>
                <w:rFonts w:cs="Times New Roman"/>
              </w:rPr>
            </w:pPr>
            <w:r w:rsidRPr="009D6FDD">
              <w:rPr>
                <w:rFonts w:cs="Times New Roman"/>
              </w:rPr>
              <w:t>2 or more</w:t>
            </w:r>
          </w:p>
        </w:tc>
        <w:tc>
          <w:tcPr>
            <w:tcW w:w="2160" w:type="dxa"/>
          </w:tcPr>
          <w:p w14:paraId="0532D8C3" w14:textId="77777777" w:rsidR="0070285F" w:rsidRPr="009D6FDD" w:rsidRDefault="0070285F" w:rsidP="00F76475">
            <w:pPr>
              <w:spacing w:before="100" w:beforeAutospacing="1" w:after="100" w:afterAutospacing="1"/>
              <w:rPr>
                <w:rFonts w:cs="Times New Roman"/>
              </w:rPr>
            </w:pPr>
            <w:r w:rsidRPr="009D6FDD">
              <w:rPr>
                <w:rFonts w:cs="Times New Roman"/>
              </w:rPr>
              <w:t>Variance analysis</w:t>
            </w:r>
          </w:p>
        </w:tc>
      </w:tr>
      <w:tr w:rsidR="0070285F" w:rsidRPr="009D6FDD" w14:paraId="46DD33D7" w14:textId="77777777" w:rsidTr="00130A63">
        <w:tc>
          <w:tcPr>
            <w:tcW w:w="1795" w:type="dxa"/>
          </w:tcPr>
          <w:p w14:paraId="79B67DF9" w14:textId="77777777" w:rsidR="0070285F" w:rsidRPr="009D6FDD" w:rsidRDefault="0070285F" w:rsidP="00F76475">
            <w:pPr>
              <w:spacing w:before="100" w:beforeAutospacing="1" w:after="100" w:afterAutospacing="1"/>
              <w:rPr>
                <w:rFonts w:cs="Times New Roman"/>
              </w:rPr>
            </w:pPr>
            <w:r w:rsidRPr="009D6FDD">
              <w:rPr>
                <w:rFonts w:cs="Times New Roman"/>
              </w:rPr>
              <w:t>Categorical</w:t>
            </w:r>
          </w:p>
        </w:tc>
        <w:tc>
          <w:tcPr>
            <w:tcW w:w="1682" w:type="dxa"/>
          </w:tcPr>
          <w:p w14:paraId="690BB011" w14:textId="77777777" w:rsidR="0070285F" w:rsidRPr="009D6FDD" w:rsidRDefault="0070285F" w:rsidP="00F76475">
            <w:pPr>
              <w:spacing w:before="100" w:beforeAutospacing="1" w:after="100" w:afterAutospacing="1"/>
              <w:rPr>
                <w:rFonts w:cs="Times New Roman"/>
              </w:rPr>
            </w:pPr>
            <w:r w:rsidRPr="009D6FDD">
              <w:rPr>
                <w:rFonts w:cs="Times New Roman"/>
              </w:rPr>
              <w:t>Numerical</w:t>
            </w:r>
          </w:p>
        </w:tc>
        <w:tc>
          <w:tcPr>
            <w:tcW w:w="1378" w:type="dxa"/>
          </w:tcPr>
          <w:p w14:paraId="006E6AB3" w14:textId="77777777" w:rsidR="0070285F" w:rsidRPr="009D6FDD" w:rsidRDefault="0070285F" w:rsidP="00F76475">
            <w:pPr>
              <w:spacing w:before="100" w:beforeAutospacing="1" w:after="100" w:afterAutospacing="1"/>
              <w:rPr>
                <w:rFonts w:cs="Times New Roman"/>
              </w:rPr>
            </w:pPr>
            <w:r w:rsidRPr="009D6FDD">
              <w:rPr>
                <w:rFonts w:cs="Times New Roman"/>
              </w:rPr>
              <w:t>Only 2</w:t>
            </w:r>
          </w:p>
        </w:tc>
        <w:tc>
          <w:tcPr>
            <w:tcW w:w="2160" w:type="dxa"/>
          </w:tcPr>
          <w:p w14:paraId="2700056F" w14:textId="77777777" w:rsidR="0070285F" w:rsidRPr="009D6FDD" w:rsidRDefault="0070285F" w:rsidP="00F76475">
            <w:pPr>
              <w:spacing w:before="100" w:beforeAutospacing="1" w:after="100" w:afterAutospacing="1"/>
              <w:rPr>
                <w:rFonts w:cs="Times New Roman"/>
              </w:rPr>
            </w:pPr>
            <w:r w:rsidRPr="009D6FDD">
              <w:rPr>
                <w:rFonts w:cs="Times New Roman"/>
              </w:rPr>
              <w:t>T test/Welch’s test</w:t>
            </w:r>
          </w:p>
        </w:tc>
      </w:tr>
      <w:tr w:rsidR="0070285F" w:rsidRPr="009D6FDD" w14:paraId="3A39E18D" w14:textId="77777777" w:rsidTr="00130A63">
        <w:tc>
          <w:tcPr>
            <w:tcW w:w="1795" w:type="dxa"/>
          </w:tcPr>
          <w:p w14:paraId="2F1A8D25" w14:textId="77777777" w:rsidR="0070285F" w:rsidRPr="009D6FDD" w:rsidRDefault="0070285F" w:rsidP="00F76475">
            <w:pPr>
              <w:spacing w:before="100" w:beforeAutospacing="1" w:after="100" w:afterAutospacing="1"/>
              <w:rPr>
                <w:rFonts w:cs="Times New Roman"/>
              </w:rPr>
            </w:pPr>
            <w:r w:rsidRPr="009D6FDD">
              <w:rPr>
                <w:rFonts w:cs="Times New Roman"/>
              </w:rPr>
              <w:t>Categorical</w:t>
            </w:r>
          </w:p>
        </w:tc>
        <w:tc>
          <w:tcPr>
            <w:tcW w:w="1682" w:type="dxa"/>
          </w:tcPr>
          <w:p w14:paraId="28A591EB" w14:textId="77777777" w:rsidR="0070285F" w:rsidRPr="009D6FDD" w:rsidRDefault="0070285F" w:rsidP="00F76475">
            <w:pPr>
              <w:spacing w:before="100" w:beforeAutospacing="1" w:after="100" w:afterAutospacing="1"/>
              <w:rPr>
                <w:rFonts w:cs="Times New Roman"/>
              </w:rPr>
            </w:pPr>
            <w:r w:rsidRPr="009D6FDD">
              <w:rPr>
                <w:rFonts w:cs="Times New Roman"/>
              </w:rPr>
              <w:t>Categorical</w:t>
            </w:r>
          </w:p>
        </w:tc>
        <w:tc>
          <w:tcPr>
            <w:tcW w:w="1378" w:type="dxa"/>
          </w:tcPr>
          <w:p w14:paraId="72DBB72A" w14:textId="77777777" w:rsidR="0070285F" w:rsidRPr="009D6FDD" w:rsidRDefault="0070285F" w:rsidP="00F76475">
            <w:pPr>
              <w:spacing w:before="100" w:beforeAutospacing="1" w:after="100" w:afterAutospacing="1"/>
              <w:rPr>
                <w:rFonts w:cs="Times New Roman"/>
              </w:rPr>
            </w:pPr>
            <w:r w:rsidRPr="009D6FDD">
              <w:rPr>
                <w:rFonts w:cs="Times New Roman"/>
              </w:rPr>
              <w:t>2 or more</w:t>
            </w:r>
          </w:p>
        </w:tc>
        <w:tc>
          <w:tcPr>
            <w:tcW w:w="2160" w:type="dxa"/>
          </w:tcPr>
          <w:p w14:paraId="720EBB71" w14:textId="77777777" w:rsidR="0070285F" w:rsidRPr="009D6FDD" w:rsidRDefault="0070285F" w:rsidP="00F76475">
            <w:pPr>
              <w:spacing w:before="100" w:beforeAutospacing="1" w:after="100" w:afterAutospacing="1"/>
              <w:rPr>
                <w:rFonts w:cs="Times New Roman"/>
              </w:rPr>
            </w:pPr>
            <w:r w:rsidRPr="009D6FDD">
              <w:rPr>
                <w:rFonts w:cs="Times New Roman"/>
              </w:rPr>
              <w:t>Chi-square test</w:t>
            </w:r>
          </w:p>
        </w:tc>
      </w:tr>
    </w:tbl>
    <w:p w14:paraId="598EAFAB" w14:textId="77777777" w:rsidR="0070285F" w:rsidRPr="009D6FDD" w:rsidRDefault="0070285F" w:rsidP="0070285F">
      <w:pPr>
        <w:rPr>
          <w:rFonts w:cs="Times New Roman"/>
          <w:sz w:val="28"/>
          <w:szCs w:val="28"/>
        </w:rPr>
      </w:pPr>
    </w:p>
    <w:p w14:paraId="51F61DF8" w14:textId="77777777" w:rsidR="0070285F" w:rsidRPr="009D6FDD" w:rsidRDefault="0070285F" w:rsidP="0070285F">
      <w:pPr>
        <w:rPr>
          <w:rFonts w:cs="Times New Roman"/>
          <w:sz w:val="23"/>
          <w:szCs w:val="23"/>
        </w:rPr>
      </w:pPr>
      <w:r w:rsidRPr="009D6FDD">
        <w:rPr>
          <w:rFonts w:cs="Times New Roman"/>
          <w:sz w:val="23"/>
          <w:szCs w:val="23"/>
        </w:rPr>
        <w:t xml:space="preserve">To check the correlation(r) between two variables, Confusion matrix is involved. </w:t>
      </w:r>
    </w:p>
    <w:p w14:paraId="69E88DAE" w14:textId="77777777" w:rsidR="0070285F" w:rsidRPr="009D6FDD" w:rsidRDefault="0070285F" w:rsidP="0070285F">
      <w:pPr>
        <w:rPr>
          <w:rFonts w:cs="Times New Roman"/>
          <w:sz w:val="23"/>
          <w:szCs w:val="23"/>
        </w:rPr>
      </w:pPr>
      <w:r w:rsidRPr="009D6FDD">
        <w:rPr>
          <w:rFonts w:cs="Times New Roman"/>
          <w:noProof/>
        </w:rPr>
        <w:drawing>
          <wp:inline distT="0" distB="0" distL="0" distR="0" wp14:anchorId="678BF082" wp14:editId="23D5800B">
            <wp:extent cx="1458281" cy="423162"/>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58281" cy="423162"/>
                    </a:xfrm>
                    <a:prstGeom prst="rect">
                      <a:avLst/>
                    </a:prstGeom>
                  </pic:spPr>
                </pic:pic>
              </a:graphicData>
            </a:graphic>
          </wp:inline>
        </w:drawing>
      </w:r>
    </w:p>
    <w:p w14:paraId="19903D35" w14:textId="77777777" w:rsidR="0070285F" w:rsidRPr="009D6FDD" w:rsidRDefault="0070285F" w:rsidP="0070285F">
      <w:pPr>
        <w:rPr>
          <w:rFonts w:cs="Times New Roman"/>
          <w:sz w:val="23"/>
          <w:szCs w:val="23"/>
        </w:rPr>
      </w:pPr>
      <w:r w:rsidRPr="009D6FDD">
        <w:rPr>
          <w:rFonts w:cs="Times New Roman"/>
          <w:sz w:val="23"/>
          <w:szCs w:val="23"/>
        </w:rPr>
        <w:t>To check the statistical significance p value is involved in a hypothesis test.</w:t>
      </w:r>
    </w:p>
    <w:p w14:paraId="4D88CA6F" w14:textId="77777777" w:rsidR="0070285F" w:rsidRPr="009D6FDD" w:rsidRDefault="0070285F" w:rsidP="0070285F">
      <w:pPr>
        <w:rPr>
          <w:rFonts w:cs="Times New Roman"/>
          <w:sz w:val="23"/>
          <w:szCs w:val="23"/>
        </w:rPr>
      </w:pPr>
      <w:r w:rsidRPr="009D6FDD">
        <w:rPr>
          <w:rFonts w:cs="Times New Roman"/>
          <w:noProof/>
        </w:rPr>
        <w:drawing>
          <wp:inline distT="0" distB="0" distL="0" distR="0" wp14:anchorId="71057D21" wp14:editId="0BA026CB">
            <wp:extent cx="1771013" cy="26957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71013" cy="269570"/>
                    </a:xfrm>
                    <a:prstGeom prst="rect">
                      <a:avLst/>
                    </a:prstGeom>
                  </pic:spPr>
                </pic:pic>
              </a:graphicData>
            </a:graphic>
          </wp:inline>
        </w:drawing>
      </w:r>
    </w:p>
    <w:p w14:paraId="13CAD64C" w14:textId="77777777" w:rsidR="0070285F" w:rsidRPr="009D6FDD" w:rsidRDefault="0070285F" w:rsidP="0070285F">
      <w:pPr>
        <w:rPr>
          <w:rFonts w:cs="Times New Roman"/>
          <w:sz w:val="23"/>
          <w:szCs w:val="23"/>
        </w:rPr>
      </w:pPr>
      <w:r w:rsidRPr="009D6FDD">
        <w:rPr>
          <w:rFonts w:cs="Times New Roman"/>
          <w:sz w:val="23"/>
          <w:szCs w:val="23"/>
        </w:rPr>
        <w:t>Then the participants will be shown below table of the concepts we just discussed:</w:t>
      </w:r>
    </w:p>
    <w:p w14:paraId="197BB258" w14:textId="2BBE7352" w:rsidR="0070285F" w:rsidRPr="009D6FDD" w:rsidRDefault="004D3729" w:rsidP="001424C0">
      <w:pPr>
        <w:rPr>
          <w:rFonts w:cs="Times New Roman"/>
          <w:b/>
          <w:bCs/>
        </w:rPr>
      </w:pPr>
      <w:r w:rsidRPr="009D6FDD">
        <w:rPr>
          <w:rFonts w:cs="Times New Roman"/>
          <w:b/>
          <w:bCs/>
        </w:rPr>
        <w:t>Machine Learning</w:t>
      </w:r>
    </w:p>
    <w:p w14:paraId="445ADEF0" w14:textId="77777777" w:rsidR="004D3729" w:rsidRPr="009D6FDD" w:rsidRDefault="004D3729" w:rsidP="001424C0">
      <w:pPr>
        <w:rPr>
          <w:rFonts w:cs="Times New Roman"/>
        </w:rPr>
      </w:pPr>
    </w:p>
    <w:p w14:paraId="67AD52DF" w14:textId="3C55309C" w:rsidR="00282574" w:rsidRPr="009D6FDD" w:rsidRDefault="00282574" w:rsidP="00282574">
      <w:pPr>
        <w:pStyle w:val="Heading1"/>
      </w:pPr>
      <w:bookmarkStart w:id="202" w:name="_Toc73385460"/>
      <w:r w:rsidRPr="009D6FDD">
        <w:t xml:space="preserve">Appendix </w:t>
      </w:r>
      <w:bookmarkEnd w:id="202"/>
      <w:r w:rsidR="0070285F" w:rsidRPr="009D6FDD">
        <w:t>D</w:t>
      </w:r>
    </w:p>
    <w:p w14:paraId="56D97FDB" w14:textId="77777777" w:rsidR="003F2D60" w:rsidRPr="009D6FDD" w:rsidRDefault="003F2D60" w:rsidP="003F2D60">
      <w:pPr>
        <w:rPr>
          <w:rFonts w:cs="Times New Roman"/>
          <w:sz w:val="32"/>
          <w:szCs w:val="32"/>
        </w:rPr>
      </w:pPr>
      <w:r w:rsidRPr="009D6FDD">
        <w:rPr>
          <w:rFonts w:cs="Times New Roman"/>
        </w:rPr>
        <w:t>Background information and app description will be</w:t>
      </w:r>
      <w:r w:rsidRPr="009D6FDD">
        <w:rPr>
          <w:rFonts w:cs="Times New Roman"/>
          <w:sz w:val="32"/>
          <w:szCs w:val="32"/>
        </w:rPr>
        <w:t xml:space="preserve"> </w:t>
      </w:r>
      <w:r w:rsidRPr="009D6FDD">
        <w:rPr>
          <w:rFonts w:cs="Times New Roman"/>
        </w:rPr>
        <w:t>supplied to all the participants for the experiment.</w:t>
      </w:r>
    </w:p>
    <w:p w14:paraId="710AE1BA" w14:textId="77777777" w:rsidR="003F2D60" w:rsidRPr="009D6FDD" w:rsidRDefault="003F2D60" w:rsidP="003F2D60">
      <w:pPr>
        <w:rPr>
          <w:rFonts w:cs="Times New Roman"/>
          <w:b/>
          <w:bCs/>
          <w:sz w:val="28"/>
          <w:szCs w:val="28"/>
        </w:rPr>
      </w:pPr>
      <w:r w:rsidRPr="009D6FDD">
        <w:rPr>
          <w:rFonts w:cs="Times New Roman"/>
          <w:b/>
          <w:bCs/>
          <w:sz w:val="28"/>
          <w:szCs w:val="28"/>
        </w:rPr>
        <w:t>Background:</w:t>
      </w:r>
    </w:p>
    <w:p w14:paraId="49828F5C" w14:textId="77777777" w:rsidR="003F2D60" w:rsidRPr="009D6FDD" w:rsidRDefault="003F2D60" w:rsidP="003F2D60">
      <w:pPr>
        <w:rPr>
          <w:rFonts w:cs="Times New Roman"/>
        </w:rPr>
      </w:pPr>
      <w:r w:rsidRPr="009D6FDD">
        <w:rPr>
          <w:rFonts w:cs="Times New Roman"/>
        </w:rPr>
        <w:t>Nowadays, there are various techniques are applied to do data visualization, for example, the machine learning techniques. As doctors are very busy in the daily work, and most of them lack professional AI and statistical knowledge, which makes it difficult to choose the most accurate and effective method to assist treatment.</w:t>
      </w:r>
    </w:p>
    <w:p w14:paraId="30C2A0C1" w14:textId="77777777" w:rsidR="003F2D60" w:rsidRPr="009D6FDD" w:rsidRDefault="003F2D60" w:rsidP="003F2D60">
      <w:pPr>
        <w:rPr>
          <w:rFonts w:cs="Times New Roman"/>
        </w:rPr>
      </w:pPr>
      <w:r w:rsidRPr="009D6FDD">
        <w:rPr>
          <w:rFonts w:cs="Times New Roman"/>
        </w:rPr>
        <w:t>At the same time, both patients and doctors found it useful by comparing with the average value (such as the conversion of thyroid-stimulating hormone in certain populations), and it gives intuitively understanding for their current health status. Therefore, the author designed and developed this interactive, automatic analysis health dashboard and recommended the most suitable models and statistical methods for inspection or prediction through scientific calculations.</w:t>
      </w:r>
    </w:p>
    <w:p w14:paraId="359DC7E8" w14:textId="77777777" w:rsidR="003F2D60" w:rsidRPr="009D6FDD" w:rsidRDefault="003F2D60" w:rsidP="003F2D60">
      <w:pPr>
        <w:rPr>
          <w:rFonts w:cs="Times New Roman"/>
          <w:b/>
          <w:bCs/>
          <w:sz w:val="28"/>
          <w:szCs w:val="28"/>
        </w:rPr>
      </w:pPr>
      <w:r w:rsidRPr="009D6FDD">
        <w:rPr>
          <w:rFonts w:cs="Times New Roman"/>
          <w:b/>
          <w:bCs/>
          <w:sz w:val="28"/>
          <w:szCs w:val="28"/>
        </w:rPr>
        <w:t>What is an autonomous health analytic dashboard?</w:t>
      </w:r>
    </w:p>
    <w:p w14:paraId="010AE72D" w14:textId="77777777" w:rsidR="003F2D60" w:rsidRPr="009D6FDD" w:rsidRDefault="003F2D60" w:rsidP="003F2D60">
      <w:pPr>
        <w:rPr>
          <w:rFonts w:cs="Times New Roman"/>
        </w:rPr>
      </w:pPr>
      <w:r w:rsidRPr="009D6FDD">
        <w:rPr>
          <w:rFonts w:cs="Times New Roman"/>
        </w:rPr>
        <w:lastRenderedPageBreak/>
        <w:t xml:space="preserve">It is an app that can help the user to choose the best model and statistical method as well as interpret the analysis result by data visualization. </w:t>
      </w:r>
    </w:p>
    <w:p w14:paraId="1A535F4C" w14:textId="77777777" w:rsidR="003F2D60" w:rsidRPr="009D6FDD" w:rsidRDefault="003F2D60" w:rsidP="003F2D60">
      <w:pPr>
        <w:pStyle w:val="ListParagraph"/>
        <w:numPr>
          <w:ilvl w:val="0"/>
          <w:numId w:val="32"/>
        </w:numPr>
        <w:spacing w:before="0"/>
        <w:jc w:val="left"/>
        <w:rPr>
          <w:rFonts w:cs="Times New Roman"/>
        </w:rPr>
      </w:pPr>
      <w:r w:rsidRPr="009D6FDD">
        <w:rPr>
          <w:rFonts w:cs="Times New Roman"/>
        </w:rPr>
        <w:t>Suggested machine learning model:  three models are involved, SVC model, random forest model and logic regression model. By comparing the AUC (Area Under ROC Curve) the app can tell which model can best distinguish the patients with disease and no disease.</w:t>
      </w:r>
    </w:p>
    <w:p w14:paraId="0B7BB810" w14:textId="77777777" w:rsidR="003F2D60" w:rsidRPr="009D6FDD" w:rsidRDefault="003F2D60" w:rsidP="003F2D60">
      <w:pPr>
        <w:pStyle w:val="ListParagraph"/>
        <w:numPr>
          <w:ilvl w:val="0"/>
          <w:numId w:val="32"/>
        </w:numPr>
        <w:spacing w:before="0"/>
        <w:jc w:val="left"/>
        <w:rPr>
          <w:rFonts w:cs="Times New Roman"/>
        </w:rPr>
      </w:pPr>
      <w:r w:rsidRPr="009D6FDD">
        <w:rPr>
          <w:rFonts w:cs="Times New Roman"/>
        </w:rPr>
        <w:t>Suggested statistical approaches: four test methods are involved, T-test and Chi-square test, Welch’s test. Please be aware that the t-test has three types: one sample t-test, two independent samples t-test and a paired t-test.</w:t>
      </w:r>
    </w:p>
    <w:p w14:paraId="2450E770" w14:textId="77777777" w:rsidR="003F2D60" w:rsidRPr="009D6FDD" w:rsidRDefault="003F2D60" w:rsidP="003F2D60">
      <w:pPr>
        <w:pStyle w:val="ListParagraph"/>
        <w:rPr>
          <w:rFonts w:cs="Times New Roman"/>
        </w:rPr>
      </w:pPr>
    </w:p>
    <w:p w14:paraId="4ECB768F" w14:textId="77777777" w:rsidR="003F2D60" w:rsidRPr="009D6FDD" w:rsidRDefault="003F2D60" w:rsidP="003F2D60">
      <w:pPr>
        <w:rPr>
          <w:rFonts w:cs="Times New Roman"/>
          <w:b/>
          <w:bCs/>
          <w:sz w:val="28"/>
          <w:szCs w:val="28"/>
        </w:rPr>
      </w:pPr>
      <w:r w:rsidRPr="009D6FDD">
        <w:rPr>
          <w:rFonts w:cs="Times New Roman"/>
          <w:b/>
          <w:bCs/>
          <w:sz w:val="28"/>
          <w:szCs w:val="28"/>
        </w:rPr>
        <w:t>What is the purpose of this app?</w:t>
      </w:r>
    </w:p>
    <w:p w14:paraId="6E903D5A" w14:textId="77777777" w:rsidR="003F2D60" w:rsidRPr="009D6FDD" w:rsidRDefault="003F2D60" w:rsidP="003F2D60">
      <w:pPr>
        <w:rPr>
          <w:rFonts w:cs="Times New Roman"/>
        </w:rPr>
      </w:pPr>
      <w:r w:rsidRPr="009D6FDD">
        <w:rPr>
          <w:rFonts w:cs="Times New Roman"/>
        </w:rPr>
        <w:t>1. To help the doctor select the ‘best’ machine learning model.</w:t>
      </w:r>
    </w:p>
    <w:p w14:paraId="2E8E8F58" w14:textId="77777777" w:rsidR="003F2D60" w:rsidRPr="009D6FDD" w:rsidRDefault="003F2D60" w:rsidP="003F2D60">
      <w:pPr>
        <w:rPr>
          <w:rFonts w:cs="Times New Roman"/>
        </w:rPr>
      </w:pPr>
      <w:r w:rsidRPr="009D6FDD">
        <w:rPr>
          <w:rFonts w:cs="Times New Roman"/>
        </w:rPr>
        <w:t>2. To help the doctor select the ‘best’ statistical approach.</w:t>
      </w:r>
    </w:p>
    <w:p w14:paraId="2E1E014E" w14:textId="77777777" w:rsidR="003F2D60" w:rsidRPr="009D6FDD" w:rsidRDefault="003F2D60" w:rsidP="003F2D60">
      <w:pPr>
        <w:rPr>
          <w:rFonts w:cs="Times New Roman"/>
        </w:rPr>
      </w:pPr>
      <w:r w:rsidRPr="009D6FDD">
        <w:rPr>
          <w:rFonts w:cs="Times New Roman"/>
        </w:rPr>
        <w:t>3. Calculate the average value of a specific indicator (including the average value of the control group) and present to the users.</w:t>
      </w:r>
    </w:p>
    <w:p w14:paraId="5024DB1C" w14:textId="77777777" w:rsidR="003F2D60" w:rsidRPr="009D6FDD" w:rsidRDefault="003F2D60" w:rsidP="003F2D60">
      <w:pPr>
        <w:rPr>
          <w:rFonts w:cs="Times New Roman"/>
        </w:rPr>
      </w:pPr>
      <w:r w:rsidRPr="009D6FDD">
        <w:rPr>
          <w:rFonts w:cs="Times New Roman"/>
        </w:rPr>
        <w:t>4. To interpret the analysis results by data visualization with various graphs.</w:t>
      </w:r>
    </w:p>
    <w:p w14:paraId="30F6AFD8" w14:textId="77777777" w:rsidR="003F2D60" w:rsidRPr="009D6FDD" w:rsidRDefault="003F2D60" w:rsidP="003F2D60">
      <w:pPr>
        <w:rPr>
          <w:rFonts w:cs="Times New Roman"/>
          <w:b/>
          <w:bCs/>
          <w:sz w:val="28"/>
          <w:szCs w:val="28"/>
        </w:rPr>
      </w:pPr>
      <w:r w:rsidRPr="009D6FDD">
        <w:rPr>
          <w:rFonts w:cs="Times New Roman"/>
          <w:b/>
          <w:bCs/>
          <w:sz w:val="28"/>
          <w:szCs w:val="28"/>
        </w:rPr>
        <w:t>What is looks like?</w:t>
      </w:r>
    </w:p>
    <w:p w14:paraId="02C4AFD0" w14:textId="77777777" w:rsidR="003F2D60" w:rsidRPr="009D6FDD" w:rsidRDefault="003F2D60" w:rsidP="003F2D60">
      <w:pPr>
        <w:rPr>
          <w:rFonts w:cs="Times New Roman"/>
          <w:sz w:val="28"/>
          <w:szCs w:val="28"/>
        </w:rPr>
      </w:pPr>
      <w:r w:rsidRPr="009D6FDD">
        <w:rPr>
          <w:rFonts w:cs="Times New Roman"/>
          <w:sz w:val="28"/>
          <w:szCs w:val="28"/>
        </w:rPr>
        <w:t>1. The Main window:</w:t>
      </w:r>
    </w:p>
    <w:p w14:paraId="595C4B7F" w14:textId="77777777" w:rsidR="00F82CA5" w:rsidRPr="009D6FDD" w:rsidRDefault="00F82CA5" w:rsidP="00F82CA5">
      <w:pPr>
        <w:rPr>
          <w:rFonts w:cs="Times New Roman"/>
        </w:rPr>
      </w:pPr>
    </w:p>
    <w:p w14:paraId="7D8712ED" w14:textId="41EE0490" w:rsidR="00BC2DF2" w:rsidRPr="009D6FDD" w:rsidRDefault="00BC2DF2" w:rsidP="00466D9D">
      <w:pPr>
        <w:autoSpaceDE w:val="0"/>
        <w:autoSpaceDN w:val="0"/>
        <w:adjustRightInd w:val="0"/>
        <w:spacing w:before="0" w:after="0" w:line="240" w:lineRule="auto"/>
        <w:jc w:val="left"/>
        <w:rPr>
          <w:rFonts w:cs="Times New Roman"/>
          <w:sz w:val="22"/>
          <w:szCs w:val="22"/>
          <w:lang w:val="en-US"/>
        </w:rPr>
      </w:pPr>
    </w:p>
    <w:p w14:paraId="0D9EC546" w14:textId="5F439084" w:rsidR="00684393" w:rsidRPr="009D6FDD" w:rsidRDefault="00684393" w:rsidP="00C231E6">
      <w:pPr>
        <w:rPr>
          <w:rFonts w:cs="Times New Roman"/>
        </w:rPr>
      </w:pPr>
    </w:p>
    <w:sectPr w:rsidR="00684393" w:rsidRPr="009D6FDD" w:rsidSect="000F4FF2">
      <w:footerReference w:type="default" r:id="rId10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attracta brennan" w:date="2021-06-03T22:41:00Z" w:initials="ab">
    <w:p w14:paraId="25CD3F4C" w14:textId="51F851C4" w:rsidR="0091462E" w:rsidRDefault="0091462E">
      <w:pPr>
        <w:pStyle w:val="CommentText"/>
      </w:pPr>
      <w:r>
        <w:rPr>
          <w:rStyle w:val="CommentReference"/>
        </w:rPr>
        <w:annotationRef/>
      </w:r>
      <w:r>
        <w:t>Not for here</w:t>
      </w:r>
    </w:p>
  </w:comment>
  <w:comment w:id="35" w:author="attracta brennan" w:date="2021-06-03T22:41:00Z" w:initials="ab">
    <w:p w14:paraId="48984B41" w14:textId="77777777" w:rsidR="0091462E" w:rsidRDefault="0091462E" w:rsidP="0091462E">
      <w:pPr>
        <w:pStyle w:val="CommentText"/>
      </w:pPr>
      <w:r>
        <w:rPr>
          <w:rStyle w:val="CommentReference"/>
        </w:rPr>
        <w:annotationRef/>
      </w:r>
      <w:r>
        <w:t>Not for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CD3F4C" w15:done="0"/>
  <w15:commentEx w15:paraId="48984B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CD3F4C" w16cid:durableId="2464BE71"/>
  <w16cid:commentId w16cid:paraId="48984B41" w16cid:durableId="2464BE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66296" w14:textId="77777777" w:rsidR="00073B5C" w:rsidRDefault="00073B5C" w:rsidP="00113E6F">
      <w:pPr>
        <w:spacing w:before="0" w:after="0" w:line="240" w:lineRule="auto"/>
      </w:pPr>
      <w:r>
        <w:separator/>
      </w:r>
    </w:p>
  </w:endnote>
  <w:endnote w:type="continuationSeparator" w:id="0">
    <w:p w14:paraId="54C21D70" w14:textId="77777777" w:rsidR="00073B5C" w:rsidRDefault="00073B5C" w:rsidP="00113E6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72709"/>
      <w:docPartObj>
        <w:docPartGallery w:val="Page Numbers (Bottom of Page)"/>
        <w:docPartUnique/>
      </w:docPartObj>
    </w:sdtPr>
    <w:sdtEndPr/>
    <w:sdtContent>
      <w:sdt>
        <w:sdtPr>
          <w:id w:val="-1769616900"/>
          <w:docPartObj>
            <w:docPartGallery w:val="Page Numbers (Top of Page)"/>
            <w:docPartUnique/>
          </w:docPartObj>
        </w:sdtPr>
        <w:sdtEndPr/>
        <w:sdtContent>
          <w:p w14:paraId="5CFCEE11" w14:textId="0C95F169" w:rsidR="00F76475" w:rsidRDefault="00F76475">
            <w:pPr>
              <w:pStyle w:val="Footer"/>
              <w:jc w:val="right"/>
            </w:pPr>
            <w:r>
              <w:t xml:space="preserve">Page </w:t>
            </w:r>
            <w:r>
              <w:rPr>
                <w:b/>
                <w:bCs/>
              </w:rPr>
              <w:fldChar w:fldCharType="begin"/>
            </w:r>
            <w:r>
              <w:rPr>
                <w:b/>
                <w:bCs/>
              </w:rPr>
              <w:instrText xml:space="preserve"> PAGE </w:instrText>
            </w:r>
            <w:r>
              <w:rPr>
                <w:b/>
                <w:bCs/>
              </w:rPr>
              <w:fldChar w:fldCharType="separate"/>
            </w:r>
            <w:r w:rsidR="00917D35">
              <w:rPr>
                <w:b/>
                <w:bCs/>
                <w:noProof/>
              </w:rPr>
              <w:t>10</w:t>
            </w:r>
            <w:r>
              <w:rPr>
                <w:b/>
                <w:bCs/>
              </w:rPr>
              <w:fldChar w:fldCharType="end"/>
            </w:r>
            <w:r>
              <w:t xml:space="preserve"> of </w:t>
            </w:r>
            <w:r>
              <w:rPr>
                <w:b/>
                <w:bCs/>
              </w:rPr>
              <w:fldChar w:fldCharType="begin"/>
            </w:r>
            <w:r>
              <w:rPr>
                <w:b/>
                <w:bCs/>
              </w:rPr>
              <w:instrText xml:space="preserve"> NUMPAGES  </w:instrText>
            </w:r>
            <w:r>
              <w:rPr>
                <w:b/>
                <w:bCs/>
              </w:rPr>
              <w:fldChar w:fldCharType="separate"/>
            </w:r>
            <w:r w:rsidR="00917D35">
              <w:rPr>
                <w:b/>
                <w:bCs/>
                <w:noProof/>
              </w:rPr>
              <w:t>103</w:t>
            </w:r>
            <w:r>
              <w:rPr>
                <w:b/>
                <w:bCs/>
              </w:rPr>
              <w:fldChar w:fldCharType="end"/>
            </w:r>
          </w:p>
        </w:sdtContent>
      </w:sdt>
    </w:sdtContent>
  </w:sdt>
  <w:p w14:paraId="6BE65DE9" w14:textId="77777777" w:rsidR="00F76475" w:rsidRDefault="00F76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93E92" w14:textId="77777777" w:rsidR="00073B5C" w:rsidRDefault="00073B5C" w:rsidP="00113E6F">
      <w:pPr>
        <w:spacing w:before="0" w:after="0" w:line="240" w:lineRule="auto"/>
      </w:pPr>
      <w:r>
        <w:separator/>
      </w:r>
    </w:p>
  </w:footnote>
  <w:footnote w:type="continuationSeparator" w:id="0">
    <w:p w14:paraId="3A17D604" w14:textId="77777777" w:rsidR="00073B5C" w:rsidRDefault="00073B5C" w:rsidP="00113E6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FB0BCB"/>
    <w:multiLevelType w:val="hybridMultilevel"/>
    <w:tmpl w:val="DC27C9D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A86527"/>
    <w:multiLevelType w:val="multilevel"/>
    <w:tmpl w:val="CD8E6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76B24"/>
    <w:multiLevelType w:val="multilevel"/>
    <w:tmpl w:val="1BB41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273816"/>
    <w:multiLevelType w:val="hybridMultilevel"/>
    <w:tmpl w:val="D63C3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0F18DE"/>
    <w:multiLevelType w:val="hybridMultilevel"/>
    <w:tmpl w:val="4872BEDA"/>
    <w:lvl w:ilvl="0" w:tplc="5C024C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B1E49"/>
    <w:multiLevelType w:val="multilevel"/>
    <w:tmpl w:val="3C60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1F40FB"/>
    <w:multiLevelType w:val="multilevel"/>
    <w:tmpl w:val="2EF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C0FBA"/>
    <w:multiLevelType w:val="hybridMultilevel"/>
    <w:tmpl w:val="E93C5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A84E80"/>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50B5549"/>
    <w:multiLevelType w:val="hybridMultilevel"/>
    <w:tmpl w:val="24460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8A5EF4"/>
    <w:multiLevelType w:val="hybridMultilevel"/>
    <w:tmpl w:val="99526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1E6B2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545364"/>
    <w:multiLevelType w:val="multilevel"/>
    <w:tmpl w:val="C98C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8B50B1"/>
    <w:multiLevelType w:val="hybridMultilevel"/>
    <w:tmpl w:val="CBDC6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D373DB"/>
    <w:multiLevelType w:val="multilevel"/>
    <w:tmpl w:val="E51E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CB2BD9"/>
    <w:multiLevelType w:val="multilevel"/>
    <w:tmpl w:val="D17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2141DA"/>
    <w:multiLevelType w:val="hybridMultilevel"/>
    <w:tmpl w:val="045A3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6F287A"/>
    <w:multiLevelType w:val="multilevel"/>
    <w:tmpl w:val="F192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8C6E14"/>
    <w:multiLevelType w:val="multilevel"/>
    <w:tmpl w:val="810C4E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9562051"/>
    <w:multiLevelType w:val="multilevel"/>
    <w:tmpl w:val="1CAA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2485844"/>
    <w:multiLevelType w:val="hybridMultilevel"/>
    <w:tmpl w:val="C1846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2EA3132"/>
    <w:multiLevelType w:val="multilevel"/>
    <w:tmpl w:val="F0C6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242BF6"/>
    <w:multiLevelType w:val="hybridMultilevel"/>
    <w:tmpl w:val="83D86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163A64"/>
    <w:multiLevelType w:val="multilevel"/>
    <w:tmpl w:val="7DD0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CC591D"/>
    <w:multiLevelType w:val="hybridMultilevel"/>
    <w:tmpl w:val="CCD4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2D5E37"/>
    <w:multiLevelType w:val="hybridMultilevel"/>
    <w:tmpl w:val="F0B0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E34EF1"/>
    <w:multiLevelType w:val="multilevel"/>
    <w:tmpl w:val="6E3A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AB525E"/>
    <w:multiLevelType w:val="multilevel"/>
    <w:tmpl w:val="1A2C5232"/>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decimal"/>
      <w:lvlText w:val="%3."/>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8" w15:restartNumberingAfterBreak="0">
    <w:nsid w:val="71517F8E"/>
    <w:multiLevelType w:val="multilevel"/>
    <w:tmpl w:val="5B86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6B6DEA"/>
    <w:multiLevelType w:val="multilevel"/>
    <w:tmpl w:val="EE3C3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82472B"/>
    <w:multiLevelType w:val="hybridMultilevel"/>
    <w:tmpl w:val="F8520B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20"/>
  </w:num>
  <w:num w:numId="3">
    <w:abstractNumId w:val="27"/>
  </w:num>
  <w:num w:numId="4">
    <w:abstractNumId w:val="2"/>
  </w:num>
  <w:num w:numId="5">
    <w:abstractNumId w:val="1"/>
  </w:num>
  <w:num w:numId="6">
    <w:abstractNumId w:val="28"/>
  </w:num>
  <w:num w:numId="7">
    <w:abstractNumId w:val="17"/>
  </w:num>
  <w:num w:numId="8">
    <w:abstractNumId w:val="11"/>
  </w:num>
  <w:num w:numId="9">
    <w:abstractNumId w:val="30"/>
  </w:num>
  <w:num w:numId="10">
    <w:abstractNumId w:val="3"/>
  </w:num>
  <w:num w:numId="11">
    <w:abstractNumId w:val="21"/>
  </w:num>
  <w:num w:numId="12">
    <w:abstractNumId w:val="5"/>
  </w:num>
  <w:num w:numId="13">
    <w:abstractNumId w:val="4"/>
  </w:num>
  <w:num w:numId="14">
    <w:abstractNumId w:val="25"/>
  </w:num>
  <w:num w:numId="15">
    <w:abstractNumId w:val="10"/>
  </w:num>
  <w:num w:numId="16">
    <w:abstractNumId w:val="19"/>
  </w:num>
  <w:num w:numId="17">
    <w:abstractNumId w:val="14"/>
  </w:num>
  <w:num w:numId="18">
    <w:abstractNumId w:val="26"/>
  </w:num>
  <w:num w:numId="19">
    <w:abstractNumId w:val="18"/>
  </w:num>
  <w:num w:numId="20">
    <w:abstractNumId w:val="12"/>
  </w:num>
  <w:num w:numId="21">
    <w:abstractNumId w:val="6"/>
  </w:num>
  <w:num w:numId="22">
    <w:abstractNumId w:val="29"/>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23"/>
  </w:num>
  <w:num w:numId="26">
    <w:abstractNumId w:val="15"/>
  </w:num>
  <w:num w:numId="27">
    <w:abstractNumId w:val="13"/>
  </w:num>
  <w:num w:numId="28">
    <w:abstractNumId w:val="22"/>
  </w:num>
  <w:num w:numId="29">
    <w:abstractNumId w:val="27"/>
  </w:num>
  <w:num w:numId="30">
    <w:abstractNumId w:val="0"/>
  </w:num>
  <w:num w:numId="31">
    <w:abstractNumId w:val="7"/>
  </w:num>
  <w:num w:numId="32">
    <w:abstractNumId w:val="1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ttracta brennan">
    <w15:presenceInfo w15:providerId="Windows Live" w15:userId="d217527166d1d2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xMDSyMDU1MDMwNTNX0lEKTi0uzszPAykwqQUASvpTUSwAAAA="/>
  </w:docVars>
  <w:rsids>
    <w:rsidRoot w:val="0073159C"/>
    <w:rsid w:val="000006CF"/>
    <w:rsid w:val="00000C55"/>
    <w:rsid w:val="00001083"/>
    <w:rsid w:val="000013E0"/>
    <w:rsid w:val="00001BE5"/>
    <w:rsid w:val="00002534"/>
    <w:rsid w:val="000027F8"/>
    <w:rsid w:val="000028AA"/>
    <w:rsid w:val="00002BA0"/>
    <w:rsid w:val="000030AA"/>
    <w:rsid w:val="000034C1"/>
    <w:rsid w:val="00003647"/>
    <w:rsid w:val="0000389E"/>
    <w:rsid w:val="0000404E"/>
    <w:rsid w:val="00004179"/>
    <w:rsid w:val="00004733"/>
    <w:rsid w:val="000047A8"/>
    <w:rsid w:val="00004E4F"/>
    <w:rsid w:val="00005377"/>
    <w:rsid w:val="00005769"/>
    <w:rsid w:val="00005775"/>
    <w:rsid w:val="000065B5"/>
    <w:rsid w:val="00006CB9"/>
    <w:rsid w:val="00006E25"/>
    <w:rsid w:val="00007F59"/>
    <w:rsid w:val="000104AD"/>
    <w:rsid w:val="000106BA"/>
    <w:rsid w:val="000107C1"/>
    <w:rsid w:val="000107C2"/>
    <w:rsid w:val="00010A48"/>
    <w:rsid w:val="00011C21"/>
    <w:rsid w:val="00011EFF"/>
    <w:rsid w:val="0001231F"/>
    <w:rsid w:val="000129BE"/>
    <w:rsid w:val="00012F45"/>
    <w:rsid w:val="00013141"/>
    <w:rsid w:val="00013818"/>
    <w:rsid w:val="00014247"/>
    <w:rsid w:val="0001447E"/>
    <w:rsid w:val="00014763"/>
    <w:rsid w:val="00014907"/>
    <w:rsid w:val="00014984"/>
    <w:rsid w:val="00014B44"/>
    <w:rsid w:val="00014CDE"/>
    <w:rsid w:val="00014F09"/>
    <w:rsid w:val="00015FD1"/>
    <w:rsid w:val="00016135"/>
    <w:rsid w:val="0001623E"/>
    <w:rsid w:val="00016C6F"/>
    <w:rsid w:val="00017991"/>
    <w:rsid w:val="00017E3C"/>
    <w:rsid w:val="000206CD"/>
    <w:rsid w:val="000207D0"/>
    <w:rsid w:val="00020AB9"/>
    <w:rsid w:val="00020D0F"/>
    <w:rsid w:val="00020D37"/>
    <w:rsid w:val="00020D8F"/>
    <w:rsid w:val="00020DC0"/>
    <w:rsid w:val="0002111E"/>
    <w:rsid w:val="00021935"/>
    <w:rsid w:val="00021D21"/>
    <w:rsid w:val="00021E5C"/>
    <w:rsid w:val="000220C8"/>
    <w:rsid w:val="000225A4"/>
    <w:rsid w:val="00022720"/>
    <w:rsid w:val="00022AC1"/>
    <w:rsid w:val="000235BF"/>
    <w:rsid w:val="000235E3"/>
    <w:rsid w:val="00023624"/>
    <w:rsid w:val="0002368B"/>
    <w:rsid w:val="0002370F"/>
    <w:rsid w:val="0002389B"/>
    <w:rsid w:val="0002399A"/>
    <w:rsid w:val="00023DEA"/>
    <w:rsid w:val="000244A6"/>
    <w:rsid w:val="0002458C"/>
    <w:rsid w:val="0002489D"/>
    <w:rsid w:val="000249EF"/>
    <w:rsid w:val="00024CE9"/>
    <w:rsid w:val="00024D37"/>
    <w:rsid w:val="00024FC8"/>
    <w:rsid w:val="0002508C"/>
    <w:rsid w:val="00025123"/>
    <w:rsid w:val="000253B9"/>
    <w:rsid w:val="00025E09"/>
    <w:rsid w:val="00025F19"/>
    <w:rsid w:val="00025F39"/>
    <w:rsid w:val="00025FA6"/>
    <w:rsid w:val="00026006"/>
    <w:rsid w:val="000260DE"/>
    <w:rsid w:val="0002627F"/>
    <w:rsid w:val="0002630D"/>
    <w:rsid w:val="00026C72"/>
    <w:rsid w:val="00027294"/>
    <w:rsid w:val="000273C8"/>
    <w:rsid w:val="00027639"/>
    <w:rsid w:val="0002782D"/>
    <w:rsid w:val="00027972"/>
    <w:rsid w:val="00027A3A"/>
    <w:rsid w:val="00030388"/>
    <w:rsid w:val="00030652"/>
    <w:rsid w:val="0003079C"/>
    <w:rsid w:val="00030A31"/>
    <w:rsid w:val="00030A77"/>
    <w:rsid w:val="00030B2E"/>
    <w:rsid w:val="00030D25"/>
    <w:rsid w:val="000311AC"/>
    <w:rsid w:val="00031CF8"/>
    <w:rsid w:val="00031E0A"/>
    <w:rsid w:val="00032661"/>
    <w:rsid w:val="00032925"/>
    <w:rsid w:val="00032A72"/>
    <w:rsid w:val="00032B5A"/>
    <w:rsid w:val="00032D30"/>
    <w:rsid w:val="00033133"/>
    <w:rsid w:val="00033645"/>
    <w:rsid w:val="000338E7"/>
    <w:rsid w:val="00033B25"/>
    <w:rsid w:val="00034032"/>
    <w:rsid w:val="000342E9"/>
    <w:rsid w:val="000345A3"/>
    <w:rsid w:val="0003479D"/>
    <w:rsid w:val="000347E4"/>
    <w:rsid w:val="0003496B"/>
    <w:rsid w:val="00034AD0"/>
    <w:rsid w:val="00034D8A"/>
    <w:rsid w:val="00034DEF"/>
    <w:rsid w:val="00034EDC"/>
    <w:rsid w:val="00035F12"/>
    <w:rsid w:val="00035F80"/>
    <w:rsid w:val="00036336"/>
    <w:rsid w:val="000369A3"/>
    <w:rsid w:val="00036ABF"/>
    <w:rsid w:val="00036D8E"/>
    <w:rsid w:val="00037144"/>
    <w:rsid w:val="000375AD"/>
    <w:rsid w:val="000378B0"/>
    <w:rsid w:val="00037E13"/>
    <w:rsid w:val="00040218"/>
    <w:rsid w:val="00040B7A"/>
    <w:rsid w:val="00040CA7"/>
    <w:rsid w:val="000417BB"/>
    <w:rsid w:val="00041A9F"/>
    <w:rsid w:val="00042480"/>
    <w:rsid w:val="00042592"/>
    <w:rsid w:val="00042843"/>
    <w:rsid w:val="00042861"/>
    <w:rsid w:val="00042B3B"/>
    <w:rsid w:val="00042C66"/>
    <w:rsid w:val="00042C6E"/>
    <w:rsid w:val="00042EF9"/>
    <w:rsid w:val="00042FE4"/>
    <w:rsid w:val="00043185"/>
    <w:rsid w:val="000435BD"/>
    <w:rsid w:val="000437A6"/>
    <w:rsid w:val="000437E8"/>
    <w:rsid w:val="00043B32"/>
    <w:rsid w:val="00043BB0"/>
    <w:rsid w:val="00044413"/>
    <w:rsid w:val="00044A0D"/>
    <w:rsid w:val="00044DC0"/>
    <w:rsid w:val="000450A7"/>
    <w:rsid w:val="00045563"/>
    <w:rsid w:val="000456DE"/>
    <w:rsid w:val="00045AFD"/>
    <w:rsid w:val="00045C0A"/>
    <w:rsid w:val="00045EFA"/>
    <w:rsid w:val="000460A6"/>
    <w:rsid w:val="000465C2"/>
    <w:rsid w:val="000465F4"/>
    <w:rsid w:val="00046A5B"/>
    <w:rsid w:val="00046B57"/>
    <w:rsid w:val="000477F5"/>
    <w:rsid w:val="000478BF"/>
    <w:rsid w:val="00050359"/>
    <w:rsid w:val="000504BF"/>
    <w:rsid w:val="00050D06"/>
    <w:rsid w:val="00050E15"/>
    <w:rsid w:val="00050E53"/>
    <w:rsid w:val="0005107D"/>
    <w:rsid w:val="000510DB"/>
    <w:rsid w:val="00051172"/>
    <w:rsid w:val="0005135F"/>
    <w:rsid w:val="00051AF5"/>
    <w:rsid w:val="00051B31"/>
    <w:rsid w:val="00052392"/>
    <w:rsid w:val="000528DD"/>
    <w:rsid w:val="00052BFF"/>
    <w:rsid w:val="00052FBE"/>
    <w:rsid w:val="00053067"/>
    <w:rsid w:val="0005316E"/>
    <w:rsid w:val="00053914"/>
    <w:rsid w:val="00053AA2"/>
    <w:rsid w:val="00054278"/>
    <w:rsid w:val="00054393"/>
    <w:rsid w:val="00054ABB"/>
    <w:rsid w:val="00054F35"/>
    <w:rsid w:val="00054FF9"/>
    <w:rsid w:val="000552B9"/>
    <w:rsid w:val="00055680"/>
    <w:rsid w:val="000557B3"/>
    <w:rsid w:val="000559A3"/>
    <w:rsid w:val="00055A75"/>
    <w:rsid w:val="00055DA0"/>
    <w:rsid w:val="00055EC7"/>
    <w:rsid w:val="00055F5A"/>
    <w:rsid w:val="0005608F"/>
    <w:rsid w:val="00056407"/>
    <w:rsid w:val="000564DC"/>
    <w:rsid w:val="00056513"/>
    <w:rsid w:val="00056736"/>
    <w:rsid w:val="000567DD"/>
    <w:rsid w:val="00056918"/>
    <w:rsid w:val="00056C28"/>
    <w:rsid w:val="00056D9C"/>
    <w:rsid w:val="00056E52"/>
    <w:rsid w:val="00056E9B"/>
    <w:rsid w:val="0005743C"/>
    <w:rsid w:val="0005766C"/>
    <w:rsid w:val="00057688"/>
    <w:rsid w:val="0005777B"/>
    <w:rsid w:val="000577D4"/>
    <w:rsid w:val="00057AA2"/>
    <w:rsid w:val="00057BB9"/>
    <w:rsid w:val="00057CF8"/>
    <w:rsid w:val="00057E92"/>
    <w:rsid w:val="000604AF"/>
    <w:rsid w:val="000604DF"/>
    <w:rsid w:val="00060694"/>
    <w:rsid w:val="000608A6"/>
    <w:rsid w:val="000609D7"/>
    <w:rsid w:val="000609EF"/>
    <w:rsid w:val="00060A21"/>
    <w:rsid w:val="00060E3E"/>
    <w:rsid w:val="00060F46"/>
    <w:rsid w:val="00060FAF"/>
    <w:rsid w:val="0006107F"/>
    <w:rsid w:val="00061538"/>
    <w:rsid w:val="00061B3F"/>
    <w:rsid w:val="00061FA3"/>
    <w:rsid w:val="00062017"/>
    <w:rsid w:val="0006222E"/>
    <w:rsid w:val="00062323"/>
    <w:rsid w:val="0006242C"/>
    <w:rsid w:val="0006246B"/>
    <w:rsid w:val="000625F9"/>
    <w:rsid w:val="00062763"/>
    <w:rsid w:val="00062937"/>
    <w:rsid w:val="00062A47"/>
    <w:rsid w:val="00062A8C"/>
    <w:rsid w:val="00062AFE"/>
    <w:rsid w:val="00062DEC"/>
    <w:rsid w:val="00062F10"/>
    <w:rsid w:val="00062F1F"/>
    <w:rsid w:val="00063415"/>
    <w:rsid w:val="000635B6"/>
    <w:rsid w:val="00063DA2"/>
    <w:rsid w:val="00063DDA"/>
    <w:rsid w:val="00063F3B"/>
    <w:rsid w:val="0006439E"/>
    <w:rsid w:val="00064C44"/>
    <w:rsid w:val="00064C6C"/>
    <w:rsid w:val="00064EC2"/>
    <w:rsid w:val="00065310"/>
    <w:rsid w:val="00065418"/>
    <w:rsid w:val="000655AB"/>
    <w:rsid w:val="0006568A"/>
    <w:rsid w:val="0006579A"/>
    <w:rsid w:val="000658FC"/>
    <w:rsid w:val="00065F37"/>
    <w:rsid w:val="0006651B"/>
    <w:rsid w:val="00066832"/>
    <w:rsid w:val="00066D5F"/>
    <w:rsid w:val="000673C6"/>
    <w:rsid w:val="000674F7"/>
    <w:rsid w:val="00067558"/>
    <w:rsid w:val="000678E5"/>
    <w:rsid w:val="000679FB"/>
    <w:rsid w:val="000701B7"/>
    <w:rsid w:val="00070562"/>
    <w:rsid w:val="00070A7A"/>
    <w:rsid w:val="00070BE7"/>
    <w:rsid w:val="00070C2F"/>
    <w:rsid w:val="00071046"/>
    <w:rsid w:val="0007127F"/>
    <w:rsid w:val="00071F08"/>
    <w:rsid w:val="0007340B"/>
    <w:rsid w:val="0007384D"/>
    <w:rsid w:val="00073958"/>
    <w:rsid w:val="000739E2"/>
    <w:rsid w:val="00073AAA"/>
    <w:rsid w:val="00073B5C"/>
    <w:rsid w:val="00073B5D"/>
    <w:rsid w:val="00073BB6"/>
    <w:rsid w:val="00073C14"/>
    <w:rsid w:val="00073E94"/>
    <w:rsid w:val="0007432F"/>
    <w:rsid w:val="000744AB"/>
    <w:rsid w:val="000745B2"/>
    <w:rsid w:val="0007500C"/>
    <w:rsid w:val="00075127"/>
    <w:rsid w:val="0007523D"/>
    <w:rsid w:val="00075A64"/>
    <w:rsid w:val="00075BEF"/>
    <w:rsid w:val="00076101"/>
    <w:rsid w:val="0007658F"/>
    <w:rsid w:val="000766E4"/>
    <w:rsid w:val="0007698A"/>
    <w:rsid w:val="00076D55"/>
    <w:rsid w:val="0007727E"/>
    <w:rsid w:val="000774C3"/>
    <w:rsid w:val="00077C3F"/>
    <w:rsid w:val="00077D6F"/>
    <w:rsid w:val="00077F65"/>
    <w:rsid w:val="00080189"/>
    <w:rsid w:val="000802C2"/>
    <w:rsid w:val="000805BB"/>
    <w:rsid w:val="0008067C"/>
    <w:rsid w:val="00080CC4"/>
    <w:rsid w:val="00080E0C"/>
    <w:rsid w:val="000812FB"/>
    <w:rsid w:val="000813B1"/>
    <w:rsid w:val="0008148D"/>
    <w:rsid w:val="00081539"/>
    <w:rsid w:val="0008170C"/>
    <w:rsid w:val="00081897"/>
    <w:rsid w:val="000820E4"/>
    <w:rsid w:val="000821DA"/>
    <w:rsid w:val="0008221F"/>
    <w:rsid w:val="00082364"/>
    <w:rsid w:val="000823DF"/>
    <w:rsid w:val="000824F2"/>
    <w:rsid w:val="000826AA"/>
    <w:rsid w:val="00082826"/>
    <w:rsid w:val="0008288E"/>
    <w:rsid w:val="00082A1D"/>
    <w:rsid w:val="00082DDD"/>
    <w:rsid w:val="00082E3E"/>
    <w:rsid w:val="00082FD7"/>
    <w:rsid w:val="0008332E"/>
    <w:rsid w:val="00083730"/>
    <w:rsid w:val="000837EE"/>
    <w:rsid w:val="0008380F"/>
    <w:rsid w:val="00083A6B"/>
    <w:rsid w:val="000840C5"/>
    <w:rsid w:val="0008451F"/>
    <w:rsid w:val="00084621"/>
    <w:rsid w:val="00084B8F"/>
    <w:rsid w:val="00084CD2"/>
    <w:rsid w:val="00084CEE"/>
    <w:rsid w:val="00084D22"/>
    <w:rsid w:val="00084E01"/>
    <w:rsid w:val="00085158"/>
    <w:rsid w:val="00085382"/>
    <w:rsid w:val="0008551A"/>
    <w:rsid w:val="00085E07"/>
    <w:rsid w:val="00086243"/>
    <w:rsid w:val="000864A4"/>
    <w:rsid w:val="00086DE2"/>
    <w:rsid w:val="00086E30"/>
    <w:rsid w:val="00086E65"/>
    <w:rsid w:val="000871B9"/>
    <w:rsid w:val="00087309"/>
    <w:rsid w:val="000873BA"/>
    <w:rsid w:val="000873C9"/>
    <w:rsid w:val="00087A3D"/>
    <w:rsid w:val="0009023F"/>
    <w:rsid w:val="0009051C"/>
    <w:rsid w:val="00090616"/>
    <w:rsid w:val="0009070E"/>
    <w:rsid w:val="00090F75"/>
    <w:rsid w:val="000913B6"/>
    <w:rsid w:val="0009192A"/>
    <w:rsid w:val="00091BC3"/>
    <w:rsid w:val="00091C86"/>
    <w:rsid w:val="00092186"/>
    <w:rsid w:val="0009228A"/>
    <w:rsid w:val="000925CB"/>
    <w:rsid w:val="000927EB"/>
    <w:rsid w:val="00092D1E"/>
    <w:rsid w:val="00092D5B"/>
    <w:rsid w:val="0009309E"/>
    <w:rsid w:val="000931AF"/>
    <w:rsid w:val="000931CE"/>
    <w:rsid w:val="000934A4"/>
    <w:rsid w:val="000934ED"/>
    <w:rsid w:val="00093615"/>
    <w:rsid w:val="00093C0C"/>
    <w:rsid w:val="00093D93"/>
    <w:rsid w:val="0009402A"/>
    <w:rsid w:val="0009407F"/>
    <w:rsid w:val="00094936"/>
    <w:rsid w:val="00094EB7"/>
    <w:rsid w:val="0009524D"/>
    <w:rsid w:val="00095563"/>
    <w:rsid w:val="00095C5B"/>
    <w:rsid w:val="00095CCC"/>
    <w:rsid w:val="00095EE1"/>
    <w:rsid w:val="00096186"/>
    <w:rsid w:val="000961CD"/>
    <w:rsid w:val="000964D8"/>
    <w:rsid w:val="000969FB"/>
    <w:rsid w:val="00096B35"/>
    <w:rsid w:val="0009741C"/>
    <w:rsid w:val="000975A8"/>
    <w:rsid w:val="000A01C8"/>
    <w:rsid w:val="000A01CC"/>
    <w:rsid w:val="000A022E"/>
    <w:rsid w:val="000A091C"/>
    <w:rsid w:val="000A0A30"/>
    <w:rsid w:val="000A0E04"/>
    <w:rsid w:val="000A103F"/>
    <w:rsid w:val="000A1065"/>
    <w:rsid w:val="000A1500"/>
    <w:rsid w:val="000A153E"/>
    <w:rsid w:val="000A1976"/>
    <w:rsid w:val="000A1B20"/>
    <w:rsid w:val="000A1EF7"/>
    <w:rsid w:val="000A24CA"/>
    <w:rsid w:val="000A2967"/>
    <w:rsid w:val="000A2A0C"/>
    <w:rsid w:val="000A2F7E"/>
    <w:rsid w:val="000A3127"/>
    <w:rsid w:val="000A382D"/>
    <w:rsid w:val="000A3985"/>
    <w:rsid w:val="000A39FB"/>
    <w:rsid w:val="000A3A83"/>
    <w:rsid w:val="000A44C5"/>
    <w:rsid w:val="000A4617"/>
    <w:rsid w:val="000A46B0"/>
    <w:rsid w:val="000A48DC"/>
    <w:rsid w:val="000A4A48"/>
    <w:rsid w:val="000A4C36"/>
    <w:rsid w:val="000A4EC3"/>
    <w:rsid w:val="000A4ED5"/>
    <w:rsid w:val="000A52D6"/>
    <w:rsid w:val="000A53AB"/>
    <w:rsid w:val="000A5400"/>
    <w:rsid w:val="000A581C"/>
    <w:rsid w:val="000A5DD8"/>
    <w:rsid w:val="000A6057"/>
    <w:rsid w:val="000A654F"/>
    <w:rsid w:val="000A69B6"/>
    <w:rsid w:val="000A6A2D"/>
    <w:rsid w:val="000A6AFB"/>
    <w:rsid w:val="000A726E"/>
    <w:rsid w:val="000A7600"/>
    <w:rsid w:val="000A7636"/>
    <w:rsid w:val="000A77B8"/>
    <w:rsid w:val="000A78FB"/>
    <w:rsid w:val="000B03E6"/>
    <w:rsid w:val="000B0B71"/>
    <w:rsid w:val="000B1137"/>
    <w:rsid w:val="000B127A"/>
    <w:rsid w:val="000B12B6"/>
    <w:rsid w:val="000B133B"/>
    <w:rsid w:val="000B1C65"/>
    <w:rsid w:val="000B1C7B"/>
    <w:rsid w:val="000B1E1A"/>
    <w:rsid w:val="000B21BF"/>
    <w:rsid w:val="000B227E"/>
    <w:rsid w:val="000B22B5"/>
    <w:rsid w:val="000B2A9B"/>
    <w:rsid w:val="000B2F13"/>
    <w:rsid w:val="000B33B5"/>
    <w:rsid w:val="000B34F0"/>
    <w:rsid w:val="000B3571"/>
    <w:rsid w:val="000B37F2"/>
    <w:rsid w:val="000B3960"/>
    <w:rsid w:val="000B3AAB"/>
    <w:rsid w:val="000B413D"/>
    <w:rsid w:val="000B42C1"/>
    <w:rsid w:val="000B4A65"/>
    <w:rsid w:val="000B4C6E"/>
    <w:rsid w:val="000B511C"/>
    <w:rsid w:val="000B51E8"/>
    <w:rsid w:val="000B557D"/>
    <w:rsid w:val="000B558F"/>
    <w:rsid w:val="000B597E"/>
    <w:rsid w:val="000B5A3A"/>
    <w:rsid w:val="000B675B"/>
    <w:rsid w:val="000B68C5"/>
    <w:rsid w:val="000B69C0"/>
    <w:rsid w:val="000B6B0C"/>
    <w:rsid w:val="000B6CCC"/>
    <w:rsid w:val="000B710F"/>
    <w:rsid w:val="000B74A5"/>
    <w:rsid w:val="000B7874"/>
    <w:rsid w:val="000B78DC"/>
    <w:rsid w:val="000B7C77"/>
    <w:rsid w:val="000B7D86"/>
    <w:rsid w:val="000C01D9"/>
    <w:rsid w:val="000C02A6"/>
    <w:rsid w:val="000C04F3"/>
    <w:rsid w:val="000C078E"/>
    <w:rsid w:val="000C08A3"/>
    <w:rsid w:val="000C0B32"/>
    <w:rsid w:val="000C0BC3"/>
    <w:rsid w:val="000C0CA5"/>
    <w:rsid w:val="000C0E42"/>
    <w:rsid w:val="000C121E"/>
    <w:rsid w:val="000C1492"/>
    <w:rsid w:val="000C16C9"/>
    <w:rsid w:val="000C17F1"/>
    <w:rsid w:val="000C1B5B"/>
    <w:rsid w:val="000C1BDA"/>
    <w:rsid w:val="000C1BDF"/>
    <w:rsid w:val="000C2123"/>
    <w:rsid w:val="000C2B6E"/>
    <w:rsid w:val="000C33CB"/>
    <w:rsid w:val="000C3609"/>
    <w:rsid w:val="000C3896"/>
    <w:rsid w:val="000C398B"/>
    <w:rsid w:val="000C3FDA"/>
    <w:rsid w:val="000C401E"/>
    <w:rsid w:val="000C4119"/>
    <w:rsid w:val="000C44D2"/>
    <w:rsid w:val="000C4EFA"/>
    <w:rsid w:val="000C5C72"/>
    <w:rsid w:val="000C5ED7"/>
    <w:rsid w:val="000C608C"/>
    <w:rsid w:val="000C62D6"/>
    <w:rsid w:val="000C656B"/>
    <w:rsid w:val="000C6C69"/>
    <w:rsid w:val="000C7043"/>
    <w:rsid w:val="000C7588"/>
    <w:rsid w:val="000C77C7"/>
    <w:rsid w:val="000C7C42"/>
    <w:rsid w:val="000C7D93"/>
    <w:rsid w:val="000C7EBA"/>
    <w:rsid w:val="000C7FA8"/>
    <w:rsid w:val="000D0B99"/>
    <w:rsid w:val="000D0CEF"/>
    <w:rsid w:val="000D1131"/>
    <w:rsid w:val="000D11C3"/>
    <w:rsid w:val="000D12B1"/>
    <w:rsid w:val="000D1AD0"/>
    <w:rsid w:val="000D1B88"/>
    <w:rsid w:val="000D1C68"/>
    <w:rsid w:val="000D1CB9"/>
    <w:rsid w:val="000D20AD"/>
    <w:rsid w:val="000D24EE"/>
    <w:rsid w:val="000D24FC"/>
    <w:rsid w:val="000D25D2"/>
    <w:rsid w:val="000D2F76"/>
    <w:rsid w:val="000D31AE"/>
    <w:rsid w:val="000D32FF"/>
    <w:rsid w:val="000D3421"/>
    <w:rsid w:val="000D34B5"/>
    <w:rsid w:val="000D39A6"/>
    <w:rsid w:val="000D3C8E"/>
    <w:rsid w:val="000D3FC7"/>
    <w:rsid w:val="000D4296"/>
    <w:rsid w:val="000D42A3"/>
    <w:rsid w:val="000D4561"/>
    <w:rsid w:val="000D48E9"/>
    <w:rsid w:val="000D498D"/>
    <w:rsid w:val="000D4BBB"/>
    <w:rsid w:val="000D4DAD"/>
    <w:rsid w:val="000D4F19"/>
    <w:rsid w:val="000D5321"/>
    <w:rsid w:val="000D5560"/>
    <w:rsid w:val="000D6276"/>
    <w:rsid w:val="000D629A"/>
    <w:rsid w:val="000D62CE"/>
    <w:rsid w:val="000D6703"/>
    <w:rsid w:val="000D67D1"/>
    <w:rsid w:val="000D6BA5"/>
    <w:rsid w:val="000D6D4A"/>
    <w:rsid w:val="000D7AF9"/>
    <w:rsid w:val="000D7C23"/>
    <w:rsid w:val="000E0291"/>
    <w:rsid w:val="000E045C"/>
    <w:rsid w:val="000E0A59"/>
    <w:rsid w:val="000E1132"/>
    <w:rsid w:val="000E18B5"/>
    <w:rsid w:val="000E1924"/>
    <w:rsid w:val="000E1DD6"/>
    <w:rsid w:val="000E20D8"/>
    <w:rsid w:val="000E23EE"/>
    <w:rsid w:val="000E2649"/>
    <w:rsid w:val="000E2B18"/>
    <w:rsid w:val="000E2B49"/>
    <w:rsid w:val="000E2D07"/>
    <w:rsid w:val="000E2E2B"/>
    <w:rsid w:val="000E34C3"/>
    <w:rsid w:val="000E35E5"/>
    <w:rsid w:val="000E35F2"/>
    <w:rsid w:val="000E369B"/>
    <w:rsid w:val="000E3911"/>
    <w:rsid w:val="000E3EF0"/>
    <w:rsid w:val="000E4135"/>
    <w:rsid w:val="000E46C7"/>
    <w:rsid w:val="000E47EA"/>
    <w:rsid w:val="000E4890"/>
    <w:rsid w:val="000E4CAA"/>
    <w:rsid w:val="000E4E44"/>
    <w:rsid w:val="000E50B9"/>
    <w:rsid w:val="000E51D5"/>
    <w:rsid w:val="000E553D"/>
    <w:rsid w:val="000E5A73"/>
    <w:rsid w:val="000E5DE5"/>
    <w:rsid w:val="000E60B4"/>
    <w:rsid w:val="000E60CA"/>
    <w:rsid w:val="000E627E"/>
    <w:rsid w:val="000E6469"/>
    <w:rsid w:val="000E6B0F"/>
    <w:rsid w:val="000E6B58"/>
    <w:rsid w:val="000E6BA0"/>
    <w:rsid w:val="000E6DBF"/>
    <w:rsid w:val="000E6E5A"/>
    <w:rsid w:val="000E6F41"/>
    <w:rsid w:val="000E7C61"/>
    <w:rsid w:val="000E7C6D"/>
    <w:rsid w:val="000F049E"/>
    <w:rsid w:val="000F092A"/>
    <w:rsid w:val="000F0973"/>
    <w:rsid w:val="000F0B06"/>
    <w:rsid w:val="000F0B63"/>
    <w:rsid w:val="000F0FC4"/>
    <w:rsid w:val="000F1182"/>
    <w:rsid w:val="000F1246"/>
    <w:rsid w:val="000F161B"/>
    <w:rsid w:val="000F1A5B"/>
    <w:rsid w:val="000F1A94"/>
    <w:rsid w:val="000F1E0D"/>
    <w:rsid w:val="000F1E71"/>
    <w:rsid w:val="000F2409"/>
    <w:rsid w:val="000F2815"/>
    <w:rsid w:val="000F2DA6"/>
    <w:rsid w:val="000F2E40"/>
    <w:rsid w:val="000F3063"/>
    <w:rsid w:val="000F31D6"/>
    <w:rsid w:val="000F334B"/>
    <w:rsid w:val="000F345C"/>
    <w:rsid w:val="000F3B3C"/>
    <w:rsid w:val="000F41D7"/>
    <w:rsid w:val="000F4AEA"/>
    <w:rsid w:val="000F4DBF"/>
    <w:rsid w:val="000F4EB0"/>
    <w:rsid w:val="000F4EBC"/>
    <w:rsid w:val="000F4FF2"/>
    <w:rsid w:val="000F50F4"/>
    <w:rsid w:val="000F5171"/>
    <w:rsid w:val="000F52E4"/>
    <w:rsid w:val="000F532D"/>
    <w:rsid w:val="000F583C"/>
    <w:rsid w:val="000F58D6"/>
    <w:rsid w:val="000F5A0E"/>
    <w:rsid w:val="000F5B2D"/>
    <w:rsid w:val="000F5C80"/>
    <w:rsid w:val="000F5F59"/>
    <w:rsid w:val="000F6518"/>
    <w:rsid w:val="000F66B1"/>
    <w:rsid w:val="000F6CAD"/>
    <w:rsid w:val="000F7637"/>
    <w:rsid w:val="000F7EC7"/>
    <w:rsid w:val="000F7F89"/>
    <w:rsid w:val="000F7F8B"/>
    <w:rsid w:val="00100259"/>
    <w:rsid w:val="0010057B"/>
    <w:rsid w:val="00100915"/>
    <w:rsid w:val="00100A79"/>
    <w:rsid w:val="00100A8C"/>
    <w:rsid w:val="00100BB4"/>
    <w:rsid w:val="00100C5E"/>
    <w:rsid w:val="0010104E"/>
    <w:rsid w:val="001011C4"/>
    <w:rsid w:val="0010133C"/>
    <w:rsid w:val="001017B6"/>
    <w:rsid w:val="001017D2"/>
    <w:rsid w:val="00101B0D"/>
    <w:rsid w:val="00101B4F"/>
    <w:rsid w:val="00101CC4"/>
    <w:rsid w:val="00101ECC"/>
    <w:rsid w:val="0010259C"/>
    <w:rsid w:val="00102671"/>
    <w:rsid w:val="00102685"/>
    <w:rsid w:val="001028B5"/>
    <w:rsid w:val="001029CB"/>
    <w:rsid w:val="00102C3F"/>
    <w:rsid w:val="00102CDF"/>
    <w:rsid w:val="00102DF5"/>
    <w:rsid w:val="001030D0"/>
    <w:rsid w:val="00103674"/>
    <w:rsid w:val="00103723"/>
    <w:rsid w:val="00103B61"/>
    <w:rsid w:val="00103B6B"/>
    <w:rsid w:val="00104121"/>
    <w:rsid w:val="00104405"/>
    <w:rsid w:val="00104B44"/>
    <w:rsid w:val="00104E04"/>
    <w:rsid w:val="001058E0"/>
    <w:rsid w:val="001059D3"/>
    <w:rsid w:val="00105A1F"/>
    <w:rsid w:val="00105A5B"/>
    <w:rsid w:val="00105B48"/>
    <w:rsid w:val="00105B91"/>
    <w:rsid w:val="00105BA9"/>
    <w:rsid w:val="00105D7E"/>
    <w:rsid w:val="00105E80"/>
    <w:rsid w:val="00105F3A"/>
    <w:rsid w:val="00106C8D"/>
    <w:rsid w:val="0010721D"/>
    <w:rsid w:val="00107337"/>
    <w:rsid w:val="001076EA"/>
    <w:rsid w:val="00107702"/>
    <w:rsid w:val="00107AFD"/>
    <w:rsid w:val="00107EF4"/>
    <w:rsid w:val="00107FA6"/>
    <w:rsid w:val="001106D6"/>
    <w:rsid w:val="00110A75"/>
    <w:rsid w:val="00110F9D"/>
    <w:rsid w:val="001111DB"/>
    <w:rsid w:val="0011127B"/>
    <w:rsid w:val="00111ADE"/>
    <w:rsid w:val="00111EA3"/>
    <w:rsid w:val="001120CA"/>
    <w:rsid w:val="001124C3"/>
    <w:rsid w:val="00112C15"/>
    <w:rsid w:val="001134D8"/>
    <w:rsid w:val="001135F6"/>
    <w:rsid w:val="001139C2"/>
    <w:rsid w:val="00113DF7"/>
    <w:rsid w:val="00113E6F"/>
    <w:rsid w:val="00113F7C"/>
    <w:rsid w:val="00114003"/>
    <w:rsid w:val="001145C1"/>
    <w:rsid w:val="001148F3"/>
    <w:rsid w:val="00114B89"/>
    <w:rsid w:val="00114CB3"/>
    <w:rsid w:val="00114D3A"/>
    <w:rsid w:val="001150E7"/>
    <w:rsid w:val="00115194"/>
    <w:rsid w:val="00115540"/>
    <w:rsid w:val="00115544"/>
    <w:rsid w:val="001158B1"/>
    <w:rsid w:val="001158EC"/>
    <w:rsid w:val="00116092"/>
    <w:rsid w:val="00116496"/>
    <w:rsid w:val="001165B0"/>
    <w:rsid w:val="00116896"/>
    <w:rsid w:val="00116A9C"/>
    <w:rsid w:val="00116C17"/>
    <w:rsid w:val="00116CE8"/>
    <w:rsid w:val="001171DB"/>
    <w:rsid w:val="0011725A"/>
    <w:rsid w:val="001175B0"/>
    <w:rsid w:val="00117C04"/>
    <w:rsid w:val="00117C29"/>
    <w:rsid w:val="00117CFD"/>
    <w:rsid w:val="00120127"/>
    <w:rsid w:val="00120C62"/>
    <w:rsid w:val="00120ECB"/>
    <w:rsid w:val="001215DD"/>
    <w:rsid w:val="00121655"/>
    <w:rsid w:val="00121CC0"/>
    <w:rsid w:val="00121CCD"/>
    <w:rsid w:val="0012287F"/>
    <w:rsid w:val="001228DA"/>
    <w:rsid w:val="00122E06"/>
    <w:rsid w:val="0012307B"/>
    <w:rsid w:val="0012351A"/>
    <w:rsid w:val="00123538"/>
    <w:rsid w:val="001237D1"/>
    <w:rsid w:val="00124720"/>
    <w:rsid w:val="00124939"/>
    <w:rsid w:val="00124EF5"/>
    <w:rsid w:val="00125786"/>
    <w:rsid w:val="00125844"/>
    <w:rsid w:val="00125A05"/>
    <w:rsid w:val="00125A53"/>
    <w:rsid w:val="00125B42"/>
    <w:rsid w:val="00125C75"/>
    <w:rsid w:val="00125CB7"/>
    <w:rsid w:val="00125E78"/>
    <w:rsid w:val="00125ECA"/>
    <w:rsid w:val="0012616F"/>
    <w:rsid w:val="00126234"/>
    <w:rsid w:val="001267AC"/>
    <w:rsid w:val="00126978"/>
    <w:rsid w:val="00126FE1"/>
    <w:rsid w:val="001308D3"/>
    <w:rsid w:val="00130A63"/>
    <w:rsid w:val="00130D75"/>
    <w:rsid w:val="00130E68"/>
    <w:rsid w:val="00130F76"/>
    <w:rsid w:val="00130FC9"/>
    <w:rsid w:val="001319B6"/>
    <w:rsid w:val="00131B5B"/>
    <w:rsid w:val="00131BF9"/>
    <w:rsid w:val="00131D19"/>
    <w:rsid w:val="00131E43"/>
    <w:rsid w:val="00131E90"/>
    <w:rsid w:val="001321F7"/>
    <w:rsid w:val="0013226B"/>
    <w:rsid w:val="00132BEC"/>
    <w:rsid w:val="00132CD6"/>
    <w:rsid w:val="00133BCB"/>
    <w:rsid w:val="00133E3B"/>
    <w:rsid w:val="00133E74"/>
    <w:rsid w:val="0013409B"/>
    <w:rsid w:val="001347E2"/>
    <w:rsid w:val="00134917"/>
    <w:rsid w:val="00134A7E"/>
    <w:rsid w:val="00134B92"/>
    <w:rsid w:val="00134BC5"/>
    <w:rsid w:val="00134F42"/>
    <w:rsid w:val="00135375"/>
    <w:rsid w:val="0013548E"/>
    <w:rsid w:val="00135E42"/>
    <w:rsid w:val="0013603E"/>
    <w:rsid w:val="001360D2"/>
    <w:rsid w:val="001363F4"/>
    <w:rsid w:val="00136754"/>
    <w:rsid w:val="00136943"/>
    <w:rsid w:val="00136A33"/>
    <w:rsid w:val="00136D1A"/>
    <w:rsid w:val="00136E58"/>
    <w:rsid w:val="00136ECD"/>
    <w:rsid w:val="0013706C"/>
    <w:rsid w:val="001371A4"/>
    <w:rsid w:val="0013785A"/>
    <w:rsid w:val="00137B99"/>
    <w:rsid w:val="00137D08"/>
    <w:rsid w:val="00137EE8"/>
    <w:rsid w:val="00140061"/>
    <w:rsid w:val="00140184"/>
    <w:rsid w:val="0014035A"/>
    <w:rsid w:val="00140C8A"/>
    <w:rsid w:val="00140F32"/>
    <w:rsid w:val="00141143"/>
    <w:rsid w:val="0014128D"/>
    <w:rsid w:val="00141532"/>
    <w:rsid w:val="001419ED"/>
    <w:rsid w:val="00141B73"/>
    <w:rsid w:val="00141D13"/>
    <w:rsid w:val="00141DF5"/>
    <w:rsid w:val="00141F9A"/>
    <w:rsid w:val="00142230"/>
    <w:rsid w:val="001424C0"/>
    <w:rsid w:val="00142679"/>
    <w:rsid w:val="00142FC9"/>
    <w:rsid w:val="00143124"/>
    <w:rsid w:val="001433FC"/>
    <w:rsid w:val="00143830"/>
    <w:rsid w:val="00143A17"/>
    <w:rsid w:val="00143AA5"/>
    <w:rsid w:val="00143B7C"/>
    <w:rsid w:val="00143E3B"/>
    <w:rsid w:val="00143E47"/>
    <w:rsid w:val="00143F76"/>
    <w:rsid w:val="00144102"/>
    <w:rsid w:val="001441E0"/>
    <w:rsid w:val="00144272"/>
    <w:rsid w:val="00144E68"/>
    <w:rsid w:val="00144F66"/>
    <w:rsid w:val="00145039"/>
    <w:rsid w:val="0014552F"/>
    <w:rsid w:val="00145FD2"/>
    <w:rsid w:val="001465BB"/>
    <w:rsid w:val="00146929"/>
    <w:rsid w:val="001469D6"/>
    <w:rsid w:val="00146C49"/>
    <w:rsid w:val="00146F54"/>
    <w:rsid w:val="0014742B"/>
    <w:rsid w:val="0014767E"/>
    <w:rsid w:val="00147A67"/>
    <w:rsid w:val="00147C78"/>
    <w:rsid w:val="00147E32"/>
    <w:rsid w:val="00150D1F"/>
    <w:rsid w:val="00150F35"/>
    <w:rsid w:val="00150F91"/>
    <w:rsid w:val="001515DD"/>
    <w:rsid w:val="00151627"/>
    <w:rsid w:val="00151721"/>
    <w:rsid w:val="001518DE"/>
    <w:rsid w:val="00151BD5"/>
    <w:rsid w:val="00151C6A"/>
    <w:rsid w:val="00151FBD"/>
    <w:rsid w:val="001522AE"/>
    <w:rsid w:val="001524BD"/>
    <w:rsid w:val="00152502"/>
    <w:rsid w:val="00152D1A"/>
    <w:rsid w:val="00152D95"/>
    <w:rsid w:val="0015309A"/>
    <w:rsid w:val="001531CE"/>
    <w:rsid w:val="0015325E"/>
    <w:rsid w:val="0015409C"/>
    <w:rsid w:val="0015432D"/>
    <w:rsid w:val="00154AD3"/>
    <w:rsid w:val="00154EFE"/>
    <w:rsid w:val="001557B3"/>
    <w:rsid w:val="00155A72"/>
    <w:rsid w:val="00155A99"/>
    <w:rsid w:val="00155AF2"/>
    <w:rsid w:val="00156021"/>
    <w:rsid w:val="0015616E"/>
    <w:rsid w:val="001562FB"/>
    <w:rsid w:val="00156788"/>
    <w:rsid w:val="00156807"/>
    <w:rsid w:val="00156A4A"/>
    <w:rsid w:val="00156EA1"/>
    <w:rsid w:val="00157092"/>
    <w:rsid w:val="001570C4"/>
    <w:rsid w:val="001571A4"/>
    <w:rsid w:val="00157487"/>
    <w:rsid w:val="001577FA"/>
    <w:rsid w:val="00157847"/>
    <w:rsid w:val="00157A46"/>
    <w:rsid w:val="00157B21"/>
    <w:rsid w:val="00157BF5"/>
    <w:rsid w:val="00157DFB"/>
    <w:rsid w:val="00157F97"/>
    <w:rsid w:val="001602A6"/>
    <w:rsid w:val="00160301"/>
    <w:rsid w:val="00160ECB"/>
    <w:rsid w:val="001610F5"/>
    <w:rsid w:val="00161427"/>
    <w:rsid w:val="00161648"/>
    <w:rsid w:val="001619F0"/>
    <w:rsid w:val="00161B09"/>
    <w:rsid w:val="00161B9A"/>
    <w:rsid w:val="00161C1C"/>
    <w:rsid w:val="00161C94"/>
    <w:rsid w:val="0016211C"/>
    <w:rsid w:val="00162130"/>
    <w:rsid w:val="0016243A"/>
    <w:rsid w:val="001627C3"/>
    <w:rsid w:val="00162A73"/>
    <w:rsid w:val="00162C1A"/>
    <w:rsid w:val="00162EAD"/>
    <w:rsid w:val="00162F78"/>
    <w:rsid w:val="0016375E"/>
    <w:rsid w:val="0016386A"/>
    <w:rsid w:val="00163B18"/>
    <w:rsid w:val="00163D2F"/>
    <w:rsid w:val="00163F9E"/>
    <w:rsid w:val="0016452B"/>
    <w:rsid w:val="00164AB4"/>
    <w:rsid w:val="0016511C"/>
    <w:rsid w:val="0016560D"/>
    <w:rsid w:val="00165664"/>
    <w:rsid w:val="0016596E"/>
    <w:rsid w:val="001659B2"/>
    <w:rsid w:val="00165D5D"/>
    <w:rsid w:val="00166507"/>
    <w:rsid w:val="0016689B"/>
    <w:rsid w:val="00166C01"/>
    <w:rsid w:val="00167503"/>
    <w:rsid w:val="0016762E"/>
    <w:rsid w:val="00167784"/>
    <w:rsid w:val="00167E4E"/>
    <w:rsid w:val="00170043"/>
    <w:rsid w:val="00170A09"/>
    <w:rsid w:val="00170A5E"/>
    <w:rsid w:val="001712C4"/>
    <w:rsid w:val="00171485"/>
    <w:rsid w:val="00171B0B"/>
    <w:rsid w:val="00171B44"/>
    <w:rsid w:val="00171B54"/>
    <w:rsid w:val="00171C68"/>
    <w:rsid w:val="00171E75"/>
    <w:rsid w:val="001722CB"/>
    <w:rsid w:val="0017238F"/>
    <w:rsid w:val="001724C8"/>
    <w:rsid w:val="00172EC0"/>
    <w:rsid w:val="00172F1C"/>
    <w:rsid w:val="00173190"/>
    <w:rsid w:val="0017328D"/>
    <w:rsid w:val="0017330C"/>
    <w:rsid w:val="0017353D"/>
    <w:rsid w:val="00173822"/>
    <w:rsid w:val="00173861"/>
    <w:rsid w:val="00173B82"/>
    <w:rsid w:val="00174303"/>
    <w:rsid w:val="00174332"/>
    <w:rsid w:val="00174AEB"/>
    <w:rsid w:val="00174F52"/>
    <w:rsid w:val="00175102"/>
    <w:rsid w:val="00175115"/>
    <w:rsid w:val="001756A0"/>
    <w:rsid w:val="00175D93"/>
    <w:rsid w:val="001760FB"/>
    <w:rsid w:val="001761D4"/>
    <w:rsid w:val="00176336"/>
    <w:rsid w:val="00177094"/>
    <w:rsid w:val="00177269"/>
    <w:rsid w:val="00177752"/>
    <w:rsid w:val="00177827"/>
    <w:rsid w:val="001778A6"/>
    <w:rsid w:val="00177B46"/>
    <w:rsid w:val="00180068"/>
    <w:rsid w:val="00180498"/>
    <w:rsid w:val="00180932"/>
    <w:rsid w:val="001809F2"/>
    <w:rsid w:val="00180AC3"/>
    <w:rsid w:val="00180CD4"/>
    <w:rsid w:val="00180DCF"/>
    <w:rsid w:val="001815E2"/>
    <w:rsid w:val="00181ACB"/>
    <w:rsid w:val="00181D79"/>
    <w:rsid w:val="00181D7B"/>
    <w:rsid w:val="00181FF2"/>
    <w:rsid w:val="00182462"/>
    <w:rsid w:val="0018258D"/>
    <w:rsid w:val="001827C3"/>
    <w:rsid w:val="001827E9"/>
    <w:rsid w:val="001829FF"/>
    <w:rsid w:val="00182ECC"/>
    <w:rsid w:val="00182EDA"/>
    <w:rsid w:val="001837F0"/>
    <w:rsid w:val="00183A0F"/>
    <w:rsid w:val="00183B02"/>
    <w:rsid w:val="00183BEA"/>
    <w:rsid w:val="00183DE2"/>
    <w:rsid w:val="00183F8F"/>
    <w:rsid w:val="00184261"/>
    <w:rsid w:val="00184383"/>
    <w:rsid w:val="00184507"/>
    <w:rsid w:val="0018458E"/>
    <w:rsid w:val="00184932"/>
    <w:rsid w:val="00184A07"/>
    <w:rsid w:val="00184AC9"/>
    <w:rsid w:val="00184EDE"/>
    <w:rsid w:val="00185372"/>
    <w:rsid w:val="00185A29"/>
    <w:rsid w:val="00185B9B"/>
    <w:rsid w:val="00185BE9"/>
    <w:rsid w:val="0018617B"/>
    <w:rsid w:val="001861F7"/>
    <w:rsid w:val="00186450"/>
    <w:rsid w:val="001864AA"/>
    <w:rsid w:val="00186FE6"/>
    <w:rsid w:val="0018701D"/>
    <w:rsid w:val="00187A82"/>
    <w:rsid w:val="00187CDF"/>
    <w:rsid w:val="001903EE"/>
    <w:rsid w:val="00190459"/>
    <w:rsid w:val="001906F9"/>
    <w:rsid w:val="00190CF1"/>
    <w:rsid w:val="00190D8F"/>
    <w:rsid w:val="00191202"/>
    <w:rsid w:val="001912C6"/>
    <w:rsid w:val="001916DF"/>
    <w:rsid w:val="00191C63"/>
    <w:rsid w:val="00191D46"/>
    <w:rsid w:val="00191F57"/>
    <w:rsid w:val="00192316"/>
    <w:rsid w:val="001929E6"/>
    <w:rsid w:val="00192AC0"/>
    <w:rsid w:val="00192AC2"/>
    <w:rsid w:val="00192DB4"/>
    <w:rsid w:val="00192FBB"/>
    <w:rsid w:val="00193189"/>
    <w:rsid w:val="00193591"/>
    <w:rsid w:val="00193951"/>
    <w:rsid w:val="00193961"/>
    <w:rsid w:val="001939B3"/>
    <w:rsid w:val="00193CA2"/>
    <w:rsid w:val="00193DDC"/>
    <w:rsid w:val="00193E54"/>
    <w:rsid w:val="0019410F"/>
    <w:rsid w:val="00194132"/>
    <w:rsid w:val="00194616"/>
    <w:rsid w:val="00194916"/>
    <w:rsid w:val="00194FBA"/>
    <w:rsid w:val="0019510E"/>
    <w:rsid w:val="00195192"/>
    <w:rsid w:val="00195572"/>
    <w:rsid w:val="00195C7E"/>
    <w:rsid w:val="00195FC1"/>
    <w:rsid w:val="00196039"/>
    <w:rsid w:val="00196084"/>
    <w:rsid w:val="00196303"/>
    <w:rsid w:val="00196327"/>
    <w:rsid w:val="00196594"/>
    <w:rsid w:val="00196715"/>
    <w:rsid w:val="00196734"/>
    <w:rsid w:val="00196B68"/>
    <w:rsid w:val="00196F2C"/>
    <w:rsid w:val="00196F78"/>
    <w:rsid w:val="001974A1"/>
    <w:rsid w:val="001975B7"/>
    <w:rsid w:val="0019768A"/>
    <w:rsid w:val="001979DA"/>
    <w:rsid w:val="00197DD3"/>
    <w:rsid w:val="00197E3F"/>
    <w:rsid w:val="00197F97"/>
    <w:rsid w:val="001A030C"/>
    <w:rsid w:val="001A032B"/>
    <w:rsid w:val="001A0382"/>
    <w:rsid w:val="001A04DF"/>
    <w:rsid w:val="001A0851"/>
    <w:rsid w:val="001A105B"/>
    <w:rsid w:val="001A151F"/>
    <w:rsid w:val="001A17AB"/>
    <w:rsid w:val="001A193F"/>
    <w:rsid w:val="001A20E3"/>
    <w:rsid w:val="001A2161"/>
    <w:rsid w:val="001A24E1"/>
    <w:rsid w:val="001A254F"/>
    <w:rsid w:val="001A264B"/>
    <w:rsid w:val="001A2F51"/>
    <w:rsid w:val="001A317A"/>
    <w:rsid w:val="001A3220"/>
    <w:rsid w:val="001A32FC"/>
    <w:rsid w:val="001A36C9"/>
    <w:rsid w:val="001A379F"/>
    <w:rsid w:val="001A37A8"/>
    <w:rsid w:val="001A3A69"/>
    <w:rsid w:val="001A4152"/>
    <w:rsid w:val="001A41F0"/>
    <w:rsid w:val="001A43CC"/>
    <w:rsid w:val="001A4922"/>
    <w:rsid w:val="001A4C7B"/>
    <w:rsid w:val="001A5016"/>
    <w:rsid w:val="001A536B"/>
    <w:rsid w:val="001A5470"/>
    <w:rsid w:val="001A5A8E"/>
    <w:rsid w:val="001A60CB"/>
    <w:rsid w:val="001A62D5"/>
    <w:rsid w:val="001A663F"/>
    <w:rsid w:val="001A6B98"/>
    <w:rsid w:val="001A73A3"/>
    <w:rsid w:val="001A79DF"/>
    <w:rsid w:val="001A7B66"/>
    <w:rsid w:val="001A7E07"/>
    <w:rsid w:val="001A7E1A"/>
    <w:rsid w:val="001A7E2C"/>
    <w:rsid w:val="001B0BFB"/>
    <w:rsid w:val="001B1325"/>
    <w:rsid w:val="001B15D1"/>
    <w:rsid w:val="001B182C"/>
    <w:rsid w:val="001B282E"/>
    <w:rsid w:val="001B2C2A"/>
    <w:rsid w:val="001B35EC"/>
    <w:rsid w:val="001B38E3"/>
    <w:rsid w:val="001B3B29"/>
    <w:rsid w:val="001B3D65"/>
    <w:rsid w:val="001B3EE8"/>
    <w:rsid w:val="001B3F77"/>
    <w:rsid w:val="001B4139"/>
    <w:rsid w:val="001B42DD"/>
    <w:rsid w:val="001B468B"/>
    <w:rsid w:val="001B49CF"/>
    <w:rsid w:val="001B4D09"/>
    <w:rsid w:val="001B4E40"/>
    <w:rsid w:val="001B5008"/>
    <w:rsid w:val="001B5052"/>
    <w:rsid w:val="001B5167"/>
    <w:rsid w:val="001B5595"/>
    <w:rsid w:val="001B5A80"/>
    <w:rsid w:val="001B5C92"/>
    <w:rsid w:val="001B5D04"/>
    <w:rsid w:val="001B62ED"/>
    <w:rsid w:val="001B635D"/>
    <w:rsid w:val="001B65CC"/>
    <w:rsid w:val="001B68E9"/>
    <w:rsid w:val="001B6CE2"/>
    <w:rsid w:val="001B6EF6"/>
    <w:rsid w:val="001B700D"/>
    <w:rsid w:val="001B7401"/>
    <w:rsid w:val="001B75D8"/>
    <w:rsid w:val="001B766B"/>
    <w:rsid w:val="001B7A73"/>
    <w:rsid w:val="001B7C7F"/>
    <w:rsid w:val="001C01DF"/>
    <w:rsid w:val="001C02EA"/>
    <w:rsid w:val="001C039F"/>
    <w:rsid w:val="001C04F9"/>
    <w:rsid w:val="001C06AF"/>
    <w:rsid w:val="001C07DF"/>
    <w:rsid w:val="001C0810"/>
    <w:rsid w:val="001C0A8E"/>
    <w:rsid w:val="001C0AA6"/>
    <w:rsid w:val="001C1425"/>
    <w:rsid w:val="001C14C1"/>
    <w:rsid w:val="001C16C0"/>
    <w:rsid w:val="001C1D1C"/>
    <w:rsid w:val="001C2D5F"/>
    <w:rsid w:val="001C2E67"/>
    <w:rsid w:val="001C2E94"/>
    <w:rsid w:val="001C3504"/>
    <w:rsid w:val="001C3827"/>
    <w:rsid w:val="001C3C20"/>
    <w:rsid w:val="001C3D47"/>
    <w:rsid w:val="001C41A5"/>
    <w:rsid w:val="001C4873"/>
    <w:rsid w:val="001C4931"/>
    <w:rsid w:val="001C55F4"/>
    <w:rsid w:val="001C5817"/>
    <w:rsid w:val="001C5B43"/>
    <w:rsid w:val="001C5D4A"/>
    <w:rsid w:val="001C5E47"/>
    <w:rsid w:val="001C6506"/>
    <w:rsid w:val="001C66C0"/>
    <w:rsid w:val="001C6760"/>
    <w:rsid w:val="001C67AF"/>
    <w:rsid w:val="001C6B38"/>
    <w:rsid w:val="001C6E4A"/>
    <w:rsid w:val="001C7228"/>
    <w:rsid w:val="001C7702"/>
    <w:rsid w:val="001C77AA"/>
    <w:rsid w:val="001C79D3"/>
    <w:rsid w:val="001C7A71"/>
    <w:rsid w:val="001D0004"/>
    <w:rsid w:val="001D00AA"/>
    <w:rsid w:val="001D01D6"/>
    <w:rsid w:val="001D0277"/>
    <w:rsid w:val="001D034E"/>
    <w:rsid w:val="001D041E"/>
    <w:rsid w:val="001D068D"/>
    <w:rsid w:val="001D07BF"/>
    <w:rsid w:val="001D09EE"/>
    <w:rsid w:val="001D0D9B"/>
    <w:rsid w:val="001D127C"/>
    <w:rsid w:val="001D1359"/>
    <w:rsid w:val="001D15E3"/>
    <w:rsid w:val="001D1977"/>
    <w:rsid w:val="001D1C48"/>
    <w:rsid w:val="001D1E55"/>
    <w:rsid w:val="001D1F02"/>
    <w:rsid w:val="001D24C0"/>
    <w:rsid w:val="001D24E1"/>
    <w:rsid w:val="001D279E"/>
    <w:rsid w:val="001D283A"/>
    <w:rsid w:val="001D2AC2"/>
    <w:rsid w:val="001D2BE0"/>
    <w:rsid w:val="001D30BF"/>
    <w:rsid w:val="001D3125"/>
    <w:rsid w:val="001D31ED"/>
    <w:rsid w:val="001D32E2"/>
    <w:rsid w:val="001D3365"/>
    <w:rsid w:val="001D3679"/>
    <w:rsid w:val="001D3703"/>
    <w:rsid w:val="001D370B"/>
    <w:rsid w:val="001D39B3"/>
    <w:rsid w:val="001D47FC"/>
    <w:rsid w:val="001D49A9"/>
    <w:rsid w:val="001D4D40"/>
    <w:rsid w:val="001D4EC2"/>
    <w:rsid w:val="001D50F8"/>
    <w:rsid w:val="001D548F"/>
    <w:rsid w:val="001D573D"/>
    <w:rsid w:val="001D5DC7"/>
    <w:rsid w:val="001D5F87"/>
    <w:rsid w:val="001D6515"/>
    <w:rsid w:val="001D6927"/>
    <w:rsid w:val="001D6BBB"/>
    <w:rsid w:val="001D6C9F"/>
    <w:rsid w:val="001D6DF0"/>
    <w:rsid w:val="001D6EE6"/>
    <w:rsid w:val="001D71BA"/>
    <w:rsid w:val="001D7B53"/>
    <w:rsid w:val="001E010E"/>
    <w:rsid w:val="001E0E9A"/>
    <w:rsid w:val="001E0F42"/>
    <w:rsid w:val="001E1085"/>
    <w:rsid w:val="001E148F"/>
    <w:rsid w:val="001E15CA"/>
    <w:rsid w:val="001E1728"/>
    <w:rsid w:val="001E179B"/>
    <w:rsid w:val="001E18AE"/>
    <w:rsid w:val="001E1B1F"/>
    <w:rsid w:val="001E1BF6"/>
    <w:rsid w:val="001E1D57"/>
    <w:rsid w:val="001E20EA"/>
    <w:rsid w:val="001E2579"/>
    <w:rsid w:val="001E2BDD"/>
    <w:rsid w:val="001E2F21"/>
    <w:rsid w:val="001E3503"/>
    <w:rsid w:val="001E3588"/>
    <w:rsid w:val="001E3C3C"/>
    <w:rsid w:val="001E3E27"/>
    <w:rsid w:val="001E4349"/>
    <w:rsid w:val="001E4860"/>
    <w:rsid w:val="001E4C50"/>
    <w:rsid w:val="001E4C6E"/>
    <w:rsid w:val="001E4CFB"/>
    <w:rsid w:val="001E52D9"/>
    <w:rsid w:val="001E59D3"/>
    <w:rsid w:val="001E5B2F"/>
    <w:rsid w:val="001E5BE4"/>
    <w:rsid w:val="001E5C03"/>
    <w:rsid w:val="001E5D7F"/>
    <w:rsid w:val="001E5EE7"/>
    <w:rsid w:val="001E654C"/>
    <w:rsid w:val="001E6571"/>
    <w:rsid w:val="001E666B"/>
    <w:rsid w:val="001E6852"/>
    <w:rsid w:val="001E69A3"/>
    <w:rsid w:val="001E6DE7"/>
    <w:rsid w:val="001E7850"/>
    <w:rsid w:val="001E78E4"/>
    <w:rsid w:val="001E7F24"/>
    <w:rsid w:val="001E7FD6"/>
    <w:rsid w:val="001F023B"/>
    <w:rsid w:val="001F0270"/>
    <w:rsid w:val="001F0382"/>
    <w:rsid w:val="001F0781"/>
    <w:rsid w:val="001F1224"/>
    <w:rsid w:val="001F2227"/>
    <w:rsid w:val="001F259A"/>
    <w:rsid w:val="001F2631"/>
    <w:rsid w:val="001F276C"/>
    <w:rsid w:val="001F2ADE"/>
    <w:rsid w:val="001F2FD9"/>
    <w:rsid w:val="001F31D8"/>
    <w:rsid w:val="001F3330"/>
    <w:rsid w:val="001F3546"/>
    <w:rsid w:val="001F3D1B"/>
    <w:rsid w:val="001F41F0"/>
    <w:rsid w:val="001F4308"/>
    <w:rsid w:val="001F43A5"/>
    <w:rsid w:val="001F4703"/>
    <w:rsid w:val="001F4930"/>
    <w:rsid w:val="001F4DA1"/>
    <w:rsid w:val="001F52A8"/>
    <w:rsid w:val="001F5528"/>
    <w:rsid w:val="001F59E9"/>
    <w:rsid w:val="001F5B25"/>
    <w:rsid w:val="001F5B51"/>
    <w:rsid w:val="001F5BFF"/>
    <w:rsid w:val="001F5D8D"/>
    <w:rsid w:val="001F61A4"/>
    <w:rsid w:val="001F61E2"/>
    <w:rsid w:val="001F6574"/>
    <w:rsid w:val="001F6C13"/>
    <w:rsid w:val="001F78E4"/>
    <w:rsid w:val="001F799C"/>
    <w:rsid w:val="001F7A86"/>
    <w:rsid w:val="00200279"/>
    <w:rsid w:val="00200622"/>
    <w:rsid w:val="002006E8"/>
    <w:rsid w:val="002013BB"/>
    <w:rsid w:val="002019B0"/>
    <w:rsid w:val="00201E35"/>
    <w:rsid w:val="00201E68"/>
    <w:rsid w:val="002024D0"/>
    <w:rsid w:val="00202785"/>
    <w:rsid w:val="00202F2F"/>
    <w:rsid w:val="002031D4"/>
    <w:rsid w:val="002038BC"/>
    <w:rsid w:val="00203AF4"/>
    <w:rsid w:val="00203DFA"/>
    <w:rsid w:val="002044CE"/>
    <w:rsid w:val="0020464D"/>
    <w:rsid w:val="002046B6"/>
    <w:rsid w:val="002046D6"/>
    <w:rsid w:val="00204773"/>
    <w:rsid w:val="00204825"/>
    <w:rsid w:val="00204874"/>
    <w:rsid w:val="002048DD"/>
    <w:rsid w:val="002048E1"/>
    <w:rsid w:val="002048F0"/>
    <w:rsid w:val="00204AD3"/>
    <w:rsid w:val="00205274"/>
    <w:rsid w:val="0020545C"/>
    <w:rsid w:val="00205496"/>
    <w:rsid w:val="00205862"/>
    <w:rsid w:val="00205976"/>
    <w:rsid w:val="00205F26"/>
    <w:rsid w:val="0020646B"/>
    <w:rsid w:val="00206CAC"/>
    <w:rsid w:val="0020771A"/>
    <w:rsid w:val="002078FD"/>
    <w:rsid w:val="00207A4E"/>
    <w:rsid w:val="00207C17"/>
    <w:rsid w:val="002101F6"/>
    <w:rsid w:val="00210822"/>
    <w:rsid w:val="00210B9F"/>
    <w:rsid w:val="00210BA9"/>
    <w:rsid w:val="00210DEC"/>
    <w:rsid w:val="0021129D"/>
    <w:rsid w:val="00211629"/>
    <w:rsid w:val="0021185F"/>
    <w:rsid w:val="00211F3D"/>
    <w:rsid w:val="00212981"/>
    <w:rsid w:val="002129B9"/>
    <w:rsid w:val="00212B54"/>
    <w:rsid w:val="00212BE9"/>
    <w:rsid w:val="00212E37"/>
    <w:rsid w:val="00212EEC"/>
    <w:rsid w:val="00213DA1"/>
    <w:rsid w:val="00213F48"/>
    <w:rsid w:val="002148D2"/>
    <w:rsid w:val="00214B76"/>
    <w:rsid w:val="00214E17"/>
    <w:rsid w:val="00214EBB"/>
    <w:rsid w:val="0021589D"/>
    <w:rsid w:val="00215E16"/>
    <w:rsid w:val="00215FA8"/>
    <w:rsid w:val="00216472"/>
    <w:rsid w:val="00216514"/>
    <w:rsid w:val="00216A17"/>
    <w:rsid w:val="00216C3E"/>
    <w:rsid w:val="00216E45"/>
    <w:rsid w:val="002171ED"/>
    <w:rsid w:val="00217258"/>
    <w:rsid w:val="00217326"/>
    <w:rsid w:val="00217D0B"/>
    <w:rsid w:val="00217DC0"/>
    <w:rsid w:val="00217FA2"/>
    <w:rsid w:val="00220010"/>
    <w:rsid w:val="00220020"/>
    <w:rsid w:val="0022021C"/>
    <w:rsid w:val="002203B1"/>
    <w:rsid w:val="00220483"/>
    <w:rsid w:val="002204D3"/>
    <w:rsid w:val="002206A5"/>
    <w:rsid w:val="002207E7"/>
    <w:rsid w:val="00220955"/>
    <w:rsid w:val="00220BAD"/>
    <w:rsid w:val="002216E7"/>
    <w:rsid w:val="002217BB"/>
    <w:rsid w:val="00221953"/>
    <w:rsid w:val="00221D54"/>
    <w:rsid w:val="00221F4B"/>
    <w:rsid w:val="002221DD"/>
    <w:rsid w:val="00222BF7"/>
    <w:rsid w:val="0022313A"/>
    <w:rsid w:val="002231D9"/>
    <w:rsid w:val="00223347"/>
    <w:rsid w:val="00223527"/>
    <w:rsid w:val="002236A8"/>
    <w:rsid w:val="002239DC"/>
    <w:rsid w:val="00223CE8"/>
    <w:rsid w:val="00223E4C"/>
    <w:rsid w:val="00223F3F"/>
    <w:rsid w:val="0022476F"/>
    <w:rsid w:val="002249E0"/>
    <w:rsid w:val="00224D49"/>
    <w:rsid w:val="00225042"/>
    <w:rsid w:val="00225176"/>
    <w:rsid w:val="002258AE"/>
    <w:rsid w:val="002258BB"/>
    <w:rsid w:val="00225B8A"/>
    <w:rsid w:val="00226913"/>
    <w:rsid w:val="00226C47"/>
    <w:rsid w:val="002275B6"/>
    <w:rsid w:val="002275D2"/>
    <w:rsid w:val="002278E8"/>
    <w:rsid w:val="00227CF8"/>
    <w:rsid w:val="00227F9C"/>
    <w:rsid w:val="002305DA"/>
    <w:rsid w:val="00230710"/>
    <w:rsid w:val="00230920"/>
    <w:rsid w:val="0023092B"/>
    <w:rsid w:val="002309B7"/>
    <w:rsid w:val="00230BB0"/>
    <w:rsid w:val="00230DF0"/>
    <w:rsid w:val="00231456"/>
    <w:rsid w:val="00231979"/>
    <w:rsid w:val="00231C47"/>
    <w:rsid w:val="00232011"/>
    <w:rsid w:val="0023205A"/>
    <w:rsid w:val="002324D8"/>
    <w:rsid w:val="002327E8"/>
    <w:rsid w:val="00232862"/>
    <w:rsid w:val="00232898"/>
    <w:rsid w:val="00232E0B"/>
    <w:rsid w:val="00232E85"/>
    <w:rsid w:val="00233008"/>
    <w:rsid w:val="00233078"/>
    <w:rsid w:val="00233297"/>
    <w:rsid w:val="0023370E"/>
    <w:rsid w:val="00233785"/>
    <w:rsid w:val="002346E8"/>
    <w:rsid w:val="0023475A"/>
    <w:rsid w:val="00234D6E"/>
    <w:rsid w:val="00234FAF"/>
    <w:rsid w:val="00235148"/>
    <w:rsid w:val="0023517E"/>
    <w:rsid w:val="002354FD"/>
    <w:rsid w:val="00235680"/>
    <w:rsid w:val="00235D46"/>
    <w:rsid w:val="00236954"/>
    <w:rsid w:val="0023774C"/>
    <w:rsid w:val="00237E7B"/>
    <w:rsid w:val="00237F82"/>
    <w:rsid w:val="00240171"/>
    <w:rsid w:val="002401D4"/>
    <w:rsid w:val="002405F7"/>
    <w:rsid w:val="00240744"/>
    <w:rsid w:val="00240B09"/>
    <w:rsid w:val="00240B72"/>
    <w:rsid w:val="00241B35"/>
    <w:rsid w:val="00241B77"/>
    <w:rsid w:val="00241C46"/>
    <w:rsid w:val="0024207F"/>
    <w:rsid w:val="00242595"/>
    <w:rsid w:val="00242B27"/>
    <w:rsid w:val="00242C89"/>
    <w:rsid w:val="00242E9B"/>
    <w:rsid w:val="0024350A"/>
    <w:rsid w:val="00243544"/>
    <w:rsid w:val="00243790"/>
    <w:rsid w:val="00243876"/>
    <w:rsid w:val="00243A37"/>
    <w:rsid w:val="00243E5A"/>
    <w:rsid w:val="00244054"/>
    <w:rsid w:val="002441E8"/>
    <w:rsid w:val="0024423E"/>
    <w:rsid w:val="002443D8"/>
    <w:rsid w:val="00244497"/>
    <w:rsid w:val="00244634"/>
    <w:rsid w:val="00244B0B"/>
    <w:rsid w:val="00244C4A"/>
    <w:rsid w:val="00244F4B"/>
    <w:rsid w:val="0024518A"/>
    <w:rsid w:val="002455E0"/>
    <w:rsid w:val="002455E7"/>
    <w:rsid w:val="00245836"/>
    <w:rsid w:val="002458A2"/>
    <w:rsid w:val="00245A53"/>
    <w:rsid w:val="00245D94"/>
    <w:rsid w:val="00245F75"/>
    <w:rsid w:val="0024612D"/>
    <w:rsid w:val="002462E3"/>
    <w:rsid w:val="002466AF"/>
    <w:rsid w:val="0024694C"/>
    <w:rsid w:val="0024698C"/>
    <w:rsid w:val="0024719F"/>
    <w:rsid w:val="00247304"/>
    <w:rsid w:val="00247792"/>
    <w:rsid w:val="00247C89"/>
    <w:rsid w:val="00247DCB"/>
    <w:rsid w:val="00250270"/>
    <w:rsid w:val="002504CB"/>
    <w:rsid w:val="00250D4B"/>
    <w:rsid w:val="00250DCF"/>
    <w:rsid w:val="00250F75"/>
    <w:rsid w:val="002515E3"/>
    <w:rsid w:val="002528BE"/>
    <w:rsid w:val="00252B50"/>
    <w:rsid w:val="00252F27"/>
    <w:rsid w:val="002531BB"/>
    <w:rsid w:val="0025330B"/>
    <w:rsid w:val="002533EE"/>
    <w:rsid w:val="0025350C"/>
    <w:rsid w:val="00253646"/>
    <w:rsid w:val="002536F1"/>
    <w:rsid w:val="00253856"/>
    <w:rsid w:val="00253D27"/>
    <w:rsid w:val="002541B1"/>
    <w:rsid w:val="0025427E"/>
    <w:rsid w:val="0025461C"/>
    <w:rsid w:val="00254655"/>
    <w:rsid w:val="00254695"/>
    <w:rsid w:val="002546E5"/>
    <w:rsid w:val="0025557D"/>
    <w:rsid w:val="00255ECB"/>
    <w:rsid w:val="0025627F"/>
    <w:rsid w:val="0025658F"/>
    <w:rsid w:val="0025662C"/>
    <w:rsid w:val="0025694A"/>
    <w:rsid w:val="002577C4"/>
    <w:rsid w:val="002609FE"/>
    <w:rsid w:val="00260B25"/>
    <w:rsid w:val="002611EE"/>
    <w:rsid w:val="002612B8"/>
    <w:rsid w:val="0026142C"/>
    <w:rsid w:val="00261600"/>
    <w:rsid w:val="00261BC2"/>
    <w:rsid w:val="00262157"/>
    <w:rsid w:val="002623C1"/>
    <w:rsid w:val="0026240C"/>
    <w:rsid w:val="00262911"/>
    <w:rsid w:val="00262D96"/>
    <w:rsid w:val="00262E70"/>
    <w:rsid w:val="00262F10"/>
    <w:rsid w:val="00263088"/>
    <w:rsid w:val="0026346F"/>
    <w:rsid w:val="0026347C"/>
    <w:rsid w:val="0026355F"/>
    <w:rsid w:val="00263621"/>
    <w:rsid w:val="002636D6"/>
    <w:rsid w:val="00264F3F"/>
    <w:rsid w:val="002651CF"/>
    <w:rsid w:val="002655E0"/>
    <w:rsid w:val="00265B62"/>
    <w:rsid w:val="00265D49"/>
    <w:rsid w:val="002660C6"/>
    <w:rsid w:val="0026613D"/>
    <w:rsid w:val="0026687A"/>
    <w:rsid w:val="002669A9"/>
    <w:rsid w:val="002669EB"/>
    <w:rsid w:val="00267278"/>
    <w:rsid w:val="00267A93"/>
    <w:rsid w:val="00267B5A"/>
    <w:rsid w:val="002700FC"/>
    <w:rsid w:val="002702DB"/>
    <w:rsid w:val="002705E8"/>
    <w:rsid w:val="002706EB"/>
    <w:rsid w:val="002706FC"/>
    <w:rsid w:val="00270B62"/>
    <w:rsid w:val="00270E0A"/>
    <w:rsid w:val="0027134B"/>
    <w:rsid w:val="002719E5"/>
    <w:rsid w:val="00271C57"/>
    <w:rsid w:val="00271D62"/>
    <w:rsid w:val="00271D91"/>
    <w:rsid w:val="00272387"/>
    <w:rsid w:val="00272766"/>
    <w:rsid w:val="002727C5"/>
    <w:rsid w:val="002728E8"/>
    <w:rsid w:val="00272AD0"/>
    <w:rsid w:val="00272D1A"/>
    <w:rsid w:val="00272DD7"/>
    <w:rsid w:val="00273111"/>
    <w:rsid w:val="00273A65"/>
    <w:rsid w:val="0027407D"/>
    <w:rsid w:val="00274106"/>
    <w:rsid w:val="00274242"/>
    <w:rsid w:val="002744A0"/>
    <w:rsid w:val="0027477E"/>
    <w:rsid w:val="002747A2"/>
    <w:rsid w:val="00274E9E"/>
    <w:rsid w:val="00274EBC"/>
    <w:rsid w:val="00275122"/>
    <w:rsid w:val="00275156"/>
    <w:rsid w:val="0027527A"/>
    <w:rsid w:val="0027539B"/>
    <w:rsid w:val="002754B4"/>
    <w:rsid w:val="00275529"/>
    <w:rsid w:val="00275761"/>
    <w:rsid w:val="00275811"/>
    <w:rsid w:val="00275C7B"/>
    <w:rsid w:val="00275CDF"/>
    <w:rsid w:val="00275D8A"/>
    <w:rsid w:val="00275E34"/>
    <w:rsid w:val="0027601F"/>
    <w:rsid w:val="00276170"/>
    <w:rsid w:val="00276501"/>
    <w:rsid w:val="0027657B"/>
    <w:rsid w:val="00276C4D"/>
    <w:rsid w:val="00276C59"/>
    <w:rsid w:val="00276D63"/>
    <w:rsid w:val="00276E67"/>
    <w:rsid w:val="0027735C"/>
    <w:rsid w:val="0027741F"/>
    <w:rsid w:val="002778D4"/>
    <w:rsid w:val="0027792E"/>
    <w:rsid w:val="00277AC5"/>
    <w:rsid w:val="00277B26"/>
    <w:rsid w:val="00277C15"/>
    <w:rsid w:val="00277F3B"/>
    <w:rsid w:val="00277F3D"/>
    <w:rsid w:val="0028015E"/>
    <w:rsid w:val="00280420"/>
    <w:rsid w:val="00280D6C"/>
    <w:rsid w:val="00280F82"/>
    <w:rsid w:val="0028113B"/>
    <w:rsid w:val="002815E2"/>
    <w:rsid w:val="00281B82"/>
    <w:rsid w:val="00282135"/>
    <w:rsid w:val="002822F5"/>
    <w:rsid w:val="0028237C"/>
    <w:rsid w:val="00282439"/>
    <w:rsid w:val="00282574"/>
    <w:rsid w:val="00282591"/>
    <w:rsid w:val="00282781"/>
    <w:rsid w:val="00282AD3"/>
    <w:rsid w:val="00282B53"/>
    <w:rsid w:val="00283465"/>
    <w:rsid w:val="00283651"/>
    <w:rsid w:val="00283B5F"/>
    <w:rsid w:val="00283C68"/>
    <w:rsid w:val="00283E79"/>
    <w:rsid w:val="002843AF"/>
    <w:rsid w:val="002844C1"/>
    <w:rsid w:val="002844DA"/>
    <w:rsid w:val="00284599"/>
    <w:rsid w:val="0028481A"/>
    <w:rsid w:val="002849A9"/>
    <w:rsid w:val="00285826"/>
    <w:rsid w:val="00285BDA"/>
    <w:rsid w:val="002869D1"/>
    <w:rsid w:val="00286BD5"/>
    <w:rsid w:val="00286E3D"/>
    <w:rsid w:val="0028705B"/>
    <w:rsid w:val="002871C8"/>
    <w:rsid w:val="00287485"/>
    <w:rsid w:val="00287519"/>
    <w:rsid w:val="00287558"/>
    <w:rsid w:val="002877BE"/>
    <w:rsid w:val="00287A62"/>
    <w:rsid w:val="00287EB0"/>
    <w:rsid w:val="00287FB7"/>
    <w:rsid w:val="0029013F"/>
    <w:rsid w:val="002901BD"/>
    <w:rsid w:val="00290524"/>
    <w:rsid w:val="002912EA"/>
    <w:rsid w:val="00291CB6"/>
    <w:rsid w:val="00291CC3"/>
    <w:rsid w:val="00291ECA"/>
    <w:rsid w:val="002925AF"/>
    <w:rsid w:val="002929AE"/>
    <w:rsid w:val="00292BE6"/>
    <w:rsid w:val="00292C9F"/>
    <w:rsid w:val="00292CD6"/>
    <w:rsid w:val="00292DC3"/>
    <w:rsid w:val="00292E98"/>
    <w:rsid w:val="00292EA1"/>
    <w:rsid w:val="00292F3F"/>
    <w:rsid w:val="00292F69"/>
    <w:rsid w:val="002939FA"/>
    <w:rsid w:val="00293B80"/>
    <w:rsid w:val="00293CF3"/>
    <w:rsid w:val="00295732"/>
    <w:rsid w:val="00295C83"/>
    <w:rsid w:val="00295DB0"/>
    <w:rsid w:val="00295F08"/>
    <w:rsid w:val="00296111"/>
    <w:rsid w:val="002961BA"/>
    <w:rsid w:val="002965D0"/>
    <w:rsid w:val="00296687"/>
    <w:rsid w:val="00296695"/>
    <w:rsid w:val="00296A1D"/>
    <w:rsid w:val="00296AEA"/>
    <w:rsid w:val="00296B8C"/>
    <w:rsid w:val="00296D17"/>
    <w:rsid w:val="00296DC1"/>
    <w:rsid w:val="002971A2"/>
    <w:rsid w:val="002974E8"/>
    <w:rsid w:val="00297CD5"/>
    <w:rsid w:val="00297D0C"/>
    <w:rsid w:val="002A01D1"/>
    <w:rsid w:val="002A0294"/>
    <w:rsid w:val="002A046B"/>
    <w:rsid w:val="002A0617"/>
    <w:rsid w:val="002A0833"/>
    <w:rsid w:val="002A0D58"/>
    <w:rsid w:val="002A12E0"/>
    <w:rsid w:val="002A1387"/>
    <w:rsid w:val="002A1501"/>
    <w:rsid w:val="002A161C"/>
    <w:rsid w:val="002A1727"/>
    <w:rsid w:val="002A194A"/>
    <w:rsid w:val="002A1B22"/>
    <w:rsid w:val="002A1B65"/>
    <w:rsid w:val="002A1F9E"/>
    <w:rsid w:val="002A22F0"/>
    <w:rsid w:val="002A262C"/>
    <w:rsid w:val="002A264D"/>
    <w:rsid w:val="002A2AE1"/>
    <w:rsid w:val="002A2AF7"/>
    <w:rsid w:val="002A300E"/>
    <w:rsid w:val="002A309D"/>
    <w:rsid w:val="002A30CE"/>
    <w:rsid w:val="002A310E"/>
    <w:rsid w:val="002A31FF"/>
    <w:rsid w:val="002A32AF"/>
    <w:rsid w:val="002A3D2E"/>
    <w:rsid w:val="002A3E83"/>
    <w:rsid w:val="002A3E94"/>
    <w:rsid w:val="002A4636"/>
    <w:rsid w:val="002A49AC"/>
    <w:rsid w:val="002A52C7"/>
    <w:rsid w:val="002A5345"/>
    <w:rsid w:val="002A5888"/>
    <w:rsid w:val="002A6000"/>
    <w:rsid w:val="002A6163"/>
    <w:rsid w:val="002A639B"/>
    <w:rsid w:val="002A63E7"/>
    <w:rsid w:val="002A6471"/>
    <w:rsid w:val="002A67E3"/>
    <w:rsid w:val="002A6C07"/>
    <w:rsid w:val="002A71F1"/>
    <w:rsid w:val="002A7480"/>
    <w:rsid w:val="002A748F"/>
    <w:rsid w:val="002A7B0C"/>
    <w:rsid w:val="002A7DAA"/>
    <w:rsid w:val="002A7F13"/>
    <w:rsid w:val="002B002A"/>
    <w:rsid w:val="002B026C"/>
    <w:rsid w:val="002B07CB"/>
    <w:rsid w:val="002B0933"/>
    <w:rsid w:val="002B0BF9"/>
    <w:rsid w:val="002B0DDB"/>
    <w:rsid w:val="002B0E33"/>
    <w:rsid w:val="002B0F2A"/>
    <w:rsid w:val="002B102B"/>
    <w:rsid w:val="002B1159"/>
    <w:rsid w:val="002B1398"/>
    <w:rsid w:val="002B174C"/>
    <w:rsid w:val="002B18E1"/>
    <w:rsid w:val="002B1F55"/>
    <w:rsid w:val="002B24D6"/>
    <w:rsid w:val="002B250B"/>
    <w:rsid w:val="002B2608"/>
    <w:rsid w:val="002B2822"/>
    <w:rsid w:val="002B2A31"/>
    <w:rsid w:val="002B2A36"/>
    <w:rsid w:val="002B2C30"/>
    <w:rsid w:val="002B2D86"/>
    <w:rsid w:val="002B31B2"/>
    <w:rsid w:val="002B3211"/>
    <w:rsid w:val="002B37BD"/>
    <w:rsid w:val="002B3AE5"/>
    <w:rsid w:val="002B3F85"/>
    <w:rsid w:val="002B3F99"/>
    <w:rsid w:val="002B3FFE"/>
    <w:rsid w:val="002B40F7"/>
    <w:rsid w:val="002B4517"/>
    <w:rsid w:val="002B45D9"/>
    <w:rsid w:val="002B4645"/>
    <w:rsid w:val="002B4A9A"/>
    <w:rsid w:val="002B4BD0"/>
    <w:rsid w:val="002B4DF6"/>
    <w:rsid w:val="002B4FAA"/>
    <w:rsid w:val="002B51E9"/>
    <w:rsid w:val="002B527C"/>
    <w:rsid w:val="002B5800"/>
    <w:rsid w:val="002B5B5D"/>
    <w:rsid w:val="002B5D2E"/>
    <w:rsid w:val="002B6138"/>
    <w:rsid w:val="002B64D0"/>
    <w:rsid w:val="002B65D3"/>
    <w:rsid w:val="002B6F6F"/>
    <w:rsid w:val="002B720F"/>
    <w:rsid w:val="002B75D1"/>
    <w:rsid w:val="002B76AF"/>
    <w:rsid w:val="002B7903"/>
    <w:rsid w:val="002B7CA0"/>
    <w:rsid w:val="002B7F92"/>
    <w:rsid w:val="002C039A"/>
    <w:rsid w:val="002C1EA5"/>
    <w:rsid w:val="002C2A04"/>
    <w:rsid w:val="002C31E4"/>
    <w:rsid w:val="002C3377"/>
    <w:rsid w:val="002C353D"/>
    <w:rsid w:val="002C36BB"/>
    <w:rsid w:val="002C36FD"/>
    <w:rsid w:val="002C3A2C"/>
    <w:rsid w:val="002C3D6D"/>
    <w:rsid w:val="002C3E16"/>
    <w:rsid w:val="002C3FF1"/>
    <w:rsid w:val="002C4050"/>
    <w:rsid w:val="002C44CE"/>
    <w:rsid w:val="002C45CB"/>
    <w:rsid w:val="002C45DE"/>
    <w:rsid w:val="002C4D7E"/>
    <w:rsid w:val="002C4E32"/>
    <w:rsid w:val="002C54FE"/>
    <w:rsid w:val="002C564A"/>
    <w:rsid w:val="002C5A2D"/>
    <w:rsid w:val="002C5AD2"/>
    <w:rsid w:val="002C5B24"/>
    <w:rsid w:val="002C5FF9"/>
    <w:rsid w:val="002C619E"/>
    <w:rsid w:val="002C6267"/>
    <w:rsid w:val="002C6407"/>
    <w:rsid w:val="002C6553"/>
    <w:rsid w:val="002C6C18"/>
    <w:rsid w:val="002C6F84"/>
    <w:rsid w:val="002C70EC"/>
    <w:rsid w:val="002C7121"/>
    <w:rsid w:val="002C740A"/>
    <w:rsid w:val="002C742F"/>
    <w:rsid w:val="002C7748"/>
    <w:rsid w:val="002D00C4"/>
    <w:rsid w:val="002D0104"/>
    <w:rsid w:val="002D0193"/>
    <w:rsid w:val="002D0596"/>
    <w:rsid w:val="002D059D"/>
    <w:rsid w:val="002D0697"/>
    <w:rsid w:val="002D0A5A"/>
    <w:rsid w:val="002D0AE2"/>
    <w:rsid w:val="002D1200"/>
    <w:rsid w:val="002D1704"/>
    <w:rsid w:val="002D1F11"/>
    <w:rsid w:val="002D210D"/>
    <w:rsid w:val="002D2432"/>
    <w:rsid w:val="002D24AC"/>
    <w:rsid w:val="002D266B"/>
    <w:rsid w:val="002D2B47"/>
    <w:rsid w:val="002D3535"/>
    <w:rsid w:val="002D3802"/>
    <w:rsid w:val="002D3A99"/>
    <w:rsid w:val="002D3EA6"/>
    <w:rsid w:val="002D40B2"/>
    <w:rsid w:val="002D440C"/>
    <w:rsid w:val="002D49A7"/>
    <w:rsid w:val="002D4D4C"/>
    <w:rsid w:val="002D4DE9"/>
    <w:rsid w:val="002D5072"/>
    <w:rsid w:val="002D538B"/>
    <w:rsid w:val="002D5391"/>
    <w:rsid w:val="002D5653"/>
    <w:rsid w:val="002D58C4"/>
    <w:rsid w:val="002D5993"/>
    <w:rsid w:val="002D5B05"/>
    <w:rsid w:val="002D5F1C"/>
    <w:rsid w:val="002D5F5F"/>
    <w:rsid w:val="002D60D8"/>
    <w:rsid w:val="002D6273"/>
    <w:rsid w:val="002D63D0"/>
    <w:rsid w:val="002D647D"/>
    <w:rsid w:val="002D658B"/>
    <w:rsid w:val="002D68E9"/>
    <w:rsid w:val="002D6924"/>
    <w:rsid w:val="002D6B30"/>
    <w:rsid w:val="002D6BB1"/>
    <w:rsid w:val="002D6C88"/>
    <w:rsid w:val="002D7BE6"/>
    <w:rsid w:val="002E003F"/>
    <w:rsid w:val="002E011C"/>
    <w:rsid w:val="002E01BD"/>
    <w:rsid w:val="002E01DB"/>
    <w:rsid w:val="002E027D"/>
    <w:rsid w:val="002E0436"/>
    <w:rsid w:val="002E0466"/>
    <w:rsid w:val="002E0499"/>
    <w:rsid w:val="002E054E"/>
    <w:rsid w:val="002E0779"/>
    <w:rsid w:val="002E0815"/>
    <w:rsid w:val="002E0E79"/>
    <w:rsid w:val="002E1218"/>
    <w:rsid w:val="002E1375"/>
    <w:rsid w:val="002E189B"/>
    <w:rsid w:val="002E26EC"/>
    <w:rsid w:val="002E284D"/>
    <w:rsid w:val="002E2E2B"/>
    <w:rsid w:val="002E398B"/>
    <w:rsid w:val="002E3C72"/>
    <w:rsid w:val="002E3CC2"/>
    <w:rsid w:val="002E4843"/>
    <w:rsid w:val="002E4B54"/>
    <w:rsid w:val="002E4E98"/>
    <w:rsid w:val="002E53BA"/>
    <w:rsid w:val="002E53D1"/>
    <w:rsid w:val="002E54B5"/>
    <w:rsid w:val="002E59F9"/>
    <w:rsid w:val="002E6178"/>
    <w:rsid w:val="002E6B2A"/>
    <w:rsid w:val="002E6B79"/>
    <w:rsid w:val="002E6BEE"/>
    <w:rsid w:val="002E7111"/>
    <w:rsid w:val="002E7266"/>
    <w:rsid w:val="002E778C"/>
    <w:rsid w:val="002E7AE1"/>
    <w:rsid w:val="002E7DBE"/>
    <w:rsid w:val="002E7DDD"/>
    <w:rsid w:val="002E7E87"/>
    <w:rsid w:val="002E7EB2"/>
    <w:rsid w:val="002E7EE8"/>
    <w:rsid w:val="002F095F"/>
    <w:rsid w:val="002F0F44"/>
    <w:rsid w:val="002F1025"/>
    <w:rsid w:val="002F15ED"/>
    <w:rsid w:val="002F18D4"/>
    <w:rsid w:val="002F18EC"/>
    <w:rsid w:val="002F1A7F"/>
    <w:rsid w:val="002F1C69"/>
    <w:rsid w:val="002F20EF"/>
    <w:rsid w:val="002F22AB"/>
    <w:rsid w:val="002F2340"/>
    <w:rsid w:val="002F280A"/>
    <w:rsid w:val="002F3168"/>
    <w:rsid w:val="002F328D"/>
    <w:rsid w:val="002F365D"/>
    <w:rsid w:val="002F3933"/>
    <w:rsid w:val="002F3AA1"/>
    <w:rsid w:val="002F3D7C"/>
    <w:rsid w:val="002F3FA7"/>
    <w:rsid w:val="002F42C6"/>
    <w:rsid w:val="002F4819"/>
    <w:rsid w:val="002F4D12"/>
    <w:rsid w:val="002F59F6"/>
    <w:rsid w:val="002F5FA1"/>
    <w:rsid w:val="002F6010"/>
    <w:rsid w:val="002F6284"/>
    <w:rsid w:val="002F62AF"/>
    <w:rsid w:val="002F6400"/>
    <w:rsid w:val="002F6485"/>
    <w:rsid w:val="002F64F9"/>
    <w:rsid w:val="002F66A3"/>
    <w:rsid w:val="002F670F"/>
    <w:rsid w:val="002F6996"/>
    <w:rsid w:val="002F69A2"/>
    <w:rsid w:val="002F6E23"/>
    <w:rsid w:val="002F7570"/>
    <w:rsid w:val="002F7A8A"/>
    <w:rsid w:val="002F7ABB"/>
    <w:rsid w:val="002F7AD0"/>
    <w:rsid w:val="002F7E61"/>
    <w:rsid w:val="002F7F3F"/>
    <w:rsid w:val="00300222"/>
    <w:rsid w:val="003004EE"/>
    <w:rsid w:val="003005CC"/>
    <w:rsid w:val="003008AA"/>
    <w:rsid w:val="00300F1F"/>
    <w:rsid w:val="0030103E"/>
    <w:rsid w:val="00301048"/>
    <w:rsid w:val="003014C3"/>
    <w:rsid w:val="00301813"/>
    <w:rsid w:val="003018FA"/>
    <w:rsid w:val="00301A03"/>
    <w:rsid w:val="00301D36"/>
    <w:rsid w:val="00301D7B"/>
    <w:rsid w:val="0030236F"/>
    <w:rsid w:val="003027B7"/>
    <w:rsid w:val="003027F2"/>
    <w:rsid w:val="00302E10"/>
    <w:rsid w:val="00302E5D"/>
    <w:rsid w:val="003034F5"/>
    <w:rsid w:val="0030368C"/>
    <w:rsid w:val="00303E2C"/>
    <w:rsid w:val="00303EC6"/>
    <w:rsid w:val="00304232"/>
    <w:rsid w:val="00304290"/>
    <w:rsid w:val="003042CA"/>
    <w:rsid w:val="003045F7"/>
    <w:rsid w:val="003046AB"/>
    <w:rsid w:val="00304845"/>
    <w:rsid w:val="00304ACB"/>
    <w:rsid w:val="00304B5A"/>
    <w:rsid w:val="00304D57"/>
    <w:rsid w:val="00304D94"/>
    <w:rsid w:val="003053B5"/>
    <w:rsid w:val="00305B40"/>
    <w:rsid w:val="0030682F"/>
    <w:rsid w:val="00306866"/>
    <w:rsid w:val="00306EC9"/>
    <w:rsid w:val="00307120"/>
    <w:rsid w:val="00307773"/>
    <w:rsid w:val="00307AA9"/>
    <w:rsid w:val="00307CA6"/>
    <w:rsid w:val="00307CF9"/>
    <w:rsid w:val="00307FA8"/>
    <w:rsid w:val="0031003B"/>
    <w:rsid w:val="0031018B"/>
    <w:rsid w:val="0031018F"/>
    <w:rsid w:val="00310B4E"/>
    <w:rsid w:val="00310F5E"/>
    <w:rsid w:val="00311737"/>
    <w:rsid w:val="00311C22"/>
    <w:rsid w:val="00311F0E"/>
    <w:rsid w:val="003121F3"/>
    <w:rsid w:val="00312D9E"/>
    <w:rsid w:val="00312E14"/>
    <w:rsid w:val="00312EF9"/>
    <w:rsid w:val="0031342B"/>
    <w:rsid w:val="00313432"/>
    <w:rsid w:val="00313529"/>
    <w:rsid w:val="0031358A"/>
    <w:rsid w:val="00313643"/>
    <w:rsid w:val="00313693"/>
    <w:rsid w:val="003137C8"/>
    <w:rsid w:val="003144D8"/>
    <w:rsid w:val="00314E8D"/>
    <w:rsid w:val="00314F33"/>
    <w:rsid w:val="0031535B"/>
    <w:rsid w:val="0031578C"/>
    <w:rsid w:val="00315B5E"/>
    <w:rsid w:val="003161EC"/>
    <w:rsid w:val="00316736"/>
    <w:rsid w:val="0031699D"/>
    <w:rsid w:val="00316BCD"/>
    <w:rsid w:val="00316E75"/>
    <w:rsid w:val="003176B3"/>
    <w:rsid w:val="00320012"/>
    <w:rsid w:val="003203C8"/>
    <w:rsid w:val="003204BC"/>
    <w:rsid w:val="0032053C"/>
    <w:rsid w:val="00320730"/>
    <w:rsid w:val="00320B1F"/>
    <w:rsid w:val="00321087"/>
    <w:rsid w:val="00321179"/>
    <w:rsid w:val="0032163E"/>
    <w:rsid w:val="003217D8"/>
    <w:rsid w:val="00321ACD"/>
    <w:rsid w:val="00322014"/>
    <w:rsid w:val="003220CF"/>
    <w:rsid w:val="00322350"/>
    <w:rsid w:val="0032240B"/>
    <w:rsid w:val="00322A10"/>
    <w:rsid w:val="0032329A"/>
    <w:rsid w:val="003235A1"/>
    <w:rsid w:val="0032362F"/>
    <w:rsid w:val="0032368D"/>
    <w:rsid w:val="00323E87"/>
    <w:rsid w:val="0032424C"/>
    <w:rsid w:val="003242C2"/>
    <w:rsid w:val="00324355"/>
    <w:rsid w:val="003243BD"/>
    <w:rsid w:val="003247E1"/>
    <w:rsid w:val="003248BC"/>
    <w:rsid w:val="00325203"/>
    <w:rsid w:val="0032535C"/>
    <w:rsid w:val="00325499"/>
    <w:rsid w:val="00325860"/>
    <w:rsid w:val="00325865"/>
    <w:rsid w:val="0032591B"/>
    <w:rsid w:val="00325DFD"/>
    <w:rsid w:val="00326239"/>
    <w:rsid w:val="00326409"/>
    <w:rsid w:val="0032664E"/>
    <w:rsid w:val="003268BC"/>
    <w:rsid w:val="00326908"/>
    <w:rsid w:val="00326A89"/>
    <w:rsid w:val="00326B04"/>
    <w:rsid w:val="00326FBE"/>
    <w:rsid w:val="0032703A"/>
    <w:rsid w:val="00327784"/>
    <w:rsid w:val="003277E0"/>
    <w:rsid w:val="003279B1"/>
    <w:rsid w:val="00327F30"/>
    <w:rsid w:val="00327FD3"/>
    <w:rsid w:val="003303C6"/>
    <w:rsid w:val="0033065B"/>
    <w:rsid w:val="00330C09"/>
    <w:rsid w:val="00330CC7"/>
    <w:rsid w:val="00330E72"/>
    <w:rsid w:val="003313E2"/>
    <w:rsid w:val="00331809"/>
    <w:rsid w:val="00331AC7"/>
    <w:rsid w:val="00331B53"/>
    <w:rsid w:val="00331B74"/>
    <w:rsid w:val="00331FC7"/>
    <w:rsid w:val="00332121"/>
    <w:rsid w:val="003323C1"/>
    <w:rsid w:val="003323C6"/>
    <w:rsid w:val="003323CC"/>
    <w:rsid w:val="00332737"/>
    <w:rsid w:val="00332F74"/>
    <w:rsid w:val="00333041"/>
    <w:rsid w:val="003332F5"/>
    <w:rsid w:val="003335CC"/>
    <w:rsid w:val="0033362F"/>
    <w:rsid w:val="0033377E"/>
    <w:rsid w:val="0033399B"/>
    <w:rsid w:val="00333C89"/>
    <w:rsid w:val="0033463C"/>
    <w:rsid w:val="00334690"/>
    <w:rsid w:val="003348A8"/>
    <w:rsid w:val="003348C7"/>
    <w:rsid w:val="00335755"/>
    <w:rsid w:val="00335779"/>
    <w:rsid w:val="003357C5"/>
    <w:rsid w:val="00335BCC"/>
    <w:rsid w:val="003362AA"/>
    <w:rsid w:val="003362FA"/>
    <w:rsid w:val="0033649E"/>
    <w:rsid w:val="003365A6"/>
    <w:rsid w:val="00336619"/>
    <w:rsid w:val="003367D1"/>
    <w:rsid w:val="0033690A"/>
    <w:rsid w:val="00336A54"/>
    <w:rsid w:val="00336A58"/>
    <w:rsid w:val="0033712A"/>
    <w:rsid w:val="00337998"/>
    <w:rsid w:val="00337A97"/>
    <w:rsid w:val="00337ADC"/>
    <w:rsid w:val="00337B7F"/>
    <w:rsid w:val="00337C5E"/>
    <w:rsid w:val="00340041"/>
    <w:rsid w:val="00340388"/>
    <w:rsid w:val="003408A5"/>
    <w:rsid w:val="00340921"/>
    <w:rsid w:val="00340DEB"/>
    <w:rsid w:val="0034105F"/>
    <w:rsid w:val="00341164"/>
    <w:rsid w:val="00341478"/>
    <w:rsid w:val="00342023"/>
    <w:rsid w:val="00342034"/>
    <w:rsid w:val="00343443"/>
    <w:rsid w:val="00343A73"/>
    <w:rsid w:val="00343CAF"/>
    <w:rsid w:val="00343D67"/>
    <w:rsid w:val="003440DA"/>
    <w:rsid w:val="00344C57"/>
    <w:rsid w:val="00344E2C"/>
    <w:rsid w:val="00344F86"/>
    <w:rsid w:val="00345184"/>
    <w:rsid w:val="00345643"/>
    <w:rsid w:val="003458FD"/>
    <w:rsid w:val="00345CB3"/>
    <w:rsid w:val="00345E7F"/>
    <w:rsid w:val="00345E89"/>
    <w:rsid w:val="00345F2A"/>
    <w:rsid w:val="00346263"/>
    <w:rsid w:val="003464CB"/>
    <w:rsid w:val="003466F8"/>
    <w:rsid w:val="0034681B"/>
    <w:rsid w:val="0034698C"/>
    <w:rsid w:val="00346A9F"/>
    <w:rsid w:val="00346CD6"/>
    <w:rsid w:val="003470DD"/>
    <w:rsid w:val="00347864"/>
    <w:rsid w:val="00347AD9"/>
    <w:rsid w:val="00350D07"/>
    <w:rsid w:val="0035119C"/>
    <w:rsid w:val="003511DB"/>
    <w:rsid w:val="00351987"/>
    <w:rsid w:val="00351AFD"/>
    <w:rsid w:val="00351B4C"/>
    <w:rsid w:val="00352005"/>
    <w:rsid w:val="00352573"/>
    <w:rsid w:val="00352816"/>
    <w:rsid w:val="00352830"/>
    <w:rsid w:val="00353154"/>
    <w:rsid w:val="0035387E"/>
    <w:rsid w:val="00353B5C"/>
    <w:rsid w:val="00353ECF"/>
    <w:rsid w:val="00354374"/>
    <w:rsid w:val="00354722"/>
    <w:rsid w:val="00354744"/>
    <w:rsid w:val="003548EF"/>
    <w:rsid w:val="00355177"/>
    <w:rsid w:val="00355205"/>
    <w:rsid w:val="003552B3"/>
    <w:rsid w:val="00355325"/>
    <w:rsid w:val="003555AA"/>
    <w:rsid w:val="0035672F"/>
    <w:rsid w:val="003567B0"/>
    <w:rsid w:val="00356895"/>
    <w:rsid w:val="00356940"/>
    <w:rsid w:val="00356A0F"/>
    <w:rsid w:val="00356AAD"/>
    <w:rsid w:val="00356E61"/>
    <w:rsid w:val="00356F27"/>
    <w:rsid w:val="00356F4D"/>
    <w:rsid w:val="003570FC"/>
    <w:rsid w:val="003575DE"/>
    <w:rsid w:val="00357603"/>
    <w:rsid w:val="003576AA"/>
    <w:rsid w:val="00357D0B"/>
    <w:rsid w:val="00357D74"/>
    <w:rsid w:val="00357FF8"/>
    <w:rsid w:val="00360236"/>
    <w:rsid w:val="003606E9"/>
    <w:rsid w:val="00360731"/>
    <w:rsid w:val="00360B1C"/>
    <w:rsid w:val="00360B2E"/>
    <w:rsid w:val="00360D04"/>
    <w:rsid w:val="003612F8"/>
    <w:rsid w:val="003613F0"/>
    <w:rsid w:val="003617E3"/>
    <w:rsid w:val="00361C3E"/>
    <w:rsid w:val="00362226"/>
    <w:rsid w:val="003623B4"/>
    <w:rsid w:val="003625D4"/>
    <w:rsid w:val="00362AD8"/>
    <w:rsid w:val="00362D19"/>
    <w:rsid w:val="00362F10"/>
    <w:rsid w:val="0036371D"/>
    <w:rsid w:val="00363BF2"/>
    <w:rsid w:val="00363EB9"/>
    <w:rsid w:val="00364238"/>
    <w:rsid w:val="003643A5"/>
    <w:rsid w:val="0036477B"/>
    <w:rsid w:val="00364D59"/>
    <w:rsid w:val="00364D9A"/>
    <w:rsid w:val="0036506A"/>
    <w:rsid w:val="00365234"/>
    <w:rsid w:val="003652B2"/>
    <w:rsid w:val="00365369"/>
    <w:rsid w:val="00365899"/>
    <w:rsid w:val="0036592C"/>
    <w:rsid w:val="00365E23"/>
    <w:rsid w:val="0036639F"/>
    <w:rsid w:val="00366473"/>
    <w:rsid w:val="00366F39"/>
    <w:rsid w:val="00366F61"/>
    <w:rsid w:val="003671BC"/>
    <w:rsid w:val="0036737E"/>
    <w:rsid w:val="003677BC"/>
    <w:rsid w:val="0036788F"/>
    <w:rsid w:val="00367DAD"/>
    <w:rsid w:val="00367DF1"/>
    <w:rsid w:val="00367E31"/>
    <w:rsid w:val="00370021"/>
    <w:rsid w:val="003700B5"/>
    <w:rsid w:val="00370481"/>
    <w:rsid w:val="0037144E"/>
    <w:rsid w:val="00371561"/>
    <w:rsid w:val="003716B5"/>
    <w:rsid w:val="00371A54"/>
    <w:rsid w:val="0037212F"/>
    <w:rsid w:val="003722E1"/>
    <w:rsid w:val="00372469"/>
    <w:rsid w:val="00372519"/>
    <w:rsid w:val="00372854"/>
    <w:rsid w:val="00372BC5"/>
    <w:rsid w:val="00372C97"/>
    <w:rsid w:val="00372EF2"/>
    <w:rsid w:val="00373012"/>
    <w:rsid w:val="0037305B"/>
    <w:rsid w:val="00373257"/>
    <w:rsid w:val="00373D90"/>
    <w:rsid w:val="003748DD"/>
    <w:rsid w:val="003749F7"/>
    <w:rsid w:val="00375159"/>
    <w:rsid w:val="00375732"/>
    <w:rsid w:val="00375DC7"/>
    <w:rsid w:val="00376030"/>
    <w:rsid w:val="003761C4"/>
    <w:rsid w:val="003762BA"/>
    <w:rsid w:val="003765D8"/>
    <w:rsid w:val="00376847"/>
    <w:rsid w:val="00376BE5"/>
    <w:rsid w:val="00376F76"/>
    <w:rsid w:val="00377192"/>
    <w:rsid w:val="00377337"/>
    <w:rsid w:val="00377584"/>
    <w:rsid w:val="003800D1"/>
    <w:rsid w:val="0038036E"/>
    <w:rsid w:val="0038067C"/>
    <w:rsid w:val="003807C1"/>
    <w:rsid w:val="003809D4"/>
    <w:rsid w:val="00380A82"/>
    <w:rsid w:val="00380E42"/>
    <w:rsid w:val="00381337"/>
    <w:rsid w:val="00381682"/>
    <w:rsid w:val="00381775"/>
    <w:rsid w:val="003817CA"/>
    <w:rsid w:val="00381865"/>
    <w:rsid w:val="00381AAB"/>
    <w:rsid w:val="00381B80"/>
    <w:rsid w:val="003820A4"/>
    <w:rsid w:val="0038227B"/>
    <w:rsid w:val="00382516"/>
    <w:rsid w:val="0038271C"/>
    <w:rsid w:val="00382721"/>
    <w:rsid w:val="0038290C"/>
    <w:rsid w:val="00382975"/>
    <w:rsid w:val="00383212"/>
    <w:rsid w:val="003833F6"/>
    <w:rsid w:val="00383507"/>
    <w:rsid w:val="0038399A"/>
    <w:rsid w:val="003839D9"/>
    <w:rsid w:val="0038403E"/>
    <w:rsid w:val="0038479B"/>
    <w:rsid w:val="00384836"/>
    <w:rsid w:val="0038493D"/>
    <w:rsid w:val="00384ECC"/>
    <w:rsid w:val="00385AE1"/>
    <w:rsid w:val="00385FE5"/>
    <w:rsid w:val="003863C6"/>
    <w:rsid w:val="00386C0F"/>
    <w:rsid w:val="00386D3F"/>
    <w:rsid w:val="00387979"/>
    <w:rsid w:val="00387D65"/>
    <w:rsid w:val="00387EE0"/>
    <w:rsid w:val="00387F60"/>
    <w:rsid w:val="00390062"/>
    <w:rsid w:val="00390105"/>
    <w:rsid w:val="00390439"/>
    <w:rsid w:val="0039069D"/>
    <w:rsid w:val="00390BB5"/>
    <w:rsid w:val="00390BC5"/>
    <w:rsid w:val="00391260"/>
    <w:rsid w:val="00391552"/>
    <w:rsid w:val="0039175D"/>
    <w:rsid w:val="00391905"/>
    <w:rsid w:val="00391B8F"/>
    <w:rsid w:val="003920A3"/>
    <w:rsid w:val="003929EB"/>
    <w:rsid w:val="00392A14"/>
    <w:rsid w:val="00392CAC"/>
    <w:rsid w:val="003935AB"/>
    <w:rsid w:val="0039375D"/>
    <w:rsid w:val="00393C48"/>
    <w:rsid w:val="00393DAA"/>
    <w:rsid w:val="00394226"/>
    <w:rsid w:val="0039476D"/>
    <w:rsid w:val="0039497E"/>
    <w:rsid w:val="003950F6"/>
    <w:rsid w:val="0039521A"/>
    <w:rsid w:val="00395849"/>
    <w:rsid w:val="00395C58"/>
    <w:rsid w:val="00395CF5"/>
    <w:rsid w:val="00395CFA"/>
    <w:rsid w:val="00395F37"/>
    <w:rsid w:val="0039621F"/>
    <w:rsid w:val="00396423"/>
    <w:rsid w:val="0039645F"/>
    <w:rsid w:val="00396A41"/>
    <w:rsid w:val="00396A6D"/>
    <w:rsid w:val="00396B04"/>
    <w:rsid w:val="00397112"/>
    <w:rsid w:val="0039765C"/>
    <w:rsid w:val="00397C29"/>
    <w:rsid w:val="003A01AD"/>
    <w:rsid w:val="003A03C0"/>
    <w:rsid w:val="003A05C3"/>
    <w:rsid w:val="003A067C"/>
    <w:rsid w:val="003A0A9B"/>
    <w:rsid w:val="003A0BC7"/>
    <w:rsid w:val="003A0C90"/>
    <w:rsid w:val="003A0D0E"/>
    <w:rsid w:val="003A0ECA"/>
    <w:rsid w:val="003A0FB8"/>
    <w:rsid w:val="003A1077"/>
    <w:rsid w:val="003A140B"/>
    <w:rsid w:val="003A1A7D"/>
    <w:rsid w:val="003A1AFC"/>
    <w:rsid w:val="003A1E72"/>
    <w:rsid w:val="003A2052"/>
    <w:rsid w:val="003A294D"/>
    <w:rsid w:val="003A297C"/>
    <w:rsid w:val="003A2B8F"/>
    <w:rsid w:val="003A2CC7"/>
    <w:rsid w:val="003A2DB2"/>
    <w:rsid w:val="003A31DE"/>
    <w:rsid w:val="003A407E"/>
    <w:rsid w:val="003A4130"/>
    <w:rsid w:val="003A477F"/>
    <w:rsid w:val="003A4F93"/>
    <w:rsid w:val="003A5192"/>
    <w:rsid w:val="003A52B7"/>
    <w:rsid w:val="003A5523"/>
    <w:rsid w:val="003A5CF2"/>
    <w:rsid w:val="003A5E43"/>
    <w:rsid w:val="003A5E8A"/>
    <w:rsid w:val="003A5ECA"/>
    <w:rsid w:val="003A5F78"/>
    <w:rsid w:val="003A6076"/>
    <w:rsid w:val="003A613A"/>
    <w:rsid w:val="003A6280"/>
    <w:rsid w:val="003A6448"/>
    <w:rsid w:val="003A6D9F"/>
    <w:rsid w:val="003A6EE0"/>
    <w:rsid w:val="003A79C7"/>
    <w:rsid w:val="003A7ADC"/>
    <w:rsid w:val="003A7B5E"/>
    <w:rsid w:val="003A7CA9"/>
    <w:rsid w:val="003B042F"/>
    <w:rsid w:val="003B04E4"/>
    <w:rsid w:val="003B074A"/>
    <w:rsid w:val="003B0DAA"/>
    <w:rsid w:val="003B0F91"/>
    <w:rsid w:val="003B123D"/>
    <w:rsid w:val="003B1855"/>
    <w:rsid w:val="003B197C"/>
    <w:rsid w:val="003B1B2C"/>
    <w:rsid w:val="003B1B6A"/>
    <w:rsid w:val="003B1DE9"/>
    <w:rsid w:val="003B1F2B"/>
    <w:rsid w:val="003B22DB"/>
    <w:rsid w:val="003B23D2"/>
    <w:rsid w:val="003B2A9D"/>
    <w:rsid w:val="003B369D"/>
    <w:rsid w:val="003B3DC4"/>
    <w:rsid w:val="003B3F04"/>
    <w:rsid w:val="003B4382"/>
    <w:rsid w:val="003B46AB"/>
    <w:rsid w:val="003B485C"/>
    <w:rsid w:val="003B50E1"/>
    <w:rsid w:val="003B5621"/>
    <w:rsid w:val="003B5638"/>
    <w:rsid w:val="003B592D"/>
    <w:rsid w:val="003B5D9B"/>
    <w:rsid w:val="003B5FCC"/>
    <w:rsid w:val="003B648F"/>
    <w:rsid w:val="003B6671"/>
    <w:rsid w:val="003B667B"/>
    <w:rsid w:val="003B676D"/>
    <w:rsid w:val="003B6F78"/>
    <w:rsid w:val="003B7322"/>
    <w:rsid w:val="003B768B"/>
    <w:rsid w:val="003B776E"/>
    <w:rsid w:val="003B7A89"/>
    <w:rsid w:val="003C0270"/>
    <w:rsid w:val="003C02FA"/>
    <w:rsid w:val="003C0677"/>
    <w:rsid w:val="003C08A0"/>
    <w:rsid w:val="003C08A9"/>
    <w:rsid w:val="003C0A5E"/>
    <w:rsid w:val="003C0A74"/>
    <w:rsid w:val="003C0B5F"/>
    <w:rsid w:val="003C1398"/>
    <w:rsid w:val="003C1892"/>
    <w:rsid w:val="003C1B17"/>
    <w:rsid w:val="003C1DD7"/>
    <w:rsid w:val="003C23FB"/>
    <w:rsid w:val="003C2531"/>
    <w:rsid w:val="003C2577"/>
    <w:rsid w:val="003C259D"/>
    <w:rsid w:val="003C27AC"/>
    <w:rsid w:val="003C2991"/>
    <w:rsid w:val="003C2E9B"/>
    <w:rsid w:val="003C3441"/>
    <w:rsid w:val="003C36F7"/>
    <w:rsid w:val="003C3C67"/>
    <w:rsid w:val="003C438F"/>
    <w:rsid w:val="003C4837"/>
    <w:rsid w:val="003C48A0"/>
    <w:rsid w:val="003C4B4E"/>
    <w:rsid w:val="003C5033"/>
    <w:rsid w:val="003C529F"/>
    <w:rsid w:val="003C52BA"/>
    <w:rsid w:val="003C58AE"/>
    <w:rsid w:val="003C5BC8"/>
    <w:rsid w:val="003C6706"/>
    <w:rsid w:val="003C6A93"/>
    <w:rsid w:val="003C6ACE"/>
    <w:rsid w:val="003C7429"/>
    <w:rsid w:val="003C7560"/>
    <w:rsid w:val="003C7596"/>
    <w:rsid w:val="003C7DCF"/>
    <w:rsid w:val="003D0455"/>
    <w:rsid w:val="003D06F4"/>
    <w:rsid w:val="003D0881"/>
    <w:rsid w:val="003D09D8"/>
    <w:rsid w:val="003D0B02"/>
    <w:rsid w:val="003D0E8C"/>
    <w:rsid w:val="003D126C"/>
    <w:rsid w:val="003D1771"/>
    <w:rsid w:val="003D1CC8"/>
    <w:rsid w:val="003D20E7"/>
    <w:rsid w:val="003D2568"/>
    <w:rsid w:val="003D25C2"/>
    <w:rsid w:val="003D265C"/>
    <w:rsid w:val="003D27B5"/>
    <w:rsid w:val="003D2855"/>
    <w:rsid w:val="003D28A3"/>
    <w:rsid w:val="003D2BD9"/>
    <w:rsid w:val="003D3449"/>
    <w:rsid w:val="003D3703"/>
    <w:rsid w:val="003D37AB"/>
    <w:rsid w:val="003D39ED"/>
    <w:rsid w:val="003D3AD7"/>
    <w:rsid w:val="003D3E2A"/>
    <w:rsid w:val="003D3EC4"/>
    <w:rsid w:val="003D4201"/>
    <w:rsid w:val="003D422C"/>
    <w:rsid w:val="003D42D4"/>
    <w:rsid w:val="003D4580"/>
    <w:rsid w:val="003D4EC9"/>
    <w:rsid w:val="003D4F8E"/>
    <w:rsid w:val="003D4FAB"/>
    <w:rsid w:val="003D523E"/>
    <w:rsid w:val="003D55A3"/>
    <w:rsid w:val="003D575D"/>
    <w:rsid w:val="003D58C0"/>
    <w:rsid w:val="003D5943"/>
    <w:rsid w:val="003D5B45"/>
    <w:rsid w:val="003D5B97"/>
    <w:rsid w:val="003D6214"/>
    <w:rsid w:val="003D6302"/>
    <w:rsid w:val="003D63C5"/>
    <w:rsid w:val="003D6591"/>
    <w:rsid w:val="003D682D"/>
    <w:rsid w:val="003D6873"/>
    <w:rsid w:val="003D7294"/>
    <w:rsid w:val="003D7526"/>
    <w:rsid w:val="003D76A7"/>
    <w:rsid w:val="003D7AA2"/>
    <w:rsid w:val="003E00B5"/>
    <w:rsid w:val="003E01C4"/>
    <w:rsid w:val="003E065B"/>
    <w:rsid w:val="003E0973"/>
    <w:rsid w:val="003E0A4F"/>
    <w:rsid w:val="003E105F"/>
    <w:rsid w:val="003E11DF"/>
    <w:rsid w:val="003E1373"/>
    <w:rsid w:val="003E175E"/>
    <w:rsid w:val="003E189C"/>
    <w:rsid w:val="003E1DBA"/>
    <w:rsid w:val="003E1E4B"/>
    <w:rsid w:val="003E1ED1"/>
    <w:rsid w:val="003E1F5D"/>
    <w:rsid w:val="003E230A"/>
    <w:rsid w:val="003E230C"/>
    <w:rsid w:val="003E2397"/>
    <w:rsid w:val="003E24C4"/>
    <w:rsid w:val="003E2954"/>
    <w:rsid w:val="003E2D44"/>
    <w:rsid w:val="003E38BF"/>
    <w:rsid w:val="003E3A13"/>
    <w:rsid w:val="003E3CF0"/>
    <w:rsid w:val="003E3F79"/>
    <w:rsid w:val="003E43C1"/>
    <w:rsid w:val="003E446D"/>
    <w:rsid w:val="003E44C3"/>
    <w:rsid w:val="003E45AD"/>
    <w:rsid w:val="003E4891"/>
    <w:rsid w:val="003E4AB7"/>
    <w:rsid w:val="003E51B3"/>
    <w:rsid w:val="003E53E9"/>
    <w:rsid w:val="003E579C"/>
    <w:rsid w:val="003E5E1B"/>
    <w:rsid w:val="003E6179"/>
    <w:rsid w:val="003E6337"/>
    <w:rsid w:val="003E64D1"/>
    <w:rsid w:val="003E68F1"/>
    <w:rsid w:val="003E6C08"/>
    <w:rsid w:val="003E6CDC"/>
    <w:rsid w:val="003E764B"/>
    <w:rsid w:val="003E7AA1"/>
    <w:rsid w:val="003E7C00"/>
    <w:rsid w:val="003E7D81"/>
    <w:rsid w:val="003F0615"/>
    <w:rsid w:val="003F09F2"/>
    <w:rsid w:val="003F0AD1"/>
    <w:rsid w:val="003F0E1D"/>
    <w:rsid w:val="003F12F4"/>
    <w:rsid w:val="003F131B"/>
    <w:rsid w:val="003F191A"/>
    <w:rsid w:val="003F1E78"/>
    <w:rsid w:val="003F20B2"/>
    <w:rsid w:val="003F21EF"/>
    <w:rsid w:val="003F25AA"/>
    <w:rsid w:val="003F29DE"/>
    <w:rsid w:val="003F2D60"/>
    <w:rsid w:val="003F2E8E"/>
    <w:rsid w:val="003F2F9C"/>
    <w:rsid w:val="003F328D"/>
    <w:rsid w:val="003F32B4"/>
    <w:rsid w:val="003F32D9"/>
    <w:rsid w:val="003F3826"/>
    <w:rsid w:val="003F3C52"/>
    <w:rsid w:val="003F3E1F"/>
    <w:rsid w:val="003F3FB7"/>
    <w:rsid w:val="003F4266"/>
    <w:rsid w:val="003F4DF0"/>
    <w:rsid w:val="003F4EC3"/>
    <w:rsid w:val="003F4EC9"/>
    <w:rsid w:val="003F5041"/>
    <w:rsid w:val="003F5226"/>
    <w:rsid w:val="003F593D"/>
    <w:rsid w:val="003F5BE0"/>
    <w:rsid w:val="003F5C50"/>
    <w:rsid w:val="003F65E5"/>
    <w:rsid w:val="003F6A69"/>
    <w:rsid w:val="003F6B11"/>
    <w:rsid w:val="003F6BAA"/>
    <w:rsid w:val="003F71D2"/>
    <w:rsid w:val="003F74BB"/>
    <w:rsid w:val="003F76CC"/>
    <w:rsid w:val="003F7D51"/>
    <w:rsid w:val="003F7DA4"/>
    <w:rsid w:val="003F7EE8"/>
    <w:rsid w:val="00400636"/>
    <w:rsid w:val="00400779"/>
    <w:rsid w:val="00400940"/>
    <w:rsid w:val="00400B97"/>
    <w:rsid w:val="00401044"/>
    <w:rsid w:val="0040130C"/>
    <w:rsid w:val="004013FF"/>
    <w:rsid w:val="004016E2"/>
    <w:rsid w:val="00401D7D"/>
    <w:rsid w:val="00401DC6"/>
    <w:rsid w:val="0040206E"/>
    <w:rsid w:val="004025AD"/>
    <w:rsid w:val="004027FC"/>
    <w:rsid w:val="0040287C"/>
    <w:rsid w:val="0040316D"/>
    <w:rsid w:val="00403347"/>
    <w:rsid w:val="004033ED"/>
    <w:rsid w:val="0040341B"/>
    <w:rsid w:val="004035D7"/>
    <w:rsid w:val="00403694"/>
    <w:rsid w:val="004039E5"/>
    <w:rsid w:val="00403A5E"/>
    <w:rsid w:val="00403AFE"/>
    <w:rsid w:val="00403CE6"/>
    <w:rsid w:val="00404DC3"/>
    <w:rsid w:val="00405401"/>
    <w:rsid w:val="00405857"/>
    <w:rsid w:val="00405CEE"/>
    <w:rsid w:val="00406280"/>
    <w:rsid w:val="004065F8"/>
    <w:rsid w:val="004067AE"/>
    <w:rsid w:val="0040681A"/>
    <w:rsid w:val="00407024"/>
    <w:rsid w:val="0040719D"/>
    <w:rsid w:val="00407ABF"/>
    <w:rsid w:val="00407CFB"/>
    <w:rsid w:val="00407DAD"/>
    <w:rsid w:val="00407DEA"/>
    <w:rsid w:val="00407E59"/>
    <w:rsid w:val="004104E2"/>
    <w:rsid w:val="00410BB3"/>
    <w:rsid w:val="00410C02"/>
    <w:rsid w:val="00410C85"/>
    <w:rsid w:val="00411077"/>
    <w:rsid w:val="00411447"/>
    <w:rsid w:val="004117EC"/>
    <w:rsid w:val="004118BB"/>
    <w:rsid w:val="00412660"/>
    <w:rsid w:val="00412B5B"/>
    <w:rsid w:val="00412E0A"/>
    <w:rsid w:val="00412F99"/>
    <w:rsid w:val="004132B8"/>
    <w:rsid w:val="004133A5"/>
    <w:rsid w:val="00413419"/>
    <w:rsid w:val="004138C5"/>
    <w:rsid w:val="00413BD1"/>
    <w:rsid w:val="00413BE7"/>
    <w:rsid w:val="00413F4C"/>
    <w:rsid w:val="00413FB8"/>
    <w:rsid w:val="004146B8"/>
    <w:rsid w:val="00414A9A"/>
    <w:rsid w:val="00414B64"/>
    <w:rsid w:val="00414C5B"/>
    <w:rsid w:val="00414EBB"/>
    <w:rsid w:val="00414FC6"/>
    <w:rsid w:val="0041538E"/>
    <w:rsid w:val="00415B70"/>
    <w:rsid w:val="00415D69"/>
    <w:rsid w:val="0041618A"/>
    <w:rsid w:val="00416514"/>
    <w:rsid w:val="00416E70"/>
    <w:rsid w:val="00417587"/>
    <w:rsid w:val="00417666"/>
    <w:rsid w:val="00417A00"/>
    <w:rsid w:val="00417B48"/>
    <w:rsid w:val="00417C11"/>
    <w:rsid w:val="00417FEF"/>
    <w:rsid w:val="00420CEA"/>
    <w:rsid w:val="00420E9A"/>
    <w:rsid w:val="00420F17"/>
    <w:rsid w:val="00421589"/>
    <w:rsid w:val="00421768"/>
    <w:rsid w:val="0042189B"/>
    <w:rsid w:val="0042198E"/>
    <w:rsid w:val="00421A17"/>
    <w:rsid w:val="00421BE8"/>
    <w:rsid w:val="00421BFA"/>
    <w:rsid w:val="00421F9C"/>
    <w:rsid w:val="00421FAD"/>
    <w:rsid w:val="0042272E"/>
    <w:rsid w:val="0042279D"/>
    <w:rsid w:val="004229DE"/>
    <w:rsid w:val="00422AB0"/>
    <w:rsid w:val="004230FA"/>
    <w:rsid w:val="00423310"/>
    <w:rsid w:val="004236FF"/>
    <w:rsid w:val="00423ED3"/>
    <w:rsid w:val="00423F90"/>
    <w:rsid w:val="00424A47"/>
    <w:rsid w:val="00424AFD"/>
    <w:rsid w:val="00424D1C"/>
    <w:rsid w:val="004258D0"/>
    <w:rsid w:val="00425928"/>
    <w:rsid w:val="00425A54"/>
    <w:rsid w:val="00425B5B"/>
    <w:rsid w:val="00425E22"/>
    <w:rsid w:val="00426128"/>
    <w:rsid w:val="0042645E"/>
    <w:rsid w:val="00426492"/>
    <w:rsid w:val="00426F0B"/>
    <w:rsid w:val="00427053"/>
    <w:rsid w:val="004270C3"/>
    <w:rsid w:val="00427AD8"/>
    <w:rsid w:val="004302ED"/>
    <w:rsid w:val="00430374"/>
    <w:rsid w:val="004305A2"/>
    <w:rsid w:val="004306BF"/>
    <w:rsid w:val="00430B25"/>
    <w:rsid w:val="00430BCE"/>
    <w:rsid w:val="004315E0"/>
    <w:rsid w:val="004319A5"/>
    <w:rsid w:val="004319D9"/>
    <w:rsid w:val="00431BC7"/>
    <w:rsid w:val="00431DAD"/>
    <w:rsid w:val="004320DC"/>
    <w:rsid w:val="00432A82"/>
    <w:rsid w:val="00432D75"/>
    <w:rsid w:val="00432DA6"/>
    <w:rsid w:val="00432ED2"/>
    <w:rsid w:val="00433327"/>
    <w:rsid w:val="00433461"/>
    <w:rsid w:val="004335EE"/>
    <w:rsid w:val="00433C77"/>
    <w:rsid w:val="00434013"/>
    <w:rsid w:val="004344FE"/>
    <w:rsid w:val="0043478A"/>
    <w:rsid w:val="0043496A"/>
    <w:rsid w:val="00434A43"/>
    <w:rsid w:val="00434A5A"/>
    <w:rsid w:val="00435324"/>
    <w:rsid w:val="004357C9"/>
    <w:rsid w:val="004358C9"/>
    <w:rsid w:val="00435B57"/>
    <w:rsid w:val="00435DCB"/>
    <w:rsid w:val="004360F1"/>
    <w:rsid w:val="0043618F"/>
    <w:rsid w:val="0043639F"/>
    <w:rsid w:val="00436529"/>
    <w:rsid w:val="0043661A"/>
    <w:rsid w:val="004367F5"/>
    <w:rsid w:val="004369BE"/>
    <w:rsid w:val="00436C91"/>
    <w:rsid w:val="00437439"/>
    <w:rsid w:val="004374F6"/>
    <w:rsid w:val="0043772F"/>
    <w:rsid w:val="00437763"/>
    <w:rsid w:val="00437926"/>
    <w:rsid w:val="00437B50"/>
    <w:rsid w:val="00440355"/>
    <w:rsid w:val="00440484"/>
    <w:rsid w:val="00440738"/>
    <w:rsid w:val="0044089D"/>
    <w:rsid w:val="004409E3"/>
    <w:rsid w:val="00440F5F"/>
    <w:rsid w:val="00441725"/>
    <w:rsid w:val="00441935"/>
    <w:rsid w:val="00441AFC"/>
    <w:rsid w:val="00441F52"/>
    <w:rsid w:val="00442021"/>
    <w:rsid w:val="004422E8"/>
    <w:rsid w:val="00442847"/>
    <w:rsid w:val="00442DC2"/>
    <w:rsid w:val="00443789"/>
    <w:rsid w:val="004437DD"/>
    <w:rsid w:val="004437E5"/>
    <w:rsid w:val="0044380E"/>
    <w:rsid w:val="00443865"/>
    <w:rsid w:val="00443F64"/>
    <w:rsid w:val="00444543"/>
    <w:rsid w:val="00444A15"/>
    <w:rsid w:val="00444E86"/>
    <w:rsid w:val="004452A2"/>
    <w:rsid w:val="00445454"/>
    <w:rsid w:val="00446320"/>
    <w:rsid w:val="00446482"/>
    <w:rsid w:val="00446758"/>
    <w:rsid w:val="004468F8"/>
    <w:rsid w:val="00446AD4"/>
    <w:rsid w:val="004471B9"/>
    <w:rsid w:val="004475F6"/>
    <w:rsid w:val="00447BC3"/>
    <w:rsid w:val="00447D67"/>
    <w:rsid w:val="00447DFB"/>
    <w:rsid w:val="00447F83"/>
    <w:rsid w:val="00450538"/>
    <w:rsid w:val="004505F6"/>
    <w:rsid w:val="00450E5B"/>
    <w:rsid w:val="00451748"/>
    <w:rsid w:val="00451F3A"/>
    <w:rsid w:val="00452057"/>
    <w:rsid w:val="0045234A"/>
    <w:rsid w:val="004528B1"/>
    <w:rsid w:val="00452989"/>
    <w:rsid w:val="00452D3F"/>
    <w:rsid w:val="00452EEC"/>
    <w:rsid w:val="00452EF7"/>
    <w:rsid w:val="004532F4"/>
    <w:rsid w:val="004533B4"/>
    <w:rsid w:val="004538F5"/>
    <w:rsid w:val="00453A08"/>
    <w:rsid w:val="00454504"/>
    <w:rsid w:val="00454641"/>
    <w:rsid w:val="00455056"/>
    <w:rsid w:val="00455D32"/>
    <w:rsid w:val="00455D93"/>
    <w:rsid w:val="00455DF4"/>
    <w:rsid w:val="00455F06"/>
    <w:rsid w:val="00455F0D"/>
    <w:rsid w:val="00456425"/>
    <w:rsid w:val="00456699"/>
    <w:rsid w:val="00456A5E"/>
    <w:rsid w:val="00456EB5"/>
    <w:rsid w:val="004572D5"/>
    <w:rsid w:val="004602E2"/>
    <w:rsid w:val="0046056C"/>
    <w:rsid w:val="0046080C"/>
    <w:rsid w:val="00460AD5"/>
    <w:rsid w:val="00460AED"/>
    <w:rsid w:val="00460C81"/>
    <w:rsid w:val="00460D9B"/>
    <w:rsid w:val="00460E0E"/>
    <w:rsid w:val="00460F44"/>
    <w:rsid w:val="0046158D"/>
    <w:rsid w:val="00461636"/>
    <w:rsid w:val="004619CC"/>
    <w:rsid w:val="004619F2"/>
    <w:rsid w:val="00462056"/>
    <w:rsid w:val="00462072"/>
    <w:rsid w:val="0046276D"/>
    <w:rsid w:val="0046284A"/>
    <w:rsid w:val="00462FF4"/>
    <w:rsid w:val="00463090"/>
    <w:rsid w:val="004633E7"/>
    <w:rsid w:val="00463634"/>
    <w:rsid w:val="0046397A"/>
    <w:rsid w:val="00463A83"/>
    <w:rsid w:val="00463CFF"/>
    <w:rsid w:val="00463D2C"/>
    <w:rsid w:val="0046403E"/>
    <w:rsid w:val="00464A46"/>
    <w:rsid w:val="00464CF6"/>
    <w:rsid w:val="00465046"/>
    <w:rsid w:val="00465725"/>
    <w:rsid w:val="00465798"/>
    <w:rsid w:val="0046591D"/>
    <w:rsid w:val="004659AA"/>
    <w:rsid w:val="00465A6D"/>
    <w:rsid w:val="00465A80"/>
    <w:rsid w:val="004660FA"/>
    <w:rsid w:val="00466989"/>
    <w:rsid w:val="00466D9D"/>
    <w:rsid w:val="00466DEC"/>
    <w:rsid w:val="00466EC2"/>
    <w:rsid w:val="0046707F"/>
    <w:rsid w:val="0046749C"/>
    <w:rsid w:val="0046756C"/>
    <w:rsid w:val="00467697"/>
    <w:rsid w:val="0046785A"/>
    <w:rsid w:val="00467A62"/>
    <w:rsid w:val="00470215"/>
    <w:rsid w:val="004709BB"/>
    <w:rsid w:val="00470D13"/>
    <w:rsid w:val="00471348"/>
    <w:rsid w:val="00471B87"/>
    <w:rsid w:val="00471BD9"/>
    <w:rsid w:val="00472054"/>
    <w:rsid w:val="004720FC"/>
    <w:rsid w:val="00472AB6"/>
    <w:rsid w:val="00472F6E"/>
    <w:rsid w:val="004733BD"/>
    <w:rsid w:val="00473601"/>
    <w:rsid w:val="004736FE"/>
    <w:rsid w:val="004738EA"/>
    <w:rsid w:val="00473B22"/>
    <w:rsid w:val="0047496D"/>
    <w:rsid w:val="00474C99"/>
    <w:rsid w:val="00474DD9"/>
    <w:rsid w:val="00475B5C"/>
    <w:rsid w:val="00475B87"/>
    <w:rsid w:val="00476C77"/>
    <w:rsid w:val="00476F13"/>
    <w:rsid w:val="00477236"/>
    <w:rsid w:val="00477317"/>
    <w:rsid w:val="0047751C"/>
    <w:rsid w:val="00477803"/>
    <w:rsid w:val="00477C65"/>
    <w:rsid w:val="00477C93"/>
    <w:rsid w:val="004802D4"/>
    <w:rsid w:val="004802E4"/>
    <w:rsid w:val="0048044B"/>
    <w:rsid w:val="00480B61"/>
    <w:rsid w:val="00480D6E"/>
    <w:rsid w:val="00480F07"/>
    <w:rsid w:val="004810AA"/>
    <w:rsid w:val="00481666"/>
    <w:rsid w:val="0048171A"/>
    <w:rsid w:val="00481E47"/>
    <w:rsid w:val="00481EA9"/>
    <w:rsid w:val="0048275E"/>
    <w:rsid w:val="00482915"/>
    <w:rsid w:val="00482AC6"/>
    <w:rsid w:val="00482F0B"/>
    <w:rsid w:val="004831DD"/>
    <w:rsid w:val="004836B7"/>
    <w:rsid w:val="0048395D"/>
    <w:rsid w:val="00483A47"/>
    <w:rsid w:val="00483A5A"/>
    <w:rsid w:val="00484016"/>
    <w:rsid w:val="00484040"/>
    <w:rsid w:val="004841B2"/>
    <w:rsid w:val="00484583"/>
    <w:rsid w:val="00484644"/>
    <w:rsid w:val="004847DA"/>
    <w:rsid w:val="00484F00"/>
    <w:rsid w:val="004852D1"/>
    <w:rsid w:val="00485834"/>
    <w:rsid w:val="00485C21"/>
    <w:rsid w:val="00485D25"/>
    <w:rsid w:val="004860A7"/>
    <w:rsid w:val="00486261"/>
    <w:rsid w:val="004862B3"/>
    <w:rsid w:val="0048685B"/>
    <w:rsid w:val="00486B6A"/>
    <w:rsid w:val="004873FE"/>
    <w:rsid w:val="00487401"/>
    <w:rsid w:val="004877BA"/>
    <w:rsid w:val="00487838"/>
    <w:rsid w:val="004878F1"/>
    <w:rsid w:val="00487A16"/>
    <w:rsid w:val="00487B43"/>
    <w:rsid w:val="00487BEB"/>
    <w:rsid w:val="00487F89"/>
    <w:rsid w:val="004903C9"/>
    <w:rsid w:val="00490449"/>
    <w:rsid w:val="00490658"/>
    <w:rsid w:val="004907AF"/>
    <w:rsid w:val="00490C89"/>
    <w:rsid w:val="004911BA"/>
    <w:rsid w:val="0049130A"/>
    <w:rsid w:val="004915F6"/>
    <w:rsid w:val="004916C0"/>
    <w:rsid w:val="00491741"/>
    <w:rsid w:val="00491995"/>
    <w:rsid w:val="00492F05"/>
    <w:rsid w:val="00493787"/>
    <w:rsid w:val="00493821"/>
    <w:rsid w:val="00493AF3"/>
    <w:rsid w:val="00493F5E"/>
    <w:rsid w:val="0049401B"/>
    <w:rsid w:val="00494106"/>
    <w:rsid w:val="0049425C"/>
    <w:rsid w:val="004947D8"/>
    <w:rsid w:val="00494955"/>
    <w:rsid w:val="00494CA4"/>
    <w:rsid w:val="00494D34"/>
    <w:rsid w:val="00494F30"/>
    <w:rsid w:val="004952CD"/>
    <w:rsid w:val="0049609F"/>
    <w:rsid w:val="0049618E"/>
    <w:rsid w:val="00496242"/>
    <w:rsid w:val="004964FA"/>
    <w:rsid w:val="00496A4A"/>
    <w:rsid w:val="0049723C"/>
    <w:rsid w:val="0049746C"/>
    <w:rsid w:val="00497AE7"/>
    <w:rsid w:val="00497C97"/>
    <w:rsid w:val="00497EDB"/>
    <w:rsid w:val="00497FD4"/>
    <w:rsid w:val="004A0488"/>
    <w:rsid w:val="004A06E6"/>
    <w:rsid w:val="004A0830"/>
    <w:rsid w:val="004A0A89"/>
    <w:rsid w:val="004A10CD"/>
    <w:rsid w:val="004A1230"/>
    <w:rsid w:val="004A14F4"/>
    <w:rsid w:val="004A1899"/>
    <w:rsid w:val="004A1E98"/>
    <w:rsid w:val="004A284F"/>
    <w:rsid w:val="004A2D24"/>
    <w:rsid w:val="004A2F56"/>
    <w:rsid w:val="004A380F"/>
    <w:rsid w:val="004A3EFD"/>
    <w:rsid w:val="004A40B0"/>
    <w:rsid w:val="004A419C"/>
    <w:rsid w:val="004A493E"/>
    <w:rsid w:val="004A4CCD"/>
    <w:rsid w:val="004A527D"/>
    <w:rsid w:val="004A5355"/>
    <w:rsid w:val="004A5435"/>
    <w:rsid w:val="004A5635"/>
    <w:rsid w:val="004A5C5E"/>
    <w:rsid w:val="004A5EFE"/>
    <w:rsid w:val="004A6007"/>
    <w:rsid w:val="004A609C"/>
    <w:rsid w:val="004A6541"/>
    <w:rsid w:val="004A655A"/>
    <w:rsid w:val="004A69E6"/>
    <w:rsid w:val="004A6B6D"/>
    <w:rsid w:val="004A71B5"/>
    <w:rsid w:val="004A72D6"/>
    <w:rsid w:val="004A7448"/>
    <w:rsid w:val="004A7697"/>
    <w:rsid w:val="004A76D8"/>
    <w:rsid w:val="004A77C6"/>
    <w:rsid w:val="004A7B99"/>
    <w:rsid w:val="004A7C20"/>
    <w:rsid w:val="004A7F4A"/>
    <w:rsid w:val="004B0063"/>
    <w:rsid w:val="004B00F0"/>
    <w:rsid w:val="004B0157"/>
    <w:rsid w:val="004B03DA"/>
    <w:rsid w:val="004B0739"/>
    <w:rsid w:val="004B0790"/>
    <w:rsid w:val="004B0A78"/>
    <w:rsid w:val="004B1176"/>
    <w:rsid w:val="004B1214"/>
    <w:rsid w:val="004B1378"/>
    <w:rsid w:val="004B13D5"/>
    <w:rsid w:val="004B1785"/>
    <w:rsid w:val="004B1787"/>
    <w:rsid w:val="004B1DEE"/>
    <w:rsid w:val="004B217C"/>
    <w:rsid w:val="004B2C03"/>
    <w:rsid w:val="004B2D6C"/>
    <w:rsid w:val="004B2EB8"/>
    <w:rsid w:val="004B2EDB"/>
    <w:rsid w:val="004B301F"/>
    <w:rsid w:val="004B30AE"/>
    <w:rsid w:val="004B349D"/>
    <w:rsid w:val="004B36B4"/>
    <w:rsid w:val="004B3949"/>
    <w:rsid w:val="004B39EC"/>
    <w:rsid w:val="004B3E42"/>
    <w:rsid w:val="004B4050"/>
    <w:rsid w:val="004B480F"/>
    <w:rsid w:val="004B4916"/>
    <w:rsid w:val="004B4F01"/>
    <w:rsid w:val="004B54AA"/>
    <w:rsid w:val="004B5516"/>
    <w:rsid w:val="004B5769"/>
    <w:rsid w:val="004B6329"/>
    <w:rsid w:val="004B6534"/>
    <w:rsid w:val="004B6EF8"/>
    <w:rsid w:val="004B79C6"/>
    <w:rsid w:val="004B7C57"/>
    <w:rsid w:val="004C00B3"/>
    <w:rsid w:val="004C01A3"/>
    <w:rsid w:val="004C029C"/>
    <w:rsid w:val="004C0548"/>
    <w:rsid w:val="004C0613"/>
    <w:rsid w:val="004C075F"/>
    <w:rsid w:val="004C084D"/>
    <w:rsid w:val="004C08B1"/>
    <w:rsid w:val="004C0B1C"/>
    <w:rsid w:val="004C0BFE"/>
    <w:rsid w:val="004C145F"/>
    <w:rsid w:val="004C17BA"/>
    <w:rsid w:val="004C187C"/>
    <w:rsid w:val="004C1898"/>
    <w:rsid w:val="004C18AD"/>
    <w:rsid w:val="004C1BC6"/>
    <w:rsid w:val="004C1DC5"/>
    <w:rsid w:val="004C1F8E"/>
    <w:rsid w:val="004C1F9B"/>
    <w:rsid w:val="004C22D6"/>
    <w:rsid w:val="004C26A9"/>
    <w:rsid w:val="004C2990"/>
    <w:rsid w:val="004C2ABE"/>
    <w:rsid w:val="004C2B77"/>
    <w:rsid w:val="004C2E3A"/>
    <w:rsid w:val="004C32D1"/>
    <w:rsid w:val="004C3312"/>
    <w:rsid w:val="004C373F"/>
    <w:rsid w:val="004C3C51"/>
    <w:rsid w:val="004C3E6E"/>
    <w:rsid w:val="004C4503"/>
    <w:rsid w:val="004C4702"/>
    <w:rsid w:val="004C4757"/>
    <w:rsid w:val="004C4805"/>
    <w:rsid w:val="004C4B72"/>
    <w:rsid w:val="004C4E00"/>
    <w:rsid w:val="004C534C"/>
    <w:rsid w:val="004C543A"/>
    <w:rsid w:val="004C5661"/>
    <w:rsid w:val="004C5C0F"/>
    <w:rsid w:val="004C5EF6"/>
    <w:rsid w:val="004C5FC1"/>
    <w:rsid w:val="004C662A"/>
    <w:rsid w:val="004C66FC"/>
    <w:rsid w:val="004C709A"/>
    <w:rsid w:val="004C733C"/>
    <w:rsid w:val="004C780A"/>
    <w:rsid w:val="004C7C26"/>
    <w:rsid w:val="004C7D68"/>
    <w:rsid w:val="004D0189"/>
    <w:rsid w:val="004D087C"/>
    <w:rsid w:val="004D0BB1"/>
    <w:rsid w:val="004D0D96"/>
    <w:rsid w:val="004D0EA4"/>
    <w:rsid w:val="004D1963"/>
    <w:rsid w:val="004D19FD"/>
    <w:rsid w:val="004D1D1D"/>
    <w:rsid w:val="004D2236"/>
    <w:rsid w:val="004D25B6"/>
    <w:rsid w:val="004D267F"/>
    <w:rsid w:val="004D29F8"/>
    <w:rsid w:val="004D2A1E"/>
    <w:rsid w:val="004D2CD5"/>
    <w:rsid w:val="004D34C2"/>
    <w:rsid w:val="004D36F0"/>
    <w:rsid w:val="004D3729"/>
    <w:rsid w:val="004D3773"/>
    <w:rsid w:val="004D3AB9"/>
    <w:rsid w:val="004D3B60"/>
    <w:rsid w:val="004D3C49"/>
    <w:rsid w:val="004D3DAB"/>
    <w:rsid w:val="004D3DF9"/>
    <w:rsid w:val="004D3E95"/>
    <w:rsid w:val="004D3EC9"/>
    <w:rsid w:val="004D3F42"/>
    <w:rsid w:val="004D480C"/>
    <w:rsid w:val="004D494E"/>
    <w:rsid w:val="004D4E89"/>
    <w:rsid w:val="004D4F29"/>
    <w:rsid w:val="004D5271"/>
    <w:rsid w:val="004D5619"/>
    <w:rsid w:val="004D56A8"/>
    <w:rsid w:val="004D5714"/>
    <w:rsid w:val="004D5C88"/>
    <w:rsid w:val="004D5D5B"/>
    <w:rsid w:val="004D5E4A"/>
    <w:rsid w:val="004D655D"/>
    <w:rsid w:val="004D668D"/>
    <w:rsid w:val="004D689E"/>
    <w:rsid w:val="004D6F32"/>
    <w:rsid w:val="004D7653"/>
    <w:rsid w:val="004E00DD"/>
    <w:rsid w:val="004E06E3"/>
    <w:rsid w:val="004E09DC"/>
    <w:rsid w:val="004E0FBA"/>
    <w:rsid w:val="004E103D"/>
    <w:rsid w:val="004E114F"/>
    <w:rsid w:val="004E179C"/>
    <w:rsid w:val="004E1AF4"/>
    <w:rsid w:val="004E1BC7"/>
    <w:rsid w:val="004E20B2"/>
    <w:rsid w:val="004E2348"/>
    <w:rsid w:val="004E27FE"/>
    <w:rsid w:val="004E2D75"/>
    <w:rsid w:val="004E3139"/>
    <w:rsid w:val="004E3293"/>
    <w:rsid w:val="004E347E"/>
    <w:rsid w:val="004E36B3"/>
    <w:rsid w:val="004E36FA"/>
    <w:rsid w:val="004E37ED"/>
    <w:rsid w:val="004E3BD2"/>
    <w:rsid w:val="004E3FED"/>
    <w:rsid w:val="004E4947"/>
    <w:rsid w:val="004E4BEE"/>
    <w:rsid w:val="004E4C23"/>
    <w:rsid w:val="004E5264"/>
    <w:rsid w:val="004E54C0"/>
    <w:rsid w:val="004E5635"/>
    <w:rsid w:val="004E5CAA"/>
    <w:rsid w:val="004E5DCA"/>
    <w:rsid w:val="004E6215"/>
    <w:rsid w:val="004E63B9"/>
    <w:rsid w:val="004E6895"/>
    <w:rsid w:val="004E69FF"/>
    <w:rsid w:val="004E764E"/>
    <w:rsid w:val="004E7C2D"/>
    <w:rsid w:val="004F0049"/>
    <w:rsid w:val="004F026F"/>
    <w:rsid w:val="004F0800"/>
    <w:rsid w:val="004F0ED9"/>
    <w:rsid w:val="004F1358"/>
    <w:rsid w:val="004F15FD"/>
    <w:rsid w:val="004F1B5F"/>
    <w:rsid w:val="004F24A1"/>
    <w:rsid w:val="004F26A0"/>
    <w:rsid w:val="004F2975"/>
    <w:rsid w:val="004F2FA8"/>
    <w:rsid w:val="004F2FB8"/>
    <w:rsid w:val="004F3D74"/>
    <w:rsid w:val="004F3F27"/>
    <w:rsid w:val="004F3F2D"/>
    <w:rsid w:val="004F4478"/>
    <w:rsid w:val="004F458B"/>
    <w:rsid w:val="004F46EC"/>
    <w:rsid w:val="004F4A80"/>
    <w:rsid w:val="004F4B79"/>
    <w:rsid w:val="004F4E46"/>
    <w:rsid w:val="004F4F91"/>
    <w:rsid w:val="004F5470"/>
    <w:rsid w:val="004F564A"/>
    <w:rsid w:val="004F59DE"/>
    <w:rsid w:val="004F5C93"/>
    <w:rsid w:val="004F5DE0"/>
    <w:rsid w:val="004F623D"/>
    <w:rsid w:val="004F6712"/>
    <w:rsid w:val="004F67A8"/>
    <w:rsid w:val="004F6A21"/>
    <w:rsid w:val="004F6A73"/>
    <w:rsid w:val="004F6F9D"/>
    <w:rsid w:val="004F6FFD"/>
    <w:rsid w:val="004F763C"/>
    <w:rsid w:val="004F7971"/>
    <w:rsid w:val="004F7E83"/>
    <w:rsid w:val="005003F9"/>
    <w:rsid w:val="00500613"/>
    <w:rsid w:val="005007F8"/>
    <w:rsid w:val="00500AE6"/>
    <w:rsid w:val="00500B03"/>
    <w:rsid w:val="005011F0"/>
    <w:rsid w:val="005012C2"/>
    <w:rsid w:val="00501365"/>
    <w:rsid w:val="005015AA"/>
    <w:rsid w:val="005017E7"/>
    <w:rsid w:val="00501811"/>
    <w:rsid w:val="00501990"/>
    <w:rsid w:val="005019FD"/>
    <w:rsid w:val="00501A81"/>
    <w:rsid w:val="00501AAB"/>
    <w:rsid w:val="005025A8"/>
    <w:rsid w:val="00502877"/>
    <w:rsid w:val="0050293C"/>
    <w:rsid w:val="0050295D"/>
    <w:rsid w:val="00502AB7"/>
    <w:rsid w:val="00502C09"/>
    <w:rsid w:val="00502CED"/>
    <w:rsid w:val="00502E98"/>
    <w:rsid w:val="00502F96"/>
    <w:rsid w:val="00502FA1"/>
    <w:rsid w:val="0050305F"/>
    <w:rsid w:val="00503184"/>
    <w:rsid w:val="00503414"/>
    <w:rsid w:val="005037E6"/>
    <w:rsid w:val="0050432D"/>
    <w:rsid w:val="005044A0"/>
    <w:rsid w:val="0050488F"/>
    <w:rsid w:val="0050496D"/>
    <w:rsid w:val="0050498F"/>
    <w:rsid w:val="00504CA5"/>
    <w:rsid w:val="00504DFD"/>
    <w:rsid w:val="005056E8"/>
    <w:rsid w:val="0050591A"/>
    <w:rsid w:val="00505AD5"/>
    <w:rsid w:val="00505C15"/>
    <w:rsid w:val="00505D79"/>
    <w:rsid w:val="00505E37"/>
    <w:rsid w:val="00505F40"/>
    <w:rsid w:val="005069BC"/>
    <w:rsid w:val="00506E7C"/>
    <w:rsid w:val="00506FDA"/>
    <w:rsid w:val="005071B8"/>
    <w:rsid w:val="005079E0"/>
    <w:rsid w:val="00507E2B"/>
    <w:rsid w:val="00510491"/>
    <w:rsid w:val="005107AE"/>
    <w:rsid w:val="00510AD0"/>
    <w:rsid w:val="00510C17"/>
    <w:rsid w:val="00510C55"/>
    <w:rsid w:val="00510C72"/>
    <w:rsid w:val="0051114C"/>
    <w:rsid w:val="005114BF"/>
    <w:rsid w:val="00511D67"/>
    <w:rsid w:val="00511E40"/>
    <w:rsid w:val="0051221C"/>
    <w:rsid w:val="0051245C"/>
    <w:rsid w:val="00512617"/>
    <w:rsid w:val="0051271E"/>
    <w:rsid w:val="00512B54"/>
    <w:rsid w:val="00512C08"/>
    <w:rsid w:val="00512C42"/>
    <w:rsid w:val="00513028"/>
    <w:rsid w:val="005137D2"/>
    <w:rsid w:val="005139D2"/>
    <w:rsid w:val="00513B00"/>
    <w:rsid w:val="00513F50"/>
    <w:rsid w:val="00513FA2"/>
    <w:rsid w:val="00514088"/>
    <w:rsid w:val="0051412A"/>
    <w:rsid w:val="0051420F"/>
    <w:rsid w:val="00514393"/>
    <w:rsid w:val="00514575"/>
    <w:rsid w:val="005149D7"/>
    <w:rsid w:val="00515074"/>
    <w:rsid w:val="005151DF"/>
    <w:rsid w:val="0051527B"/>
    <w:rsid w:val="00515D4B"/>
    <w:rsid w:val="00515E03"/>
    <w:rsid w:val="005161D7"/>
    <w:rsid w:val="00516207"/>
    <w:rsid w:val="0051654F"/>
    <w:rsid w:val="00516702"/>
    <w:rsid w:val="0051679F"/>
    <w:rsid w:val="00516D3A"/>
    <w:rsid w:val="00517189"/>
    <w:rsid w:val="00517576"/>
    <w:rsid w:val="00517593"/>
    <w:rsid w:val="005178FF"/>
    <w:rsid w:val="00517AE6"/>
    <w:rsid w:val="00517AF9"/>
    <w:rsid w:val="00517CC3"/>
    <w:rsid w:val="00517E17"/>
    <w:rsid w:val="005200F1"/>
    <w:rsid w:val="005202A4"/>
    <w:rsid w:val="005202C8"/>
    <w:rsid w:val="005206DF"/>
    <w:rsid w:val="00521203"/>
    <w:rsid w:val="00521374"/>
    <w:rsid w:val="0052175B"/>
    <w:rsid w:val="005217AD"/>
    <w:rsid w:val="00521A65"/>
    <w:rsid w:val="00521C86"/>
    <w:rsid w:val="00521CDD"/>
    <w:rsid w:val="00521EC6"/>
    <w:rsid w:val="005222FC"/>
    <w:rsid w:val="0052254F"/>
    <w:rsid w:val="00522CD5"/>
    <w:rsid w:val="00522CFD"/>
    <w:rsid w:val="00522EDB"/>
    <w:rsid w:val="00522FC6"/>
    <w:rsid w:val="005231C7"/>
    <w:rsid w:val="005232D8"/>
    <w:rsid w:val="005237A3"/>
    <w:rsid w:val="00523CFE"/>
    <w:rsid w:val="005244E4"/>
    <w:rsid w:val="00524598"/>
    <w:rsid w:val="00524736"/>
    <w:rsid w:val="00524789"/>
    <w:rsid w:val="005248CD"/>
    <w:rsid w:val="00524D84"/>
    <w:rsid w:val="0052554E"/>
    <w:rsid w:val="0052561B"/>
    <w:rsid w:val="0052568D"/>
    <w:rsid w:val="00525CAB"/>
    <w:rsid w:val="0052645A"/>
    <w:rsid w:val="00526555"/>
    <w:rsid w:val="00526701"/>
    <w:rsid w:val="00526726"/>
    <w:rsid w:val="005267B3"/>
    <w:rsid w:val="005269E1"/>
    <w:rsid w:val="00526BC7"/>
    <w:rsid w:val="005270CA"/>
    <w:rsid w:val="0052757C"/>
    <w:rsid w:val="00527627"/>
    <w:rsid w:val="0052791F"/>
    <w:rsid w:val="00527BDF"/>
    <w:rsid w:val="005302D1"/>
    <w:rsid w:val="005308FC"/>
    <w:rsid w:val="00530F9B"/>
    <w:rsid w:val="0053120D"/>
    <w:rsid w:val="005312F9"/>
    <w:rsid w:val="005318D9"/>
    <w:rsid w:val="005319D2"/>
    <w:rsid w:val="00531A15"/>
    <w:rsid w:val="00531BC4"/>
    <w:rsid w:val="00531FC4"/>
    <w:rsid w:val="0053203C"/>
    <w:rsid w:val="0053210B"/>
    <w:rsid w:val="00532176"/>
    <w:rsid w:val="005323FF"/>
    <w:rsid w:val="005325A6"/>
    <w:rsid w:val="005325BC"/>
    <w:rsid w:val="00532848"/>
    <w:rsid w:val="00532892"/>
    <w:rsid w:val="00532A3D"/>
    <w:rsid w:val="00532C75"/>
    <w:rsid w:val="00532CAE"/>
    <w:rsid w:val="00532DB3"/>
    <w:rsid w:val="00533141"/>
    <w:rsid w:val="0053346F"/>
    <w:rsid w:val="0053365D"/>
    <w:rsid w:val="005337FC"/>
    <w:rsid w:val="00533829"/>
    <w:rsid w:val="005339BF"/>
    <w:rsid w:val="00533D0A"/>
    <w:rsid w:val="0053470D"/>
    <w:rsid w:val="00534E8E"/>
    <w:rsid w:val="005350D6"/>
    <w:rsid w:val="00535F57"/>
    <w:rsid w:val="005365F7"/>
    <w:rsid w:val="0053661C"/>
    <w:rsid w:val="00536BBF"/>
    <w:rsid w:val="00536EE6"/>
    <w:rsid w:val="00536FC8"/>
    <w:rsid w:val="00537226"/>
    <w:rsid w:val="005372DB"/>
    <w:rsid w:val="00537317"/>
    <w:rsid w:val="0053760D"/>
    <w:rsid w:val="0053776C"/>
    <w:rsid w:val="00537B88"/>
    <w:rsid w:val="00537C92"/>
    <w:rsid w:val="00540275"/>
    <w:rsid w:val="0054030F"/>
    <w:rsid w:val="0054048A"/>
    <w:rsid w:val="00540615"/>
    <w:rsid w:val="00540741"/>
    <w:rsid w:val="00540BF0"/>
    <w:rsid w:val="00541A17"/>
    <w:rsid w:val="00541F13"/>
    <w:rsid w:val="00542252"/>
    <w:rsid w:val="00542564"/>
    <w:rsid w:val="005427B7"/>
    <w:rsid w:val="00542880"/>
    <w:rsid w:val="005429B1"/>
    <w:rsid w:val="00542A59"/>
    <w:rsid w:val="00542CEF"/>
    <w:rsid w:val="00542EF4"/>
    <w:rsid w:val="005434B8"/>
    <w:rsid w:val="00543571"/>
    <w:rsid w:val="00543BBD"/>
    <w:rsid w:val="00544162"/>
    <w:rsid w:val="005445B7"/>
    <w:rsid w:val="0054460B"/>
    <w:rsid w:val="00544749"/>
    <w:rsid w:val="0054481A"/>
    <w:rsid w:val="005448A9"/>
    <w:rsid w:val="00544BC1"/>
    <w:rsid w:val="00544C0D"/>
    <w:rsid w:val="00544C1E"/>
    <w:rsid w:val="00544CC2"/>
    <w:rsid w:val="00544DB4"/>
    <w:rsid w:val="00544E91"/>
    <w:rsid w:val="00544F0D"/>
    <w:rsid w:val="00545053"/>
    <w:rsid w:val="0054539C"/>
    <w:rsid w:val="00545F43"/>
    <w:rsid w:val="005461FC"/>
    <w:rsid w:val="005462AA"/>
    <w:rsid w:val="00546768"/>
    <w:rsid w:val="00546C95"/>
    <w:rsid w:val="00546F3E"/>
    <w:rsid w:val="005470B3"/>
    <w:rsid w:val="0054735D"/>
    <w:rsid w:val="005474B0"/>
    <w:rsid w:val="005474C8"/>
    <w:rsid w:val="00547861"/>
    <w:rsid w:val="00550984"/>
    <w:rsid w:val="00551223"/>
    <w:rsid w:val="00551468"/>
    <w:rsid w:val="00551573"/>
    <w:rsid w:val="00551778"/>
    <w:rsid w:val="00551886"/>
    <w:rsid w:val="00551BB0"/>
    <w:rsid w:val="0055251A"/>
    <w:rsid w:val="0055269C"/>
    <w:rsid w:val="0055270A"/>
    <w:rsid w:val="00552CA0"/>
    <w:rsid w:val="00552D54"/>
    <w:rsid w:val="005530DD"/>
    <w:rsid w:val="00553308"/>
    <w:rsid w:val="0055335C"/>
    <w:rsid w:val="00553AC2"/>
    <w:rsid w:val="00553E8A"/>
    <w:rsid w:val="00554089"/>
    <w:rsid w:val="00554493"/>
    <w:rsid w:val="00554637"/>
    <w:rsid w:val="0055463B"/>
    <w:rsid w:val="00554917"/>
    <w:rsid w:val="00554EE4"/>
    <w:rsid w:val="00555230"/>
    <w:rsid w:val="005552F3"/>
    <w:rsid w:val="00555583"/>
    <w:rsid w:val="0055566E"/>
    <w:rsid w:val="005556EB"/>
    <w:rsid w:val="00555882"/>
    <w:rsid w:val="00555ACC"/>
    <w:rsid w:val="00555C1C"/>
    <w:rsid w:val="00555CBB"/>
    <w:rsid w:val="00556137"/>
    <w:rsid w:val="005562CA"/>
    <w:rsid w:val="005563C7"/>
    <w:rsid w:val="00556437"/>
    <w:rsid w:val="0055644A"/>
    <w:rsid w:val="0055644C"/>
    <w:rsid w:val="0055686D"/>
    <w:rsid w:val="00556C8A"/>
    <w:rsid w:val="00556DB6"/>
    <w:rsid w:val="00556DEE"/>
    <w:rsid w:val="00556E4A"/>
    <w:rsid w:val="00557287"/>
    <w:rsid w:val="00557420"/>
    <w:rsid w:val="00557B70"/>
    <w:rsid w:val="005602BB"/>
    <w:rsid w:val="00560431"/>
    <w:rsid w:val="005604E0"/>
    <w:rsid w:val="005609FA"/>
    <w:rsid w:val="00560B5A"/>
    <w:rsid w:val="00560CFB"/>
    <w:rsid w:val="00560CFE"/>
    <w:rsid w:val="00560D8A"/>
    <w:rsid w:val="00561302"/>
    <w:rsid w:val="005613EE"/>
    <w:rsid w:val="005619E7"/>
    <w:rsid w:val="00561C2F"/>
    <w:rsid w:val="00562030"/>
    <w:rsid w:val="005625E5"/>
    <w:rsid w:val="00562D77"/>
    <w:rsid w:val="005630AF"/>
    <w:rsid w:val="00563251"/>
    <w:rsid w:val="005638AD"/>
    <w:rsid w:val="00563909"/>
    <w:rsid w:val="00563F74"/>
    <w:rsid w:val="005641D4"/>
    <w:rsid w:val="005647C8"/>
    <w:rsid w:val="00564DD2"/>
    <w:rsid w:val="005653A5"/>
    <w:rsid w:val="005653AF"/>
    <w:rsid w:val="00565F5F"/>
    <w:rsid w:val="005665D6"/>
    <w:rsid w:val="00566C2F"/>
    <w:rsid w:val="00566D39"/>
    <w:rsid w:val="00566E18"/>
    <w:rsid w:val="00566FC5"/>
    <w:rsid w:val="005672CC"/>
    <w:rsid w:val="005672EA"/>
    <w:rsid w:val="00567471"/>
    <w:rsid w:val="00567495"/>
    <w:rsid w:val="00567522"/>
    <w:rsid w:val="0056758B"/>
    <w:rsid w:val="005675A2"/>
    <w:rsid w:val="00567B1A"/>
    <w:rsid w:val="005700CC"/>
    <w:rsid w:val="005702EF"/>
    <w:rsid w:val="00570893"/>
    <w:rsid w:val="005709CD"/>
    <w:rsid w:val="00571169"/>
    <w:rsid w:val="005712B4"/>
    <w:rsid w:val="00571A92"/>
    <w:rsid w:val="00571F26"/>
    <w:rsid w:val="00571F97"/>
    <w:rsid w:val="00572006"/>
    <w:rsid w:val="005721FB"/>
    <w:rsid w:val="005724EF"/>
    <w:rsid w:val="005726DE"/>
    <w:rsid w:val="005726F2"/>
    <w:rsid w:val="0057279C"/>
    <w:rsid w:val="00572854"/>
    <w:rsid w:val="0057286C"/>
    <w:rsid w:val="00572978"/>
    <w:rsid w:val="00572AB7"/>
    <w:rsid w:val="00572BA0"/>
    <w:rsid w:val="00572CCA"/>
    <w:rsid w:val="00572EBA"/>
    <w:rsid w:val="00572EE6"/>
    <w:rsid w:val="005734FF"/>
    <w:rsid w:val="00573752"/>
    <w:rsid w:val="005738D1"/>
    <w:rsid w:val="00573931"/>
    <w:rsid w:val="00574306"/>
    <w:rsid w:val="0057435C"/>
    <w:rsid w:val="00574470"/>
    <w:rsid w:val="00574473"/>
    <w:rsid w:val="00574574"/>
    <w:rsid w:val="005746A2"/>
    <w:rsid w:val="00574728"/>
    <w:rsid w:val="00574B16"/>
    <w:rsid w:val="00574C66"/>
    <w:rsid w:val="00574D54"/>
    <w:rsid w:val="00574F9D"/>
    <w:rsid w:val="005754C4"/>
    <w:rsid w:val="005755E5"/>
    <w:rsid w:val="005755FB"/>
    <w:rsid w:val="0057560B"/>
    <w:rsid w:val="00575C16"/>
    <w:rsid w:val="00576450"/>
    <w:rsid w:val="00576BDF"/>
    <w:rsid w:val="00576C7D"/>
    <w:rsid w:val="00577083"/>
    <w:rsid w:val="00577702"/>
    <w:rsid w:val="00577B88"/>
    <w:rsid w:val="00577E6B"/>
    <w:rsid w:val="00580687"/>
    <w:rsid w:val="005809C9"/>
    <w:rsid w:val="00580DD4"/>
    <w:rsid w:val="00580E24"/>
    <w:rsid w:val="00580F76"/>
    <w:rsid w:val="00581180"/>
    <w:rsid w:val="00581664"/>
    <w:rsid w:val="00581677"/>
    <w:rsid w:val="00581ABC"/>
    <w:rsid w:val="00581BCC"/>
    <w:rsid w:val="00581EA5"/>
    <w:rsid w:val="00582E2C"/>
    <w:rsid w:val="00583776"/>
    <w:rsid w:val="00583996"/>
    <w:rsid w:val="00584078"/>
    <w:rsid w:val="0058418F"/>
    <w:rsid w:val="005844E7"/>
    <w:rsid w:val="00584AF4"/>
    <w:rsid w:val="005855CD"/>
    <w:rsid w:val="005855F6"/>
    <w:rsid w:val="005859CB"/>
    <w:rsid w:val="00585B72"/>
    <w:rsid w:val="00585CD0"/>
    <w:rsid w:val="00585E38"/>
    <w:rsid w:val="005861E2"/>
    <w:rsid w:val="0058665D"/>
    <w:rsid w:val="00586CE5"/>
    <w:rsid w:val="00586F57"/>
    <w:rsid w:val="005870BC"/>
    <w:rsid w:val="00587768"/>
    <w:rsid w:val="00587899"/>
    <w:rsid w:val="0058793B"/>
    <w:rsid w:val="00587984"/>
    <w:rsid w:val="00587C07"/>
    <w:rsid w:val="005908BA"/>
    <w:rsid w:val="00591123"/>
    <w:rsid w:val="0059119E"/>
    <w:rsid w:val="005917B7"/>
    <w:rsid w:val="0059188F"/>
    <w:rsid w:val="005918F2"/>
    <w:rsid w:val="00591E74"/>
    <w:rsid w:val="00592040"/>
    <w:rsid w:val="005922AD"/>
    <w:rsid w:val="00592782"/>
    <w:rsid w:val="005929E5"/>
    <w:rsid w:val="00592DBF"/>
    <w:rsid w:val="00592E3D"/>
    <w:rsid w:val="0059302D"/>
    <w:rsid w:val="00593611"/>
    <w:rsid w:val="005936D1"/>
    <w:rsid w:val="005938ED"/>
    <w:rsid w:val="0059422B"/>
    <w:rsid w:val="00594635"/>
    <w:rsid w:val="00594C61"/>
    <w:rsid w:val="00594EE8"/>
    <w:rsid w:val="00595571"/>
    <w:rsid w:val="00595588"/>
    <w:rsid w:val="00595743"/>
    <w:rsid w:val="00595920"/>
    <w:rsid w:val="00595953"/>
    <w:rsid w:val="00596102"/>
    <w:rsid w:val="00596242"/>
    <w:rsid w:val="005963E6"/>
    <w:rsid w:val="005968E2"/>
    <w:rsid w:val="00596968"/>
    <w:rsid w:val="00596A51"/>
    <w:rsid w:val="00596B65"/>
    <w:rsid w:val="00596BC7"/>
    <w:rsid w:val="00596C38"/>
    <w:rsid w:val="00596D2C"/>
    <w:rsid w:val="00596DBD"/>
    <w:rsid w:val="0059726B"/>
    <w:rsid w:val="00597786"/>
    <w:rsid w:val="00597950"/>
    <w:rsid w:val="00597D10"/>
    <w:rsid w:val="005A0259"/>
    <w:rsid w:val="005A031C"/>
    <w:rsid w:val="005A032A"/>
    <w:rsid w:val="005A05AD"/>
    <w:rsid w:val="005A0A04"/>
    <w:rsid w:val="005A0B4E"/>
    <w:rsid w:val="005A0CC9"/>
    <w:rsid w:val="005A0DC4"/>
    <w:rsid w:val="005A180D"/>
    <w:rsid w:val="005A22E5"/>
    <w:rsid w:val="005A2308"/>
    <w:rsid w:val="005A25AC"/>
    <w:rsid w:val="005A27A6"/>
    <w:rsid w:val="005A2952"/>
    <w:rsid w:val="005A2D52"/>
    <w:rsid w:val="005A2F0D"/>
    <w:rsid w:val="005A3141"/>
    <w:rsid w:val="005A3430"/>
    <w:rsid w:val="005A3701"/>
    <w:rsid w:val="005A4293"/>
    <w:rsid w:val="005A42A5"/>
    <w:rsid w:val="005A4988"/>
    <w:rsid w:val="005A4AA8"/>
    <w:rsid w:val="005A4EB5"/>
    <w:rsid w:val="005A5061"/>
    <w:rsid w:val="005A5493"/>
    <w:rsid w:val="005A552C"/>
    <w:rsid w:val="005A559B"/>
    <w:rsid w:val="005A55FE"/>
    <w:rsid w:val="005A59DE"/>
    <w:rsid w:val="005A5C58"/>
    <w:rsid w:val="005A5DFB"/>
    <w:rsid w:val="005A6BFB"/>
    <w:rsid w:val="005A6C55"/>
    <w:rsid w:val="005A6F9D"/>
    <w:rsid w:val="005A7120"/>
    <w:rsid w:val="005A71D2"/>
    <w:rsid w:val="005A722D"/>
    <w:rsid w:val="005A77B6"/>
    <w:rsid w:val="005A7948"/>
    <w:rsid w:val="005A7DA0"/>
    <w:rsid w:val="005A7E09"/>
    <w:rsid w:val="005B007F"/>
    <w:rsid w:val="005B0592"/>
    <w:rsid w:val="005B05BB"/>
    <w:rsid w:val="005B0611"/>
    <w:rsid w:val="005B0777"/>
    <w:rsid w:val="005B0D46"/>
    <w:rsid w:val="005B160C"/>
    <w:rsid w:val="005B1AB5"/>
    <w:rsid w:val="005B1AF4"/>
    <w:rsid w:val="005B1B16"/>
    <w:rsid w:val="005B1C93"/>
    <w:rsid w:val="005B208E"/>
    <w:rsid w:val="005B234B"/>
    <w:rsid w:val="005B2AB7"/>
    <w:rsid w:val="005B2BD5"/>
    <w:rsid w:val="005B2EA2"/>
    <w:rsid w:val="005B332E"/>
    <w:rsid w:val="005B33D8"/>
    <w:rsid w:val="005B3428"/>
    <w:rsid w:val="005B34A6"/>
    <w:rsid w:val="005B38E2"/>
    <w:rsid w:val="005B3AE5"/>
    <w:rsid w:val="005B3B84"/>
    <w:rsid w:val="005B4237"/>
    <w:rsid w:val="005B45FD"/>
    <w:rsid w:val="005B4620"/>
    <w:rsid w:val="005B48F1"/>
    <w:rsid w:val="005B4909"/>
    <w:rsid w:val="005B4A3B"/>
    <w:rsid w:val="005B4E86"/>
    <w:rsid w:val="005B4ECA"/>
    <w:rsid w:val="005B5113"/>
    <w:rsid w:val="005B59FC"/>
    <w:rsid w:val="005B5B54"/>
    <w:rsid w:val="005B5DD3"/>
    <w:rsid w:val="005B5FE0"/>
    <w:rsid w:val="005B621F"/>
    <w:rsid w:val="005B6DE6"/>
    <w:rsid w:val="005B6F87"/>
    <w:rsid w:val="005B732E"/>
    <w:rsid w:val="005B746A"/>
    <w:rsid w:val="005B761E"/>
    <w:rsid w:val="005B766C"/>
    <w:rsid w:val="005C0921"/>
    <w:rsid w:val="005C0A38"/>
    <w:rsid w:val="005C0F58"/>
    <w:rsid w:val="005C107D"/>
    <w:rsid w:val="005C1F6F"/>
    <w:rsid w:val="005C20AB"/>
    <w:rsid w:val="005C2702"/>
    <w:rsid w:val="005C27C6"/>
    <w:rsid w:val="005C2838"/>
    <w:rsid w:val="005C2865"/>
    <w:rsid w:val="005C30CB"/>
    <w:rsid w:val="005C35EF"/>
    <w:rsid w:val="005C36AC"/>
    <w:rsid w:val="005C383E"/>
    <w:rsid w:val="005C3A89"/>
    <w:rsid w:val="005C4224"/>
    <w:rsid w:val="005C4367"/>
    <w:rsid w:val="005C44F0"/>
    <w:rsid w:val="005C4643"/>
    <w:rsid w:val="005C4CD5"/>
    <w:rsid w:val="005C53F6"/>
    <w:rsid w:val="005C565D"/>
    <w:rsid w:val="005C57D5"/>
    <w:rsid w:val="005C599A"/>
    <w:rsid w:val="005C5BB2"/>
    <w:rsid w:val="005C5C2E"/>
    <w:rsid w:val="005C5E0D"/>
    <w:rsid w:val="005C647A"/>
    <w:rsid w:val="005C68EA"/>
    <w:rsid w:val="005C69BD"/>
    <w:rsid w:val="005C6BCE"/>
    <w:rsid w:val="005C6C86"/>
    <w:rsid w:val="005C7056"/>
    <w:rsid w:val="005C7273"/>
    <w:rsid w:val="005C7852"/>
    <w:rsid w:val="005C7A07"/>
    <w:rsid w:val="005C7C3F"/>
    <w:rsid w:val="005C7D8B"/>
    <w:rsid w:val="005C7DCB"/>
    <w:rsid w:val="005C7E50"/>
    <w:rsid w:val="005D00E5"/>
    <w:rsid w:val="005D0371"/>
    <w:rsid w:val="005D04F4"/>
    <w:rsid w:val="005D0803"/>
    <w:rsid w:val="005D0AD2"/>
    <w:rsid w:val="005D0B1C"/>
    <w:rsid w:val="005D0E0D"/>
    <w:rsid w:val="005D110A"/>
    <w:rsid w:val="005D1277"/>
    <w:rsid w:val="005D163E"/>
    <w:rsid w:val="005D171E"/>
    <w:rsid w:val="005D1764"/>
    <w:rsid w:val="005D19F2"/>
    <w:rsid w:val="005D1A1F"/>
    <w:rsid w:val="005D1B20"/>
    <w:rsid w:val="005D1C14"/>
    <w:rsid w:val="005D1D62"/>
    <w:rsid w:val="005D2271"/>
    <w:rsid w:val="005D250A"/>
    <w:rsid w:val="005D2C25"/>
    <w:rsid w:val="005D2DFC"/>
    <w:rsid w:val="005D2FE1"/>
    <w:rsid w:val="005D3304"/>
    <w:rsid w:val="005D3415"/>
    <w:rsid w:val="005D3601"/>
    <w:rsid w:val="005D374C"/>
    <w:rsid w:val="005D390F"/>
    <w:rsid w:val="005D3918"/>
    <w:rsid w:val="005D39CC"/>
    <w:rsid w:val="005D3AB1"/>
    <w:rsid w:val="005D3DD6"/>
    <w:rsid w:val="005D4191"/>
    <w:rsid w:val="005D48C7"/>
    <w:rsid w:val="005D5585"/>
    <w:rsid w:val="005D55A4"/>
    <w:rsid w:val="005D569F"/>
    <w:rsid w:val="005D58AE"/>
    <w:rsid w:val="005D5A53"/>
    <w:rsid w:val="005D5C29"/>
    <w:rsid w:val="005D5E3E"/>
    <w:rsid w:val="005D5E4E"/>
    <w:rsid w:val="005D5E72"/>
    <w:rsid w:val="005D6173"/>
    <w:rsid w:val="005D62C2"/>
    <w:rsid w:val="005D671C"/>
    <w:rsid w:val="005D68FF"/>
    <w:rsid w:val="005D6EA0"/>
    <w:rsid w:val="005D6EB7"/>
    <w:rsid w:val="005D781E"/>
    <w:rsid w:val="005D787E"/>
    <w:rsid w:val="005D7B5E"/>
    <w:rsid w:val="005D7B70"/>
    <w:rsid w:val="005D7C01"/>
    <w:rsid w:val="005D7E45"/>
    <w:rsid w:val="005D7F3C"/>
    <w:rsid w:val="005E0549"/>
    <w:rsid w:val="005E05E4"/>
    <w:rsid w:val="005E0602"/>
    <w:rsid w:val="005E0653"/>
    <w:rsid w:val="005E06B1"/>
    <w:rsid w:val="005E08E2"/>
    <w:rsid w:val="005E08F7"/>
    <w:rsid w:val="005E0992"/>
    <w:rsid w:val="005E0D3E"/>
    <w:rsid w:val="005E0EA0"/>
    <w:rsid w:val="005E0F9B"/>
    <w:rsid w:val="005E1040"/>
    <w:rsid w:val="005E133C"/>
    <w:rsid w:val="005E1461"/>
    <w:rsid w:val="005E1799"/>
    <w:rsid w:val="005E234C"/>
    <w:rsid w:val="005E2AF9"/>
    <w:rsid w:val="005E2C06"/>
    <w:rsid w:val="005E2D12"/>
    <w:rsid w:val="005E2DE4"/>
    <w:rsid w:val="005E3168"/>
    <w:rsid w:val="005E377C"/>
    <w:rsid w:val="005E3866"/>
    <w:rsid w:val="005E3F40"/>
    <w:rsid w:val="005E43C6"/>
    <w:rsid w:val="005E45EF"/>
    <w:rsid w:val="005E4757"/>
    <w:rsid w:val="005E49D9"/>
    <w:rsid w:val="005E4AB8"/>
    <w:rsid w:val="005E4CE4"/>
    <w:rsid w:val="005E5030"/>
    <w:rsid w:val="005E509A"/>
    <w:rsid w:val="005E5389"/>
    <w:rsid w:val="005E5511"/>
    <w:rsid w:val="005E56D1"/>
    <w:rsid w:val="005E5CFD"/>
    <w:rsid w:val="005E5FB5"/>
    <w:rsid w:val="005E6A63"/>
    <w:rsid w:val="005E6A73"/>
    <w:rsid w:val="005E71EE"/>
    <w:rsid w:val="005E758E"/>
    <w:rsid w:val="005E772C"/>
    <w:rsid w:val="005F0094"/>
    <w:rsid w:val="005F0223"/>
    <w:rsid w:val="005F0351"/>
    <w:rsid w:val="005F03A3"/>
    <w:rsid w:val="005F0B36"/>
    <w:rsid w:val="005F11E3"/>
    <w:rsid w:val="005F13F4"/>
    <w:rsid w:val="005F142E"/>
    <w:rsid w:val="005F197B"/>
    <w:rsid w:val="005F1B29"/>
    <w:rsid w:val="005F1B83"/>
    <w:rsid w:val="005F2115"/>
    <w:rsid w:val="005F2CA4"/>
    <w:rsid w:val="005F2CEE"/>
    <w:rsid w:val="005F3052"/>
    <w:rsid w:val="005F3449"/>
    <w:rsid w:val="005F345B"/>
    <w:rsid w:val="005F3532"/>
    <w:rsid w:val="005F3A05"/>
    <w:rsid w:val="005F3EBA"/>
    <w:rsid w:val="005F3F00"/>
    <w:rsid w:val="005F43A2"/>
    <w:rsid w:val="005F487C"/>
    <w:rsid w:val="005F4B75"/>
    <w:rsid w:val="005F4FA8"/>
    <w:rsid w:val="005F509D"/>
    <w:rsid w:val="005F5922"/>
    <w:rsid w:val="005F6491"/>
    <w:rsid w:val="005F65B1"/>
    <w:rsid w:val="005F6677"/>
    <w:rsid w:val="005F687C"/>
    <w:rsid w:val="005F68F7"/>
    <w:rsid w:val="005F6AA4"/>
    <w:rsid w:val="005F719F"/>
    <w:rsid w:val="005F7320"/>
    <w:rsid w:val="005F75A0"/>
    <w:rsid w:val="005F7729"/>
    <w:rsid w:val="005F79B3"/>
    <w:rsid w:val="005F7A01"/>
    <w:rsid w:val="006000D2"/>
    <w:rsid w:val="0060048A"/>
    <w:rsid w:val="00600651"/>
    <w:rsid w:val="006006C5"/>
    <w:rsid w:val="0060074E"/>
    <w:rsid w:val="00600C8A"/>
    <w:rsid w:val="00600EA9"/>
    <w:rsid w:val="00601339"/>
    <w:rsid w:val="00601B74"/>
    <w:rsid w:val="00601E7F"/>
    <w:rsid w:val="00601FE4"/>
    <w:rsid w:val="00602255"/>
    <w:rsid w:val="0060252A"/>
    <w:rsid w:val="006025CC"/>
    <w:rsid w:val="0060274C"/>
    <w:rsid w:val="00602839"/>
    <w:rsid w:val="00602B2D"/>
    <w:rsid w:val="006031D4"/>
    <w:rsid w:val="006037B7"/>
    <w:rsid w:val="0060384B"/>
    <w:rsid w:val="00603896"/>
    <w:rsid w:val="00603D4C"/>
    <w:rsid w:val="00603EBD"/>
    <w:rsid w:val="00603EE5"/>
    <w:rsid w:val="0060416F"/>
    <w:rsid w:val="006041B6"/>
    <w:rsid w:val="006041F7"/>
    <w:rsid w:val="00604695"/>
    <w:rsid w:val="00604707"/>
    <w:rsid w:val="0060488D"/>
    <w:rsid w:val="006049C1"/>
    <w:rsid w:val="0060541E"/>
    <w:rsid w:val="00605C23"/>
    <w:rsid w:val="00605CDE"/>
    <w:rsid w:val="00606AF3"/>
    <w:rsid w:val="00606F76"/>
    <w:rsid w:val="00607040"/>
    <w:rsid w:val="006074E7"/>
    <w:rsid w:val="00607839"/>
    <w:rsid w:val="0060794D"/>
    <w:rsid w:val="00607AD7"/>
    <w:rsid w:val="00607B38"/>
    <w:rsid w:val="00607BE9"/>
    <w:rsid w:val="00607E4D"/>
    <w:rsid w:val="00607E53"/>
    <w:rsid w:val="006101D1"/>
    <w:rsid w:val="0061031D"/>
    <w:rsid w:val="00610573"/>
    <w:rsid w:val="006106DC"/>
    <w:rsid w:val="00610D85"/>
    <w:rsid w:val="0061105F"/>
    <w:rsid w:val="0061121C"/>
    <w:rsid w:val="00611670"/>
    <w:rsid w:val="00611C17"/>
    <w:rsid w:val="00611F0D"/>
    <w:rsid w:val="00612283"/>
    <w:rsid w:val="006122F7"/>
    <w:rsid w:val="006127D7"/>
    <w:rsid w:val="0061311F"/>
    <w:rsid w:val="0061368C"/>
    <w:rsid w:val="006136C1"/>
    <w:rsid w:val="00613F96"/>
    <w:rsid w:val="00613FBD"/>
    <w:rsid w:val="00614236"/>
    <w:rsid w:val="00614295"/>
    <w:rsid w:val="00614764"/>
    <w:rsid w:val="00614846"/>
    <w:rsid w:val="00614C9F"/>
    <w:rsid w:val="00614DAD"/>
    <w:rsid w:val="00614E66"/>
    <w:rsid w:val="00615430"/>
    <w:rsid w:val="00615824"/>
    <w:rsid w:val="006158AC"/>
    <w:rsid w:val="00615F3C"/>
    <w:rsid w:val="006160B5"/>
    <w:rsid w:val="00616121"/>
    <w:rsid w:val="006163EB"/>
    <w:rsid w:val="00616B2E"/>
    <w:rsid w:val="00616F92"/>
    <w:rsid w:val="00616FCD"/>
    <w:rsid w:val="006170C8"/>
    <w:rsid w:val="006176E1"/>
    <w:rsid w:val="00617B48"/>
    <w:rsid w:val="00617F5D"/>
    <w:rsid w:val="006200E0"/>
    <w:rsid w:val="006203A9"/>
    <w:rsid w:val="006203AC"/>
    <w:rsid w:val="006206AA"/>
    <w:rsid w:val="00620709"/>
    <w:rsid w:val="00620CFE"/>
    <w:rsid w:val="0062150D"/>
    <w:rsid w:val="0062159D"/>
    <w:rsid w:val="00621CFD"/>
    <w:rsid w:val="006224B3"/>
    <w:rsid w:val="006229FE"/>
    <w:rsid w:val="00622A04"/>
    <w:rsid w:val="00622F38"/>
    <w:rsid w:val="00622F70"/>
    <w:rsid w:val="0062329C"/>
    <w:rsid w:val="006233A4"/>
    <w:rsid w:val="00623806"/>
    <w:rsid w:val="00624119"/>
    <w:rsid w:val="00624154"/>
    <w:rsid w:val="0062418D"/>
    <w:rsid w:val="006244A3"/>
    <w:rsid w:val="00624506"/>
    <w:rsid w:val="00624621"/>
    <w:rsid w:val="006249AF"/>
    <w:rsid w:val="00624E2A"/>
    <w:rsid w:val="00625240"/>
    <w:rsid w:val="00625557"/>
    <w:rsid w:val="006258D3"/>
    <w:rsid w:val="00625B1F"/>
    <w:rsid w:val="00625BB7"/>
    <w:rsid w:val="00625E3C"/>
    <w:rsid w:val="00625E9E"/>
    <w:rsid w:val="00625F56"/>
    <w:rsid w:val="00626778"/>
    <w:rsid w:val="0062681F"/>
    <w:rsid w:val="00626864"/>
    <w:rsid w:val="00626D2E"/>
    <w:rsid w:val="006273E8"/>
    <w:rsid w:val="006278AE"/>
    <w:rsid w:val="00627DFF"/>
    <w:rsid w:val="0063007F"/>
    <w:rsid w:val="0063010E"/>
    <w:rsid w:val="0063056D"/>
    <w:rsid w:val="00630703"/>
    <w:rsid w:val="00630931"/>
    <w:rsid w:val="0063117B"/>
    <w:rsid w:val="006314B0"/>
    <w:rsid w:val="0063160B"/>
    <w:rsid w:val="0063177D"/>
    <w:rsid w:val="00631965"/>
    <w:rsid w:val="00631CA9"/>
    <w:rsid w:val="00631E1B"/>
    <w:rsid w:val="0063206C"/>
    <w:rsid w:val="006320BF"/>
    <w:rsid w:val="00632340"/>
    <w:rsid w:val="0063262B"/>
    <w:rsid w:val="0063267E"/>
    <w:rsid w:val="0063309E"/>
    <w:rsid w:val="0063316B"/>
    <w:rsid w:val="00633400"/>
    <w:rsid w:val="00633547"/>
    <w:rsid w:val="006342A1"/>
    <w:rsid w:val="006343BD"/>
    <w:rsid w:val="00634708"/>
    <w:rsid w:val="00634DB5"/>
    <w:rsid w:val="0063506A"/>
    <w:rsid w:val="0063535D"/>
    <w:rsid w:val="00635869"/>
    <w:rsid w:val="00635F16"/>
    <w:rsid w:val="00635F1E"/>
    <w:rsid w:val="00635F47"/>
    <w:rsid w:val="006361E6"/>
    <w:rsid w:val="00636945"/>
    <w:rsid w:val="00636B69"/>
    <w:rsid w:val="00636F2A"/>
    <w:rsid w:val="0063713F"/>
    <w:rsid w:val="006372B2"/>
    <w:rsid w:val="006373E3"/>
    <w:rsid w:val="00637B63"/>
    <w:rsid w:val="00637DB2"/>
    <w:rsid w:val="00640224"/>
    <w:rsid w:val="00640393"/>
    <w:rsid w:val="006403C1"/>
    <w:rsid w:val="00640B60"/>
    <w:rsid w:val="00640E9A"/>
    <w:rsid w:val="00640F75"/>
    <w:rsid w:val="00641256"/>
    <w:rsid w:val="006412C8"/>
    <w:rsid w:val="006412F9"/>
    <w:rsid w:val="006414E2"/>
    <w:rsid w:val="00641623"/>
    <w:rsid w:val="006416ED"/>
    <w:rsid w:val="0064179C"/>
    <w:rsid w:val="00641AD2"/>
    <w:rsid w:val="00641B5C"/>
    <w:rsid w:val="00641D16"/>
    <w:rsid w:val="00641D47"/>
    <w:rsid w:val="00641D5C"/>
    <w:rsid w:val="00642411"/>
    <w:rsid w:val="0064244A"/>
    <w:rsid w:val="006425CD"/>
    <w:rsid w:val="006425D5"/>
    <w:rsid w:val="00642603"/>
    <w:rsid w:val="006427BE"/>
    <w:rsid w:val="00642983"/>
    <w:rsid w:val="00642A26"/>
    <w:rsid w:val="00642BCD"/>
    <w:rsid w:val="006438EB"/>
    <w:rsid w:val="0064392C"/>
    <w:rsid w:val="006439B3"/>
    <w:rsid w:val="00643BB2"/>
    <w:rsid w:val="00643D06"/>
    <w:rsid w:val="006446ED"/>
    <w:rsid w:val="00644B7D"/>
    <w:rsid w:val="00644B9F"/>
    <w:rsid w:val="00644E52"/>
    <w:rsid w:val="00644F68"/>
    <w:rsid w:val="00645271"/>
    <w:rsid w:val="00645436"/>
    <w:rsid w:val="006456E6"/>
    <w:rsid w:val="00645F9B"/>
    <w:rsid w:val="0064627D"/>
    <w:rsid w:val="006462DC"/>
    <w:rsid w:val="00646391"/>
    <w:rsid w:val="00646453"/>
    <w:rsid w:val="006464B8"/>
    <w:rsid w:val="00646ED8"/>
    <w:rsid w:val="006470B1"/>
    <w:rsid w:val="006471AE"/>
    <w:rsid w:val="006475EB"/>
    <w:rsid w:val="00647CC8"/>
    <w:rsid w:val="00647E38"/>
    <w:rsid w:val="00647E9C"/>
    <w:rsid w:val="00647F79"/>
    <w:rsid w:val="00647FAE"/>
    <w:rsid w:val="00650298"/>
    <w:rsid w:val="006505A7"/>
    <w:rsid w:val="00650A49"/>
    <w:rsid w:val="00650D31"/>
    <w:rsid w:val="00650E5A"/>
    <w:rsid w:val="00650EF5"/>
    <w:rsid w:val="0065110B"/>
    <w:rsid w:val="00651216"/>
    <w:rsid w:val="0065137B"/>
    <w:rsid w:val="00651807"/>
    <w:rsid w:val="00651873"/>
    <w:rsid w:val="00651BB0"/>
    <w:rsid w:val="00651BE7"/>
    <w:rsid w:val="00651CEC"/>
    <w:rsid w:val="00651E23"/>
    <w:rsid w:val="00652116"/>
    <w:rsid w:val="006521B7"/>
    <w:rsid w:val="00652D36"/>
    <w:rsid w:val="00653A0E"/>
    <w:rsid w:val="00653E1C"/>
    <w:rsid w:val="00654076"/>
    <w:rsid w:val="0065423F"/>
    <w:rsid w:val="0065473B"/>
    <w:rsid w:val="006547EA"/>
    <w:rsid w:val="00654A1B"/>
    <w:rsid w:val="00655213"/>
    <w:rsid w:val="00655556"/>
    <w:rsid w:val="006555AF"/>
    <w:rsid w:val="00655E30"/>
    <w:rsid w:val="00655F54"/>
    <w:rsid w:val="006562F0"/>
    <w:rsid w:val="0065697B"/>
    <w:rsid w:val="00657222"/>
    <w:rsid w:val="0065767A"/>
    <w:rsid w:val="00660324"/>
    <w:rsid w:val="006608D0"/>
    <w:rsid w:val="00660A9D"/>
    <w:rsid w:val="00660DCC"/>
    <w:rsid w:val="006613A0"/>
    <w:rsid w:val="006615DE"/>
    <w:rsid w:val="006622C8"/>
    <w:rsid w:val="0066262E"/>
    <w:rsid w:val="00662F4F"/>
    <w:rsid w:val="006630CC"/>
    <w:rsid w:val="006633DE"/>
    <w:rsid w:val="00663410"/>
    <w:rsid w:val="006635FA"/>
    <w:rsid w:val="00663A99"/>
    <w:rsid w:val="00663C09"/>
    <w:rsid w:val="00664804"/>
    <w:rsid w:val="00664B74"/>
    <w:rsid w:val="00664B8A"/>
    <w:rsid w:val="00664C65"/>
    <w:rsid w:val="006652E3"/>
    <w:rsid w:val="006654C2"/>
    <w:rsid w:val="006654E0"/>
    <w:rsid w:val="0066553E"/>
    <w:rsid w:val="00665C31"/>
    <w:rsid w:val="00665EAE"/>
    <w:rsid w:val="0066622D"/>
    <w:rsid w:val="0066659F"/>
    <w:rsid w:val="00666B1E"/>
    <w:rsid w:val="00666BF6"/>
    <w:rsid w:val="00666D63"/>
    <w:rsid w:val="00666D9B"/>
    <w:rsid w:val="00667086"/>
    <w:rsid w:val="006677F4"/>
    <w:rsid w:val="00667DA3"/>
    <w:rsid w:val="00667ECF"/>
    <w:rsid w:val="00670083"/>
    <w:rsid w:val="00670115"/>
    <w:rsid w:val="006708A7"/>
    <w:rsid w:val="00670909"/>
    <w:rsid w:val="00670EEE"/>
    <w:rsid w:val="00670F41"/>
    <w:rsid w:val="0067106C"/>
    <w:rsid w:val="00671196"/>
    <w:rsid w:val="006711C7"/>
    <w:rsid w:val="00671377"/>
    <w:rsid w:val="006721F0"/>
    <w:rsid w:val="006722E2"/>
    <w:rsid w:val="0067265C"/>
    <w:rsid w:val="00672B84"/>
    <w:rsid w:val="006736D0"/>
    <w:rsid w:val="0067374B"/>
    <w:rsid w:val="00673878"/>
    <w:rsid w:val="00673934"/>
    <w:rsid w:val="006740CD"/>
    <w:rsid w:val="00674227"/>
    <w:rsid w:val="00674652"/>
    <w:rsid w:val="006748E6"/>
    <w:rsid w:val="00674A77"/>
    <w:rsid w:val="00674ED6"/>
    <w:rsid w:val="00675024"/>
    <w:rsid w:val="00675263"/>
    <w:rsid w:val="006754A9"/>
    <w:rsid w:val="006754BC"/>
    <w:rsid w:val="006756CE"/>
    <w:rsid w:val="0067572C"/>
    <w:rsid w:val="00675ED6"/>
    <w:rsid w:val="006762E9"/>
    <w:rsid w:val="00676E2E"/>
    <w:rsid w:val="006772BB"/>
    <w:rsid w:val="00677331"/>
    <w:rsid w:val="0067757B"/>
    <w:rsid w:val="006777CD"/>
    <w:rsid w:val="0067796A"/>
    <w:rsid w:val="006779B9"/>
    <w:rsid w:val="00677AD6"/>
    <w:rsid w:val="00677F27"/>
    <w:rsid w:val="00677FD3"/>
    <w:rsid w:val="0068049B"/>
    <w:rsid w:val="006806C6"/>
    <w:rsid w:val="006807CE"/>
    <w:rsid w:val="006808E6"/>
    <w:rsid w:val="00680A92"/>
    <w:rsid w:val="00680BAC"/>
    <w:rsid w:val="00680BBC"/>
    <w:rsid w:val="00680C64"/>
    <w:rsid w:val="00680FFC"/>
    <w:rsid w:val="00681201"/>
    <w:rsid w:val="00681D04"/>
    <w:rsid w:val="0068202D"/>
    <w:rsid w:val="0068204F"/>
    <w:rsid w:val="00682349"/>
    <w:rsid w:val="00682476"/>
    <w:rsid w:val="006827D1"/>
    <w:rsid w:val="00682E04"/>
    <w:rsid w:val="00682F02"/>
    <w:rsid w:val="00682FC0"/>
    <w:rsid w:val="006832E9"/>
    <w:rsid w:val="00683318"/>
    <w:rsid w:val="00683360"/>
    <w:rsid w:val="0068352C"/>
    <w:rsid w:val="006835AE"/>
    <w:rsid w:val="00683BCD"/>
    <w:rsid w:val="00683E14"/>
    <w:rsid w:val="00684393"/>
    <w:rsid w:val="006843A3"/>
    <w:rsid w:val="00684404"/>
    <w:rsid w:val="0068457D"/>
    <w:rsid w:val="00684702"/>
    <w:rsid w:val="00684831"/>
    <w:rsid w:val="00684B18"/>
    <w:rsid w:val="0068633C"/>
    <w:rsid w:val="00686564"/>
    <w:rsid w:val="00686CC4"/>
    <w:rsid w:val="006872AB"/>
    <w:rsid w:val="0068777A"/>
    <w:rsid w:val="00687BC9"/>
    <w:rsid w:val="00687CBC"/>
    <w:rsid w:val="00690045"/>
    <w:rsid w:val="00690230"/>
    <w:rsid w:val="0069023C"/>
    <w:rsid w:val="00690646"/>
    <w:rsid w:val="0069070C"/>
    <w:rsid w:val="00690B21"/>
    <w:rsid w:val="006911BA"/>
    <w:rsid w:val="006919F7"/>
    <w:rsid w:val="00691AC2"/>
    <w:rsid w:val="00691E84"/>
    <w:rsid w:val="0069217B"/>
    <w:rsid w:val="006924B3"/>
    <w:rsid w:val="00693155"/>
    <w:rsid w:val="006931ED"/>
    <w:rsid w:val="006932C0"/>
    <w:rsid w:val="0069341C"/>
    <w:rsid w:val="006936FD"/>
    <w:rsid w:val="00693A80"/>
    <w:rsid w:val="00693DF6"/>
    <w:rsid w:val="00693E4D"/>
    <w:rsid w:val="006946E6"/>
    <w:rsid w:val="006948A8"/>
    <w:rsid w:val="00694C44"/>
    <w:rsid w:val="00695330"/>
    <w:rsid w:val="0069538C"/>
    <w:rsid w:val="00695A96"/>
    <w:rsid w:val="00695F02"/>
    <w:rsid w:val="006964D5"/>
    <w:rsid w:val="00696552"/>
    <w:rsid w:val="0069698E"/>
    <w:rsid w:val="00696E42"/>
    <w:rsid w:val="006976AB"/>
    <w:rsid w:val="006977CF"/>
    <w:rsid w:val="00697F1F"/>
    <w:rsid w:val="00697F52"/>
    <w:rsid w:val="006A0142"/>
    <w:rsid w:val="006A0171"/>
    <w:rsid w:val="006A0496"/>
    <w:rsid w:val="006A0E36"/>
    <w:rsid w:val="006A13A4"/>
    <w:rsid w:val="006A1508"/>
    <w:rsid w:val="006A175E"/>
    <w:rsid w:val="006A2A8B"/>
    <w:rsid w:val="006A3622"/>
    <w:rsid w:val="006A39A4"/>
    <w:rsid w:val="006A3EC3"/>
    <w:rsid w:val="006A4049"/>
    <w:rsid w:val="006A41C0"/>
    <w:rsid w:val="006A439F"/>
    <w:rsid w:val="006A44B6"/>
    <w:rsid w:val="006A491D"/>
    <w:rsid w:val="006A4A5A"/>
    <w:rsid w:val="006A55C0"/>
    <w:rsid w:val="006A5FEF"/>
    <w:rsid w:val="006A6042"/>
    <w:rsid w:val="006A6592"/>
    <w:rsid w:val="006A671F"/>
    <w:rsid w:val="006A6A01"/>
    <w:rsid w:val="006A7757"/>
    <w:rsid w:val="006A781D"/>
    <w:rsid w:val="006A7AC8"/>
    <w:rsid w:val="006B02EB"/>
    <w:rsid w:val="006B032D"/>
    <w:rsid w:val="006B082C"/>
    <w:rsid w:val="006B0AE7"/>
    <w:rsid w:val="006B0F07"/>
    <w:rsid w:val="006B1791"/>
    <w:rsid w:val="006B17CF"/>
    <w:rsid w:val="006B27DC"/>
    <w:rsid w:val="006B2E5B"/>
    <w:rsid w:val="006B2F8F"/>
    <w:rsid w:val="006B3114"/>
    <w:rsid w:val="006B317A"/>
    <w:rsid w:val="006B3D51"/>
    <w:rsid w:val="006B3D58"/>
    <w:rsid w:val="006B414B"/>
    <w:rsid w:val="006B44A8"/>
    <w:rsid w:val="006B4D5E"/>
    <w:rsid w:val="006B4D97"/>
    <w:rsid w:val="006B5057"/>
    <w:rsid w:val="006B51E2"/>
    <w:rsid w:val="006B521D"/>
    <w:rsid w:val="006B52B3"/>
    <w:rsid w:val="006B54B1"/>
    <w:rsid w:val="006B5EAA"/>
    <w:rsid w:val="006B606B"/>
    <w:rsid w:val="006B6385"/>
    <w:rsid w:val="006B646C"/>
    <w:rsid w:val="006B664F"/>
    <w:rsid w:val="006B6EDF"/>
    <w:rsid w:val="006B6EF8"/>
    <w:rsid w:val="006B73A5"/>
    <w:rsid w:val="006B7782"/>
    <w:rsid w:val="006B790C"/>
    <w:rsid w:val="006B79B3"/>
    <w:rsid w:val="006B7A8F"/>
    <w:rsid w:val="006B7DED"/>
    <w:rsid w:val="006C0030"/>
    <w:rsid w:val="006C0403"/>
    <w:rsid w:val="006C0994"/>
    <w:rsid w:val="006C0E03"/>
    <w:rsid w:val="006C0E82"/>
    <w:rsid w:val="006C13F5"/>
    <w:rsid w:val="006C1CD4"/>
    <w:rsid w:val="006C1EE9"/>
    <w:rsid w:val="006C2AE9"/>
    <w:rsid w:val="006C31EC"/>
    <w:rsid w:val="006C3329"/>
    <w:rsid w:val="006C3411"/>
    <w:rsid w:val="006C3AD5"/>
    <w:rsid w:val="006C3FB5"/>
    <w:rsid w:val="006C4065"/>
    <w:rsid w:val="006C40C3"/>
    <w:rsid w:val="006C41C7"/>
    <w:rsid w:val="006C4559"/>
    <w:rsid w:val="006C4642"/>
    <w:rsid w:val="006C4683"/>
    <w:rsid w:val="006C5001"/>
    <w:rsid w:val="006C50F2"/>
    <w:rsid w:val="006C5394"/>
    <w:rsid w:val="006C5CE6"/>
    <w:rsid w:val="006C5D0A"/>
    <w:rsid w:val="006C6029"/>
    <w:rsid w:val="006C61E2"/>
    <w:rsid w:val="006C6290"/>
    <w:rsid w:val="006C657A"/>
    <w:rsid w:val="006C66C4"/>
    <w:rsid w:val="006C67AC"/>
    <w:rsid w:val="006C68A5"/>
    <w:rsid w:val="006C6C24"/>
    <w:rsid w:val="006C78D6"/>
    <w:rsid w:val="006C7A3C"/>
    <w:rsid w:val="006C7B88"/>
    <w:rsid w:val="006C7E92"/>
    <w:rsid w:val="006D0246"/>
    <w:rsid w:val="006D0759"/>
    <w:rsid w:val="006D0967"/>
    <w:rsid w:val="006D0E1C"/>
    <w:rsid w:val="006D10A8"/>
    <w:rsid w:val="006D1130"/>
    <w:rsid w:val="006D1212"/>
    <w:rsid w:val="006D18F0"/>
    <w:rsid w:val="006D1972"/>
    <w:rsid w:val="006D1B81"/>
    <w:rsid w:val="006D1F9D"/>
    <w:rsid w:val="006D22EA"/>
    <w:rsid w:val="006D24B4"/>
    <w:rsid w:val="006D2836"/>
    <w:rsid w:val="006D2BBF"/>
    <w:rsid w:val="006D3032"/>
    <w:rsid w:val="006D383B"/>
    <w:rsid w:val="006D41D1"/>
    <w:rsid w:val="006D43AF"/>
    <w:rsid w:val="006D51ED"/>
    <w:rsid w:val="006D53BF"/>
    <w:rsid w:val="006D553E"/>
    <w:rsid w:val="006D5BC3"/>
    <w:rsid w:val="006D5BCC"/>
    <w:rsid w:val="006D5C05"/>
    <w:rsid w:val="006D5D49"/>
    <w:rsid w:val="006D6214"/>
    <w:rsid w:val="006D6589"/>
    <w:rsid w:val="006D699B"/>
    <w:rsid w:val="006D6A39"/>
    <w:rsid w:val="006D6DEB"/>
    <w:rsid w:val="006D6E1E"/>
    <w:rsid w:val="006D73B2"/>
    <w:rsid w:val="006D73E6"/>
    <w:rsid w:val="006D7A9F"/>
    <w:rsid w:val="006D7CEA"/>
    <w:rsid w:val="006D7DC9"/>
    <w:rsid w:val="006D7FC1"/>
    <w:rsid w:val="006E02E9"/>
    <w:rsid w:val="006E033B"/>
    <w:rsid w:val="006E0709"/>
    <w:rsid w:val="006E0967"/>
    <w:rsid w:val="006E1059"/>
    <w:rsid w:val="006E11A3"/>
    <w:rsid w:val="006E147E"/>
    <w:rsid w:val="006E2014"/>
    <w:rsid w:val="006E23C3"/>
    <w:rsid w:val="006E2983"/>
    <w:rsid w:val="006E2EDC"/>
    <w:rsid w:val="006E31EA"/>
    <w:rsid w:val="006E351C"/>
    <w:rsid w:val="006E35C8"/>
    <w:rsid w:val="006E3CF0"/>
    <w:rsid w:val="006E3E21"/>
    <w:rsid w:val="006E4139"/>
    <w:rsid w:val="006E4724"/>
    <w:rsid w:val="006E4822"/>
    <w:rsid w:val="006E4850"/>
    <w:rsid w:val="006E4C29"/>
    <w:rsid w:val="006E4F9A"/>
    <w:rsid w:val="006E5074"/>
    <w:rsid w:val="006E5453"/>
    <w:rsid w:val="006E5479"/>
    <w:rsid w:val="006E59E4"/>
    <w:rsid w:val="006E5A71"/>
    <w:rsid w:val="006E5C0A"/>
    <w:rsid w:val="006E5F74"/>
    <w:rsid w:val="006E6964"/>
    <w:rsid w:val="006E6AF5"/>
    <w:rsid w:val="006E6B65"/>
    <w:rsid w:val="006E6BF9"/>
    <w:rsid w:val="006E705C"/>
    <w:rsid w:val="006E7420"/>
    <w:rsid w:val="006E7BF9"/>
    <w:rsid w:val="006E7F4D"/>
    <w:rsid w:val="006E7FEB"/>
    <w:rsid w:val="006F049C"/>
    <w:rsid w:val="006F075D"/>
    <w:rsid w:val="006F104C"/>
    <w:rsid w:val="006F130C"/>
    <w:rsid w:val="006F16B0"/>
    <w:rsid w:val="006F1AF8"/>
    <w:rsid w:val="006F1D39"/>
    <w:rsid w:val="006F1E2E"/>
    <w:rsid w:val="006F214F"/>
    <w:rsid w:val="006F2427"/>
    <w:rsid w:val="006F25A4"/>
    <w:rsid w:val="006F264D"/>
    <w:rsid w:val="006F2724"/>
    <w:rsid w:val="006F2B17"/>
    <w:rsid w:val="006F2F8A"/>
    <w:rsid w:val="006F3076"/>
    <w:rsid w:val="006F32AF"/>
    <w:rsid w:val="006F33D5"/>
    <w:rsid w:val="006F3495"/>
    <w:rsid w:val="006F3699"/>
    <w:rsid w:val="006F36E1"/>
    <w:rsid w:val="006F3995"/>
    <w:rsid w:val="006F3A5D"/>
    <w:rsid w:val="006F3E39"/>
    <w:rsid w:val="006F3E72"/>
    <w:rsid w:val="006F3FB2"/>
    <w:rsid w:val="006F4511"/>
    <w:rsid w:val="006F4A73"/>
    <w:rsid w:val="006F51E0"/>
    <w:rsid w:val="006F539F"/>
    <w:rsid w:val="006F55D0"/>
    <w:rsid w:val="006F5D70"/>
    <w:rsid w:val="006F5E2B"/>
    <w:rsid w:val="006F5ECC"/>
    <w:rsid w:val="006F6077"/>
    <w:rsid w:val="006F60FB"/>
    <w:rsid w:val="006F661E"/>
    <w:rsid w:val="006F66BE"/>
    <w:rsid w:val="006F67EC"/>
    <w:rsid w:val="006F683A"/>
    <w:rsid w:val="006F6A83"/>
    <w:rsid w:val="006F6B7A"/>
    <w:rsid w:val="006F6C63"/>
    <w:rsid w:val="006F6F70"/>
    <w:rsid w:val="006F7148"/>
    <w:rsid w:val="006F7386"/>
    <w:rsid w:val="006F751D"/>
    <w:rsid w:val="006F7780"/>
    <w:rsid w:val="006F789D"/>
    <w:rsid w:val="006F799F"/>
    <w:rsid w:val="006F79A7"/>
    <w:rsid w:val="00700653"/>
    <w:rsid w:val="00700F1B"/>
    <w:rsid w:val="00701031"/>
    <w:rsid w:val="0070119B"/>
    <w:rsid w:val="007014D2"/>
    <w:rsid w:val="00701644"/>
    <w:rsid w:val="0070176D"/>
    <w:rsid w:val="00701E5A"/>
    <w:rsid w:val="00702056"/>
    <w:rsid w:val="00702094"/>
    <w:rsid w:val="00702547"/>
    <w:rsid w:val="0070285F"/>
    <w:rsid w:val="0070296D"/>
    <w:rsid w:val="007032BE"/>
    <w:rsid w:val="007038A8"/>
    <w:rsid w:val="0070442B"/>
    <w:rsid w:val="00704615"/>
    <w:rsid w:val="00704793"/>
    <w:rsid w:val="00704892"/>
    <w:rsid w:val="00704AA2"/>
    <w:rsid w:val="00704EA5"/>
    <w:rsid w:val="0070537F"/>
    <w:rsid w:val="00705403"/>
    <w:rsid w:val="00705725"/>
    <w:rsid w:val="0070577E"/>
    <w:rsid w:val="00705876"/>
    <w:rsid w:val="00705BEC"/>
    <w:rsid w:val="00705DC1"/>
    <w:rsid w:val="00706262"/>
    <w:rsid w:val="007062B7"/>
    <w:rsid w:val="0070633A"/>
    <w:rsid w:val="00706459"/>
    <w:rsid w:val="00706621"/>
    <w:rsid w:val="00707480"/>
    <w:rsid w:val="0070748A"/>
    <w:rsid w:val="00707519"/>
    <w:rsid w:val="00707698"/>
    <w:rsid w:val="007077F7"/>
    <w:rsid w:val="007079BD"/>
    <w:rsid w:val="00707EAF"/>
    <w:rsid w:val="00707F5D"/>
    <w:rsid w:val="00710009"/>
    <w:rsid w:val="007104E1"/>
    <w:rsid w:val="007105A8"/>
    <w:rsid w:val="0071071E"/>
    <w:rsid w:val="007108F9"/>
    <w:rsid w:val="00710CBE"/>
    <w:rsid w:val="00711334"/>
    <w:rsid w:val="0071136F"/>
    <w:rsid w:val="007113C8"/>
    <w:rsid w:val="00711458"/>
    <w:rsid w:val="0071187A"/>
    <w:rsid w:val="00711A61"/>
    <w:rsid w:val="00711D9C"/>
    <w:rsid w:val="00712089"/>
    <w:rsid w:val="0071211D"/>
    <w:rsid w:val="00712249"/>
    <w:rsid w:val="00712274"/>
    <w:rsid w:val="0071266B"/>
    <w:rsid w:val="00712CA7"/>
    <w:rsid w:val="00713096"/>
    <w:rsid w:val="00713147"/>
    <w:rsid w:val="0071314F"/>
    <w:rsid w:val="0071350E"/>
    <w:rsid w:val="00713570"/>
    <w:rsid w:val="007135C2"/>
    <w:rsid w:val="00713931"/>
    <w:rsid w:val="00714235"/>
    <w:rsid w:val="007143A0"/>
    <w:rsid w:val="007144AD"/>
    <w:rsid w:val="00714882"/>
    <w:rsid w:val="00714BF2"/>
    <w:rsid w:val="00716054"/>
    <w:rsid w:val="00716356"/>
    <w:rsid w:val="00716430"/>
    <w:rsid w:val="007166D8"/>
    <w:rsid w:val="00716A5C"/>
    <w:rsid w:val="00716B8D"/>
    <w:rsid w:val="00716D75"/>
    <w:rsid w:val="00716DB6"/>
    <w:rsid w:val="00716F09"/>
    <w:rsid w:val="00717007"/>
    <w:rsid w:val="0071700A"/>
    <w:rsid w:val="0071701E"/>
    <w:rsid w:val="0071720C"/>
    <w:rsid w:val="00717255"/>
    <w:rsid w:val="007172FF"/>
    <w:rsid w:val="00717301"/>
    <w:rsid w:val="00717B19"/>
    <w:rsid w:val="00720333"/>
    <w:rsid w:val="00720A5F"/>
    <w:rsid w:val="00721032"/>
    <w:rsid w:val="0072105D"/>
    <w:rsid w:val="00721541"/>
    <w:rsid w:val="00721C53"/>
    <w:rsid w:val="00721E53"/>
    <w:rsid w:val="00721E6D"/>
    <w:rsid w:val="0072259E"/>
    <w:rsid w:val="00722A4C"/>
    <w:rsid w:val="00722CCE"/>
    <w:rsid w:val="00722D53"/>
    <w:rsid w:val="00723344"/>
    <w:rsid w:val="00723BED"/>
    <w:rsid w:val="00723CAC"/>
    <w:rsid w:val="00723CEE"/>
    <w:rsid w:val="00723D7A"/>
    <w:rsid w:val="00723E38"/>
    <w:rsid w:val="0072414E"/>
    <w:rsid w:val="00724187"/>
    <w:rsid w:val="007245CA"/>
    <w:rsid w:val="00724677"/>
    <w:rsid w:val="00724B6B"/>
    <w:rsid w:val="00724D41"/>
    <w:rsid w:val="00724DF2"/>
    <w:rsid w:val="00724E6F"/>
    <w:rsid w:val="00725099"/>
    <w:rsid w:val="00725307"/>
    <w:rsid w:val="00725401"/>
    <w:rsid w:val="0072572A"/>
    <w:rsid w:val="00725961"/>
    <w:rsid w:val="00725A4E"/>
    <w:rsid w:val="00725D72"/>
    <w:rsid w:val="00725D91"/>
    <w:rsid w:val="00725DF8"/>
    <w:rsid w:val="00725ED9"/>
    <w:rsid w:val="00725F90"/>
    <w:rsid w:val="007268B4"/>
    <w:rsid w:val="00726B2D"/>
    <w:rsid w:val="00727018"/>
    <w:rsid w:val="0072729B"/>
    <w:rsid w:val="00727D2A"/>
    <w:rsid w:val="00727D45"/>
    <w:rsid w:val="0073084D"/>
    <w:rsid w:val="007309A4"/>
    <w:rsid w:val="00730C9A"/>
    <w:rsid w:val="00730F95"/>
    <w:rsid w:val="00731240"/>
    <w:rsid w:val="00731299"/>
    <w:rsid w:val="0073141C"/>
    <w:rsid w:val="0073159C"/>
    <w:rsid w:val="00731D0B"/>
    <w:rsid w:val="00731D0D"/>
    <w:rsid w:val="00731E4D"/>
    <w:rsid w:val="007325B9"/>
    <w:rsid w:val="00732614"/>
    <w:rsid w:val="007329A1"/>
    <w:rsid w:val="00732ADF"/>
    <w:rsid w:val="00732ED1"/>
    <w:rsid w:val="00732F37"/>
    <w:rsid w:val="0073314A"/>
    <w:rsid w:val="00733476"/>
    <w:rsid w:val="00733533"/>
    <w:rsid w:val="0073362D"/>
    <w:rsid w:val="007337F1"/>
    <w:rsid w:val="00733878"/>
    <w:rsid w:val="00733B9D"/>
    <w:rsid w:val="00733F47"/>
    <w:rsid w:val="007341EB"/>
    <w:rsid w:val="00734305"/>
    <w:rsid w:val="00734D6F"/>
    <w:rsid w:val="00734EAD"/>
    <w:rsid w:val="00735396"/>
    <w:rsid w:val="00735966"/>
    <w:rsid w:val="00735FA0"/>
    <w:rsid w:val="0073603F"/>
    <w:rsid w:val="00736396"/>
    <w:rsid w:val="00736468"/>
    <w:rsid w:val="00736539"/>
    <w:rsid w:val="00736746"/>
    <w:rsid w:val="00736A83"/>
    <w:rsid w:val="00736DB6"/>
    <w:rsid w:val="00737B50"/>
    <w:rsid w:val="00740C3D"/>
    <w:rsid w:val="00740C94"/>
    <w:rsid w:val="00740E88"/>
    <w:rsid w:val="007415C4"/>
    <w:rsid w:val="0074172A"/>
    <w:rsid w:val="00741C76"/>
    <w:rsid w:val="00741CAF"/>
    <w:rsid w:val="00741D75"/>
    <w:rsid w:val="00741E61"/>
    <w:rsid w:val="00742583"/>
    <w:rsid w:val="007426FA"/>
    <w:rsid w:val="00742702"/>
    <w:rsid w:val="00742983"/>
    <w:rsid w:val="00742AAB"/>
    <w:rsid w:val="00743436"/>
    <w:rsid w:val="0074384F"/>
    <w:rsid w:val="007438A0"/>
    <w:rsid w:val="007439C4"/>
    <w:rsid w:val="00743F52"/>
    <w:rsid w:val="00744608"/>
    <w:rsid w:val="00744646"/>
    <w:rsid w:val="007447C1"/>
    <w:rsid w:val="00744D8C"/>
    <w:rsid w:val="00744DCB"/>
    <w:rsid w:val="00745022"/>
    <w:rsid w:val="007452DC"/>
    <w:rsid w:val="00745592"/>
    <w:rsid w:val="00745D1F"/>
    <w:rsid w:val="0074628A"/>
    <w:rsid w:val="00746339"/>
    <w:rsid w:val="00746405"/>
    <w:rsid w:val="00746495"/>
    <w:rsid w:val="007464F6"/>
    <w:rsid w:val="00746832"/>
    <w:rsid w:val="0074699A"/>
    <w:rsid w:val="00746E69"/>
    <w:rsid w:val="007472EC"/>
    <w:rsid w:val="00747607"/>
    <w:rsid w:val="00747BF6"/>
    <w:rsid w:val="00747D34"/>
    <w:rsid w:val="00747FDF"/>
    <w:rsid w:val="00750859"/>
    <w:rsid w:val="0075155D"/>
    <w:rsid w:val="00751760"/>
    <w:rsid w:val="00751A89"/>
    <w:rsid w:val="00751E74"/>
    <w:rsid w:val="00752232"/>
    <w:rsid w:val="00752265"/>
    <w:rsid w:val="00752308"/>
    <w:rsid w:val="00752DD3"/>
    <w:rsid w:val="00753961"/>
    <w:rsid w:val="00753BCE"/>
    <w:rsid w:val="00753BF3"/>
    <w:rsid w:val="00753C61"/>
    <w:rsid w:val="007540BC"/>
    <w:rsid w:val="0075465C"/>
    <w:rsid w:val="0075472A"/>
    <w:rsid w:val="0075498F"/>
    <w:rsid w:val="007549EF"/>
    <w:rsid w:val="00755262"/>
    <w:rsid w:val="00755559"/>
    <w:rsid w:val="007557A1"/>
    <w:rsid w:val="00755B93"/>
    <w:rsid w:val="00755FFA"/>
    <w:rsid w:val="00756142"/>
    <w:rsid w:val="007569E5"/>
    <w:rsid w:val="00756A44"/>
    <w:rsid w:val="00756A63"/>
    <w:rsid w:val="00756BD6"/>
    <w:rsid w:val="00756D55"/>
    <w:rsid w:val="00756F2A"/>
    <w:rsid w:val="00756FAC"/>
    <w:rsid w:val="007573BC"/>
    <w:rsid w:val="00757417"/>
    <w:rsid w:val="00757658"/>
    <w:rsid w:val="007576B3"/>
    <w:rsid w:val="0075793E"/>
    <w:rsid w:val="00757CCA"/>
    <w:rsid w:val="00757D28"/>
    <w:rsid w:val="00760957"/>
    <w:rsid w:val="00760E51"/>
    <w:rsid w:val="0076100E"/>
    <w:rsid w:val="00761394"/>
    <w:rsid w:val="007614EC"/>
    <w:rsid w:val="00761E96"/>
    <w:rsid w:val="00762159"/>
    <w:rsid w:val="00762244"/>
    <w:rsid w:val="007622CE"/>
    <w:rsid w:val="00762966"/>
    <w:rsid w:val="00762991"/>
    <w:rsid w:val="00762B95"/>
    <w:rsid w:val="00763287"/>
    <w:rsid w:val="00763655"/>
    <w:rsid w:val="00763665"/>
    <w:rsid w:val="0076382F"/>
    <w:rsid w:val="00763F69"/>
    <w:rsid w:val="007641EC"/>
    <w:rsid w:val="007647EA"/>
    <w:rsid w:val="00765B53"/>
    <w:rsid w:val="00766198"/>
    <w:rsid w:val="007661E2"/>
    <w:rsid w:val="00766281"/>
    <w:rsid w:val="0076633C"/>
    <w:rsid w:val="00766496"/>
    <w:rsid w:val="0076662E"/>
    <w:rsid w:val="00766658"/>
    <w:rsid w:val="00766822"/>
    <w:rsid w:val="007668AD"/>
    <w:rsid w:val="007668F5"/>
    <w:rsid w:val="007669F6"/>
    <w:rsid w:val="00766DF2"/>
    <w:rsid w:val="00766EB9"/>
    <w:rsid w:val="00767057"/>
    <w:rsid w:val="00767267"/>
    <w:rsid w:val="00767326"/>
    <w:rsid w:val="0076773D"/>
    <w:rsid w:val="00767837"/>
    <w:rsid w:val="00767BCC"/>
    <w:rsid w:val="00767C3A"/>
    <w:rsid w:val="00767CAE"/>
    <w:rsid w:val="00767D46"/>
    <w:rsid w:val="00767DED"/>
    <w:rsid w:val="00770195"/>
    <w:rsid w:val="00770480"/>
    <w:rsid w:val="0077068E"/>
    <w:rsid w:val="00770F37"/>
    <w:rsid w:val="0077176A"/>
    <w:rsid w:val="00771898"/>
    <w:rsid w:val="00772700"/>
    <w:rsid w:val="007728A4"/>
    <w:rsid w:val="00772A3D"/>
    <w:rsid w:val="00772C75"/>
    <w:rsid w:val="00772EDB"/>
    <w:rsid w:val="007738EF"/>
    <w:rsid w:val="00773D2B"/>
    <w:rsid w:val="00773E6B"/>
    <w:rsid w:val="00774164"/>
    <w:rsid w:val="0077429F"/>
    <w:rsid w:val="00774EFB"/>
    <w:rsid w:val="00775006"/>
    <w:rsid w:val="007752CA"/>
    <w:rsid w:val="0077530B"/>
    <w:rsid w:val="00775952"/>
    <w:rsid w:val="00775EB6"/>
    <w:rsid w:val="00776989"/>
    <w:rsid w:val="00776B77"/>
    <w:rsid w:val="00776D5A"/>
    <w:rsid w:val="00776F5F"/>
    <w:rsid w:val="0077727D"/>
    <w:rsid w:val="0077737F"/>
    <w:rsid w:val="00777386"/>
    <w:rsid w:val="007773CE"/>
    <w:rsid w:val="00777A9A"/>
    <w:rsid w:val="00777AB6"/>
    <w:rsid w:val="00777B76"/>
    <w:rsid w:val="00777D5C"/>
    <w:rsid w:val="0078042E"/>
    <w:rsid w:val="007806D1"/>
    <w:rsid w:val="00780783"/>
    <w:rsid w:val="00780F3E"/>
    <w:rsid w:val="00781061"/>
    <w:rsid w:val="00781153"/>
    <w:rsid w:val="007812C6"/>
    <w:rsid w:val="007814F3"/>
    <w:rsid w:val="0078178C"/>
    <w:rsid w:val="00781B48"/>
    <w:rsid w:val="00781D3E"/>
    <w:rsid w:val="007823B8"/>
    <w:rsid w:val="0078262E"/>
    <w:rsid w:val="00782853"/>
    <w:rsid w:val="00782882"/>
    <w:rsid w:val="007828D1"/>
    <w:rsid w:val="00782962"/>
    <w:rsid w:val="00782C54"/>
    <w:rsid w:val="00782D78"/>
    <w:rsid w:val="007835CF"/>
    <w:rsid w:val="007836C9"/>
    <w:rsid w:val="007836ED"/>
    <w:rsid w:val="00783A2A"/>
    <w:rsid w:val="0078402E"/>
    <w:rsid w:val="0078409C"/>
    <w:rsid w:val="007844BF"/>
    <w:rsid w:val="007845B7"/>
    <w:rsid w:val="007848BE"/>
    <w:rsid w:val="007848CA"/>
    <w:rsid w:val="00784941"/>
    <w:rsid w:val="00784DE1"/>
    <w:rsid w:val="00785408"/>
    <w:rsid w:val="00785EA0"/>
    <w:rsid w:val="00785FAC"/>
    <w:rsid w:val="00786170"/>
    <w:rsid w:val="0078677F"/>
    <w:rsid w:val="0078699F"/>
    <w:rsid w:val="007869AE"/>
    <w:rsid w:val="00786EF9"/>
    <w:rsid w:val="00786F10"/>
    <w:rsid w:val="007870B2"/>
    <w:rsid w:val="00787209"/>
    <w:rsid w:val="0078731D"/>
    <w:rsid w:val="00787658"/>
    <w:rsid w:val="00787856"/>
    <w:rsid w:val="00787A7F"/>
    <w:rsid w:val="00787E82"/>
    <w:rsid w:val="00787F7A"/>
    <w:rsid w:val="00787F9D"/>
    <w:rsid w:val="0079014F"/>
    <w:rsid w:val="00790366"/>
    <w:rsid w:val="007904C6"/>
    <w:rsid w:val="007904CE"/>
    <w:rsid w:val="00790508"/>
    <w:rsid w:val="00790604"/>
    <w:rsid w:val="00790987"/>
    <w:rsid w:val="00791B3F"/>
    <w:rsid w:val="00791BF2"/>
    <w:rsid w:val="00792541"/>
    <w:rsid w:val="0079271A"/>
    <w:rsid w:val="007928FB"/>
    <w:rsid w:val="00792A0C"/>
    <w:rsid w:val="00792DBD"/>
    <w:rsid w:val="00793038"/>
    <w:rsid w:val="00793462"/>
    <w:rsid w:val="007937BE"/>
    <w:rsid w:val="00793A8D"/>
    <w:rsid w:val="0079408C"/>
    <w:rsid w:val="007942B9"/>
    <w:rsid w:val="0079451A"/>
    <w:rsid w:val="0079469B"/>
    <w:rsid w:val="00794989"/>
    <w:rsid w:val="007953BD"/>
    <w:rsid w:val="00795467"/>
    <w:rsid w:val="007954EB"/>
    <w:rsid w:val="00795A86"/>
    <w:rsid w:val="00795C33"/>
    <w:rsid w:val="00795ED2"/>
    <w:rsid w:val="00796524"/>
    <w:rsid w:val="007968F6"/>
    <w:rsid w:val="007971CA"/>
    <w:rsid w:val="007972A2"/>
    <w:rsid w:val="0079737E"/>
    <w:rsid w:val="00797460"/>
    <w:rsid w:val="007974E1"/>
    <w:rsid w:val="007A0067"/>
    <w:rsid w:val="007A021E"/>
    <w:rsid w:val="007A07A8"/>
    <w:rsid w:val="007A0949"/>
    <w:rsid w:val="007A0B44"/>
    <w:rsid w:val="007A0EAB"/>
    <w:rsid w:val="007A11ED"/>
    <w:rsid w:val="007A1276"/>
    <w:rsid w:val="007A133B"/>
    <w:rsid w:val="007A1705"/>
    <w:rsid w:val="007A18E4"/>
    <w:rsid w:val="007A1951"/>
    <w:rsid w:val="007A1BA1"/>
    <w:rsid w:val="007A1CF5"/>
    <w:rsid w:val="007A1D45"/>
    <w:rsid w:val="007A2057"/>
    <w:rsid w:val="007A21EC"/>
    <w:rsid w:val="007A2351"/>
    <w:rsid w:val="007A2856"/>
    <w:rsid w:val="007A370F"/>
    <w:rsid w:val="007A384A"/>
    <w:rsid w:val="007A3DE2"/>
    <w:rsid w:val="007A422E"/>
    <w:rsid w:val="007A47EE"/>
    <w:rsid w:val="007A498E"/>
    <w:rsid w:val="007A49CA"/>
    <w:rsid w:val="007A52CD"/>
    <w:rsid w:val="007A54A0"/>
    <w:rsid w:val="007A5BF5"/>
    <w:rsid w:val="007A5E67"/>
    <w:rsid w:val="007A628F"/>
    <w:rsid w:val="007A6728"/>
    <w:rsid w:val="007A68FF"/>
    <w:rsid w:val="007A6D3C"/>
    <w:rsid w:val="007A76EE"/>
    <w:rsid w:val="007A7B50"/>
    <w:rsid w:val="007A7ED2"/>
    <w:rsid w:val="007A7EEA"/>
    <w:rsid w:val="007B003C"/>
    <w:rsid w:val="007B03F5"/>
    <w:rsid w:val="007B0701"/>
    <w:rsid w:val="007B09B8"/>
    <w:rsid w:val="007B1013"/>
    <w:rsid w:val="007B1576"/>
    <w:rsid w:val="007B187E"/>
    <w:rsid w:val="007B18EC"/>
    <w:rsid w:val="007B1ABD"/>
    <w:rsid w:val="007B1E10"/>
    <w:rsid w:val="007B21C7"/>
    <w:rsid w:val="007B2274"/>
    <w:rsid w:val="007B2555"/>
    <w:rsid w:val="007B3244"/>
    <w:rsid w:val="007B34A8"/>
    <w:rsid w:val="007B355F"/>
    <w:rsid w:val="007B3D0D"/>
    <w:rsid w:val="007B4593"/>
    <w:rsid w:val="007B45F7"/>
    <w:rsid w:val="007B4899"/>
    <w:rsid w:val="007B4937"/>
    <w:rsid w:val="007B49FB"/>
    <w:rsid w:val="007B5097"/>
    <w:rsid w:val="007B52EC"/>
    <w:rsid w:val="007B55C1"/>
    <w:rsid w:val="007B5895"/>
    <w:rsid w:val="007B5987"/>
    <w:rsid w:val="007B59DB"/>
    <w:rsid w:val="007B5B1A"/>
    <w:rsid w:val="007B5DA2"/>
    <w:rsid w:val="007B5E17"/>
    <w:rsid w:val="007B6202"/>
    <w:rsid w:val="007B6407"/>
    <w:rsid w:val="007B651E"/>
    <w:rsid w:val="007B7122"/>
    <w:rsid w:val="007B769B"/>
    <w:rsid w:val="007B7B17"/>
    <w:rsid w:val="007C019F"/>
    <w:rsid w:val="007C01C3"/>
    <w:rsid w:val="007C0279"/>
    <w:rsid w:val="007C0303"/>
    <w:rsid w:val="007C035A"/>
    <w:rsid w:val="007C0705"/>
    <w:rsid w:val="007C09BB"/>
    <w:rsid w:val="007C0B4E"/>
    <w:rsid w:val="007C0BE6"/>
    <w:rsid w:val="007C0D4A"/>
    <w:rsid w:val="007C125B"/>
    <w:rsid w:val="007C1550"/>
    <w:rsid w:val="007C1DEE"/>
    <w:rsid w:val="007C2286"/>
    <w:rsid w:val="007C258F"/>
    <w:rsid w:val="007C2747"/>
    <w:rsid w:val="007C292C"/>
    <w:rsid w:val="007C319C"/>
    <w:rsid w:val="007C3442"/>
    <w:rsid w:val="007C3453"/>
    <w:rsid w:val="007C4019"/>
    <w:rsid w:val="007C4037"/>
    <w:rsid w:val="007C47FF"/>
    <w:rsid w:val="007C4F30"/>
    <w:rsid w:val="007C5791"/>
    <w:rsid w:val="007C58CB"/>
    <w:rsid w:val="007C5A50"/>
    <w:rsid w:val="007C5FBB"/>
    <w:rsid w:val="007C5FFA"/>
    <w:rsid w:val="007C609F"/>
    <w:rsid w:val="007C63B3"/>
    <w:rsid w:val="007C6477"/>
    <w:rsid w:val="007C6488"/>
    <w:rsid w:val="007C653B"/>
    <w:rsid w:val="007C6B16"/>
    <w:rsid w:val="007C6EDD"/>
    <w:rsid w:val="007C7255"/>
    <w:rsid w:val="007C743D"/>
    <w:rsid w:val="007C76C3"/>
    <w:rsid w:val="007C7AF0"/>
    <w:rsid w:val="007C7B08"/>
    <w:rsid w:val="007C7BD1"/>
    <w:rsid w:val="007C7BD8"/>
    <w:rsid w:val="007C7C90"/>
    <w:rsid w:val="007D0105"/>
    <w:rsid w:val="007D05D5"/>
    <w:rsid w:val="007D0C76"/>
    <w:rsid w:val="007D0DA7"/>
    <w:rsid w:val="007D0E73"/>
    <w:rsid w:val="007D0FCC"/>
    <w:rsid w:val="007D1704"/>
    <w:rsid w:val="007D186E"/>
    <w:rsid w:val="007D1991"/>
    <w:rsid w:val="007D237E"/>
    <w:rsid w:val="007D23FD"/>
    <w:rsid w:val="007D24C8"/>
    <w:rsid w:val="007D294A"/>
    <w:rsid w:val="007D2CF0"/>
    <w:rsid w:val="007D2DF4"/>
    <w:rsid w:val="007D2F92"/>
    <w:rsid w:val="007D3169"/>
    <w:rsid w:val="007D35FF"/>
    <w:rsid w:val="007D37E9"/>
    <w:rsid w:val="007D38BD"/>
    <w:rsid w:val="007D3AA0"/>
    <w:rsid w:val="007D3AF7"/>
    <w:rsid w:val="007D3BF6"/>
    <w:rsid w:val="007D3CCD"/>
    <w:rsid w:val="007D3E6C"/>
    <w:rsid w:val="007D41A2"/>
    <w:rsid w:val="007D454E"/>
    <w:rsid w:val="007D494F"/>
    <w:rsid w:val="007D4B7D"/>
    <w:rsid w:val="007D4BEB"/>
    <w:rsid w:val="007D4D6A"/>
    <w:rsid w:val="007D5024"/>
    <w:rsid w:val="007D50AF"/>
    <w:rsid w:val="007D5424"/>
    <w:rsid w:val="007D5941"/>
    <w:rsid w:val="007D596E"/>
    <w:rsid w:val="007D5A31"/>
    <w:rsid w:val="007D5BB9"/>
    <w:rsid w:val="007D5EA7"/>
    <w:rsid w:val="007D5F9B"/>
    <w:rsid w:val="007D6156"/>
    <w:rsid w:val="007D64FA"/>
    <w:rsid w:val="007D65C6"/>
    <w:rsid w:val="007D6675"/>
    <w:rsid w:val="007D66D5"/>
    <w:rsid w:val="007D68D8"/>
    <w:rsid w:val="007D6A02"/>
    <w:rsid w:val="007D6ED8"/>
    <w:rsid w:val="007D705A"/>
    <w:rsid w:val="007D71EB"/>
    <w:rsid w:val="007D7432"/>
    <w:rsid w:val="007D75C2"/>
    <w:rsid w:val="007E038C"/>
    <w:rsid w:val="007E03E7"/>
    <w:rsid w:val="007E0EB8"/>
    <w:rsid w:val="007E136B"/>
    <w:rsid w:val="007E152E"/>
    <w:rsid w:val="007E1677"/>
    <w:rsid w:val="007E19AF"/>
    <w:rsid w:val="007E1BEF"/>
    <w:rsid w:val="007E1C34"/>
    <w:rsid w:val="007E20FC"/>
    <w:rsid w:val="007E2387"/>
    <w:rsid w:val="007E27ED"/>
    <w:rsid w:val="007E2A32"/>
    <w:rsid w:val="007E2B76"/>
    <w:rsid w:val="007E2D43"/>
    <w:rsid w:val="007E316C"/>
    <w:rsid w:val="007E3505"/>
    <w:rsid w:val="007E3590"/>
    <w:rsid w:val="007E368C"/>
    <w:rsid w:val="007E378C"/>
    <w:rsid w:val="007E39D8"/>
    <w:rsid w:val="007E3E50"/>
    <w:rsid w:val="007E428F"/>
    <w:rsid w:val="007E43AD"/>
    <w:rsid w:val="007E48D6"/>
    <w:rsid w:val="007E4E50"/>
    <w:rsid w:val="007E507E"/>
    <w:rsid w:val="007E52A3"/>
    <w:rsid w:val="007E5462"/>
    <w:rsid w:val="007E5594"/>
    <w:rsid w:val="007E57D3"/>
    <w:rsid w:val="007E5939"/>
    <w:rsid w:val="007E5B63"/>
    <w:rsid w:val="007E669E"/>
    <w:rsid w:val="007E684B"/>
    <w:rsid w:val="007E70CE"/>
    <w:rsid w:val="007E7246"/>
    <w:rsid w:val="007E7260"/>
    <w:rsid w:val="007E7EFF"/>
    <w:rsid w:val="007E7FF3"/>
    <w:rsid w:val="007F0317"/>
    <w:rsid w:val="007F035B"/>
    <w:rsid w:val="007F08E0"/>
    <w:rsid w:val="007F0987"/>
    <w:rsid w:val="007F0E72"/>
    <w:rsid w:val="007F160B"/>
    <w:rsid w:val="007F1718"/>
    <w:rsid w:val="007F1743"/>
    <w:rsid w:val="007F2502"/>
    <w:rsid w:val="007F26AF"/>
    <w:rsid w:val="007F2D75"/>
    <w:rsid w:val="007F2D8A"/>
    <w:rsid w:val="007F2F2D"/>
    <w:rsid w:val="007F2F31"/>
    <w:rsid w:val="007F34FB"/>
    <w:rsid w:val="007F3590"/>
    <w:rsid w:val="007F3798"/>
    <w:rsid w:val="007F3882"/>
    <w:rsid w:val="007F3942"/>
    <w:rsid w:val="007F3A64"/>
    <w:rsid w:val="007F3AB5"/>
    <w:rsid w:val="007F3D9B"/>
    <w:rsid w:val="007F3F21"/>
    <w:rsid w:val="007F4051"/>
    <w:rsid w:val="007F436F"/>
    <w:rsid w:val="007F47E6"/>
    <w:rsid w:val="007F4FC5"/>
    <w:rsid w:val="007F51AF"/>
    <w:rsid w:val="007F525A"/>
    <w:rsid w:val="007F5410"/>
    <w:rsid w:val="007F5439"/>
    <w:rsid w:val="007F547F"/>
    <w:rsid w:val="007F5D00"/>
    <w:rsid w:val="007F6055"/>
    <w:rsid w:val="007F6139"/>
    <w:rsid w:val="007F6371"/>
    <w:rsid w:val="007F64BE"/>
    <w:rsid w:val="007F65A3"/>
    <w:rsid w:val="007F67A6"/>
    <w:rsid w:val="007F700A"/>
    <w:rsid w:val="007F74CD"/>
    <w:rsid w:val="007F750A"/>
    <w:rsid w:val="007F77EA"/>
    <w:rsid w:val="007F7890"/>
    <w:rsid w:val="007F7BD8"/>
    <w:rsid w:val="007F7C66"/>
    <w:rsid w:val="007F7F82"/>
    <w:rsid w:val="007F7F9F"/>
    <w:rsid w:val="00800007"/>
    <w:rsid w:val="008003D8"/>
    <w:rsid w:val="008004E0"/>
    <w:rsid w:val="00800779"/>
    <w:rsid w:val="00800D0C"/>
    <w:rsid w:val="00801352"/>
    <w:rsid w:val="0080140D"/>
    <w:rsid w:val="008015E7"/>
    <w:rsid w:val="00801E60"/>
    <w:rsid w:val="00801E6E"/>
    <w:rsid w:val="008020F2"/>
    <w:rsid w:val="008025F6"/>
    <w:rsid w:val="00802E6D"/>
    <w:rsid w:val="0080318E"/>
    <w:rsid w:val="008031A1"/>
    <w:rsid w:val="0080332E"/>
    <w:rsid w:val="00803339"/>
    <w:rsid w:val="0080352E"/>
    <w:rsid w:val="00803D4C"/>
    <w:rsid w:val="00803FBB"/>
    <w:rsid w:val="008044D6"/>
    <w:rsid w:val="00804665"/>
    <w:rsid w:val="00804B5D"/>
    <w:rsid w:val="00804C3C"/>
    <w:rsid w:val="00804CA5"/>
    <w:rsid w:val="008050BA"/>
    <w:rsid w:val="008050F8"/>
    <w:rsid w:val="0080536B"/>
    <w:rsid w:val="00805501"/>
    <w:rsid w:val="008056E2"/>
    <w:rsid w:val="00805865"/>
    <w:rsid w:val="00805CB9"/>
    <w:rsid w:val="00805D7F"/>
    <w:rsid w:val="00806238"/>
    <w:rsid w:val="0080637B"/>
    <w:rsid w:val="0080661C"/>
    <w:rsid w:val="008066E4"/>
    <w:rsid w:val="00806771"/>
    <w:rsid w:val="00806BA3"/>
    <w:rsid w:val="00806BF9"/>
    <w:rsid w:val="00806F4E"/>
    <w:rsid w:val="00806F4F"/>
    <w:rsid w:val="00806FDD"/>
    <w:rsid w:val="0080705A"/>
    <w:rsid w:val="00807244"/>
    <w:rsid w:val="00807721"/>
    <w:rsid w:val="008077C6"/>
    <w:rsid w:val="00807846"/>
    <w:rsid w:val="00807979"/>
    <w:rsid w:val="008079E3"/>
    <w:rsid w:val="008104D1"/>
    <w:rsid w:val="00810531"/>
    <w:rsid w:val="0081054A"/>
    <w:rsid w:val="00810800"/>
    <w:rsid w:val="008108CC"/>
    <w:rsid w:val="00810AA3"/>
    <w:rsid w:val="00810B39"/>
    <w:rsid w:val="00810B6E"/>
    <w:rsid w:val="0081152D"/>
    <w:rsid w:val="008115F9"/>
    <w:rsid w:val="008118AC"/>
    <w:rsid w:val="0081231B"/>
    <w:rsid w:val="00812632"/>
    <w:rsid w:val="00812998"/>
    <w:rsid w:val="008134A0"/>
    <w:rsid w:val="0081363E"/>
    <w:rsid w:val="00813880"/>
    <w:rsid w:val="00813AA6"/>
    <w:rsid w:val="00813C42"/>
    <w:rsid w:val="008141C8"/>
    <w:rsid w:val="008143B8"/>
    <w:rsid w:val="008145F9"/>
    <w:rsid w:val="0081525F"/>
    <w:rsid w:val="00815274"/>
    <w:rsid w:val="0081529B"/>
    <w:rsid w:val="008153E1"/>
    <w:rsid w:val="00815B02"/>
    <w:rsid w:val="00816279"/>
    <w:rsid w:val="008162BE"/>
    <w:rsid w:val="00816A93"/>
    <w:rsid w:val="00816ED9"/>
    <w:rsid w:val="00816F32"/>
    <w:rsid w:val="00817222"/>
    <w:rsid w:val="0081747E"/>
    <w:rsid w:val="0081748C"/>
    <w:rsid w:val="008174AB"/>
    <w:rsid w:val="00817D0D"/>
    <w:rsid w:val="00817D49"/>
    <w:rsid w:val="00817E2C"/>
    <w:rsid w:val="0082047D"/>
    <w:rsid w:val="0082092F"/>
    <w:rsid w:val="00820CE0"/>
    <w:rsid w:val="00820D25"/>
    <w:rsid w:val="0082121D"/>
    <w:rsid w:val="00821613"/>
    <w:rsid w:val="00821995"/>
    <w:rsid w:val="00821B0E"/>
    <w:rsid w:val="008229AD"/>
    <w:rsid w:val="00822D2E"/>
    <w:rsid w:val="008231FA"/>
    <w:rsid w:val="00823474"/>
    <w:rsid w:val="00823AB6"/>
    <w:rsid w:val="00824131"/>
    <w:rsid w:val="0082460E"/>
    <w:rsid w:val="00824749"/>
    <w:rsid w:val="008250A5"/>
    <w:rsid w:val="00825564"/>
    <w:rsid w:val="008259F8"/>
    <w:rsid w:val="008259F9"/>
    <w:rsid w:val="00825ADA"/>
    <w:rsid w:val="00825E55"/>
    <w:rsid w:val="00825FDF"/>
    <w:rsid w:val="008261E0"/>
    <w:rsid w:val="008262FB"/>
    <w:rsid w:val="0082707C"/>
    <w:rsid w:val="0082729F"/>
    <w:rsid w:val="0082742C"/>
    <w:rsid w:val="008275B2"/>
    <w:rsid w:val="0082781F"/>
    <w:rsid w:val="00830243"/>
    <w:rsid w:val="0083029C"/>
    <w:rsid w:val="0083084B"/>
    <w:rsid w:val="00830CD8"/>
    <w:rsid w:val="00830D2C"/>
    <w:rsid w:val="00830DD5"/>
    <w:rsid w:val="008310E6"/>
    <w:rsid w:val="0083129A"/>
    <w:rsid w:val="00831DF3"/>
    <w:rsid w:val="008326D3"/>
    <w:rsid w:val="00832742"/>
    <w:rsid w:val="00832910"/>
    <w:rsid w:val="008329D4"/>
    <w:rsid w:val="00832C67"/>
    <w:rsid w:val="00833061"/>
    <w:rsid w:val="008334FF"/>
    <w:rsid w:val="00833654"/>
    <w:rsid w:val="00833D48"/>
    <w:rsid w:val="00834215"/>
    <w:rsid w:val="008342F2"/>
    <w:rsid w:val="008343CE"/>
    <w:rsid w:val="00834497"/>
    <w:rsid w:val="0083453E"/>
    <w:rsid w:val="00834D0C"/>
    <w:rsid w:val="00834FB1"/>
    <w:rsid w:val="00835243"/>
    <w:rsid w:val="00835489"/>
    <w:rsid w:val="00835522"/>
    <w:rsid w:val="008355ED"/>
    <w:rsid w:val="008355F0"/>
    <w:rsid w:val="00835CE0"/>
    <w:rsid w:val="00835F52"/>
    <w:rsid w:val="00836F00"/>
    <w:rsid w:val="00837161"/>
    <w:rsid w:val="00837B14"/>
    <w:rsid w:val="00837E6D"/>
    <w:rsid w:val="00840015"/>
    <w:rsid w:val="0084002A"/>
    <w:rsid w:val="00840464"/>
    <w:rsid w:val="0084047D"/>
    <w:rsid w:val="008404EF"/>
    <w:rsid w:val="0084083A"/>
    <w:rsid w:val="00841C46"/>
    <w:rsid w:val="00841CFD"/>
    <w:rsid w:val="00842883"/>
    <w:rsid w:val="00842B75"/>
    <w:rsid w:val="00842C03"/>
    <w:rsid w:val="00842C8A"/>
    <w:rsid w:val="00842E86"/>
    <w:rsid w:val="008431CC"/>
    <w:rsid w:val="0084325E"/>
    <w:rsid w:val="008433B5"/>
    <w:rsid w:val="00843485"/>
    <w:rsid w:val="00843844"/>
    <w:rsid w:val="0084431C"/>
    <w:rsid w:val="00844443"/>
    <w:rsid w:val="008446F0"/>
    <w:rsid w:val="008449DD"/>
    <w:rsid w:val="00844DC9"/>
    <w:rsid w:val="00844E65"/>
    <w:rsid w:val="00844E85"/>
    <w:rsid w:val="0084527B"/>
    <w:rsid w:val="0084547A"/>
    <w:rsid w:val="008454A2"/>
    <w:rsid w:val="0084552F"/>
    <w:rsid w:val="00845601"/>
    <w:rsid w:val="00845E29"/>
    <w:rsid w:val="0084639E"/>
    <w:rsid w:val="00846765"/>
    <w:rsid w:val="00846935"/>
    <w:rsid w:val="00846F07"/>
    <w:rsid w:val="008473B3"/>
    <w:rsid w:val="0084743C"/>
    <w:rsid w:val="0084778D"/>
    <w:rsid w:val="008478EE"/>
    <w:rsid w:val="00847EB0"/>
    <w:rsid w:val="008503EF"/>
    <w:rsid w:val="008509AC"/>
    <w:rsid w:val="00850A38"/>
    <w:rsid w:val="00850D3E"/>
    <w:rsid w:val="00850F7D"/>
    <w:rsid w:val="00850FDD"/>
    <w:rsid w:val="008516F1"/>
    <w:rsid w:val="008517BC"/>
    <w:rsid w:val="0085183B"/>
    <w:rsid w:val="00851BB8"/>
    <w:rsid w:val="00851C1F"/>
    <w:rsid w:val="00851DFD"/>
    <w:rsid w:val="00851E16"/>
    <w:rsid w:val="00851FB1"/>
    <w:rsid w:val="0085278B"/>
    <w:rsid w:val="00852E31"/>
    <w:rsid w:val="0085344D"/>
    <w:rsid w:val="00853487"/>
    <w:rsid w:val="008536D2"/>
    <w:rsid w:val="00853CEF"/>
    <w:rsid w:val="00853F17"/>
    <w:rsid w:val="00854197"/>
    <w:rsid w:val="00854277"/>
    <w:rsid w:val="00854DD4"/>
    <w:rsid w:val="00854FC2"/>
    <w:rsid w:val="00855230"/>
    <w:rsid w:val="008554C1"/>
    <w:rsid w:val="00855B54"/>
    <w:rsid w:val="00855BE0"/>
    <w:rsid w:val="00855C1C"/>
    <w:rsid w:val="00856180"/>
    <w:rsid w:val="00856196"/>
    <w:rsid w:val="00856492"/>
    <w:rsid w:val="0085673F"/>
    <w:rsid w:val="00856758"/>
    <w:rsid w:val="00856803"/>
    <w:rsid w:val="00856855"/>
    <w:rsid w:val="00856CB0"/>
    <w:rsid w:val="00856D3F"/>
    <w:rsid w:val="00856F7C"/>
    <w:rsid w:val="008574F1"/>
    <w:rsid w:val="0085765E"/>
    <w:rsid w:val="008576A2"/>
    <w:rsid w:val="0086041B"/>
    <w:rsid w:val="00860672"/>
    <w:rsid w:val="00860676"/>
    <w:rsid w:val="008613C5"/>
    <w:rsid w:val="00861513"/>
    <w:rsid w:val="008616A8"/>
    <w:rsid w:val="0086196F"/>
    <w:rsid w:val="00861AC5"/>
    <w:rsid w:val="00861AE2"/>
    <w:rsid w:val="00861F23"/>
    <w:rsid w:val="00862321"/>
    <w:rsid w:val="00862640"/>
    <w:rsid w:val="008628A7"/>
    <w:rsid w:val="008628B8"/>
    <w:rsid w:val="00862BA5"/>
    <w:rsid w:val="00862CEF"/>
    <w:rsid w:val="0086320C"/>
    <w:rsid w:val="0086329E"/>
    <w:rsid w:val="0086346B"/>
    <w:rsid w:val="00863EDF"/>
    <w:rsid w:val="008642CA"/>
    <w:rsid w:val="00864403"/>
    <w:rsid w:val="0086468B"/>
    <w:rsid w:val="008649CA"/>
    <w:rsid w:val="00864E8D"/>
    <w:rsid w:val="008653E9"/>
    <w:rsid w:val="00865D95"/>
    <w:rsid w:val="00866317"/>
    <w:rsid w:val="00866BF0"/>
    <w:rsid w:val="00866D24"/>
    <w:rsid w:val="00866F01"/>
    <w:rsid w:val="00867112"/>
    <w:rsid w:val="0087029F"/>
    <w:rsid w:val="00870836"/>
    <w:rsid w:val="00870AC6"/>
    <w:rsid w:val="00870D8B"/>
    <w:rsid w:val="008714D7"/>
    <w:rsid w:val="0087179C"/>
    <w:rsid w:val="00871CA0"/>
    <w:rsid w:val="00871F27"/>
    <w:rsid w:val="0087212C"/>
    <w:rsid w:val="00872347"/>
    <w:rsid w:val="00872363"/>
    <w:rsid w:val="0087241F"/>
    <w:rsid w:val="0087283B"/>
    <w:rsid w:val="00872A07"/>
    <w:rsid w:val="00872C6A"/>
    <w:rsid w:val="008730CA"/>
    <w:rsid w:val="00873210"/>
    <w:rsid w:val="008732B8"/>
    <w:rsid w:val="0087358A"/>
    <w:rsid w:val="0087360E"/>
    <w:rsid w:val="008739AA"/>
    <w:rsid w:val="00873B77"/>
    <w:rsid w:val="00873C43"/>
    <w:rsid w:val="0087409C"/>
    <w:rsid w:val="00874289"/>
    <w:rsid w:val="00874937"/>
    <w:rsid w:val="00874A73"/>
    <w:rsid w:val="00874AB5"/>
    <w:rsid w:val="00874FBF"/>
    <w:rsid w:val="008751DF"/>
    <w:rsid w:val="008759DF"/>
    <w:rsid w:val="00875BE2"/>
    <w:rsid w:val="0087610C"/>
    <w:rsid w:val="008764CF"/>
    <w:rsid w:val="008765A3"/>
    <w:rsid w:val="00876684"/>
    <w:rsid w:val="008768DA"/>
    <w:rsid w:val="00876AB0"/>
    <w:rsid w:val="00876B0E"/>
    <w:rsid w:val="00876F23"/>
    <w:rsid w:val="0087701A"/>
    <w:rsid w:val="008771FB"/>
    <w:rsid w:val="00877B5A"/>
    <w:rsid w:val="00877E96"/>
    <w:rsid w:val="00877F57"/>
    <w:rsid w:val="0088035A"/>
    <w:rsid w:val="0088073B"/>
    <w:rsid w:val="008809EA"/>
    <w:rsid w:val="00880E2B"/>
    <w:rsid w:val="0088113D"/>
    <w:rsid w:val="0088135D"/>
    <w:rsid w:val="00881719"/>
    <w:rsid w:val="00881BFF"/>
    <w:rsid w:val="008820C9"/>
    <w:rsid w:val="00882387"/>
    <w:rsid w:val="00882505"/>
    <w:rsid w:val="0088258A"/>
    <w:rsid w:val="008825A3"/>
    <w:rsid w:val="00882858"/>
    <w:rsid w:val="008834AA"/>
    <w:rsid w:val="0088363A"/>
    <w:rsid w:val="008836A7"/>
    <w:rsid w:val="00883864"/>
    <w:rsid w:val="00883A8C"/>
    <w:rsid w:val="00883B84"/>
    <w:rsid w:val="00883D02"/>
    <w:rsid w:val="0088483D"/>
    <w:rsid w:val="00884B83"/>
    <w:rsid w:val="00884D56"/>
    <w:rsid w:val="00884ED0"/>
    <w:rsid w:val="00885015"/>
    <w:rsid w:val="0088546F"/>
    <w:rsid w:val="008854CF"/>
    <w:rsid w:val="00885600"/>
    <w:rsid w:val="00885A42"/>
    <w:rsid w:val="00885B9E"/>
    <w:rsid w:val="00885E69"/>
    <w:rsid w:val="00885E94"/>
    <w:rsid w:val="008862CF"/>
    <w:rsid w:val="00886340"/>
    <w:rsid w:val="008872F4"/>
    <w:rsid w:val="00887480"/>
    <w:rsid w:val="008877CF"/>
    <w:rsid w:val="008901F7"/>
    <w:rsid w:val="0089044C"/>
    <w:rsid w:val="00890576"/>
    <w:rsid w:val="008909DD"/>
    <w:rsid w:val="00890F6C"/>
    <w:rsid w:val="00890F7C"/>
    <w:rsid w:val="008912EC"/>
    <w:rsid w:val="0089170F"/>
    <w:rsid w:val="008920C2"/>
    <w:rsid w:val="008920E3"/>
    <w:rsid w:val="008929A9"/>
    <w:rsid w:val="00892ABE"/>
    <w:rsid w:val="00892B0C"/>
    <w:rsid w:val="00892B2D"/>
    <w:rsid w:val="00892D44"/>
    <w:rsid w:val="00893009"/>
    <w:rsid w:val="008930A4"/>
    <w:rsid w:val="008935F6"/>
    <w:rsid w:val="00893902"/>
    <w:rsid w:val="00893B03"/>
    <w:rsid w:val="0089407C"/>
    <w:rsid w:val="0089473F"/>
    <w:rsid w:val="00894DA9"/>
    <w:rsid w:val="008950A5"/>
    <w:rsid w:val="008956CE"/>
    <w:rsid w:val="008959B1"/>
    <w:rsid w:val="00895F04"/>
    <w:rsid w:val="00896169"/>
    <w:rsid w:val="008962AF"/>
    <w:rsid w:val="008962D5"/>
    <w:rsid w:val="0089646D"/>
    <w:rsid w:val="00896543"/>
    <w:rsid w:val="00896631"/>
    <w:rsid w:val="0089674C"/>
    <w:rsid w:val="00896AF2"/>
    <w:rsid w:val="00896CE8"/>
    <w:rsid w:val="00896E37"/>
    <w:rsid w:val="00897043"/>
    <w:rsid w:val="0089726C"/>
    <w:rsid w:val="008972BB"/>
    <w:rsid w:val="008978EF"/>
    <w:rsid w:val="00897C39"/>
    <w:rsid w:val="00897CC8"/>
    <w:rsid w:val="00897E1A"/>
    <w:rsid w:val="008A00C0"/>
    <w:rsid w:val="008A01BB"/>
    <w:rsid w:val="008A035C"/>
    <w:rsid w:val="008A04EE"/>
    <w:rsid w:val="008A0841"/>
    <w:rsid w:val="008A0BEF"/>
    <w:rsid w:val="008A101A"/>
    <w:rsid w:val="008A147D"/>
    <w:rsid w:val="008A1891"/>
    <w:rsid w:val="008A1D6E"/>
    <w:rsid w:val="008A25E5"/>
    <w:rsid w:val="008A2AFE"/>
    <w:rsid w:val="008A2FA2"/>
    <w:rsid w:val="008A326D"/>
    <w:rsid w:val="008A38B0"/>
    <w:rsid w:val="008A3CAA"/>
    <w:rsid w:val="008A3D4A"/>
    <w:rsid w:val="008A4043"/>
    <w:rsid w:val="008A46C7"/>
    <w:rsid w:val="008A4A2F"/>
    <w:rsid w:val="008A5120"/>
    <w:rsid w:val="008A53FF"/>
    <w:rsid w:val="008A5497"/>
    <w:rsid w:val="008A56AA"/>
    <w:rsid w:val="008A596F"/>
    <w:rsid w:val="008A5BF5"/>
    <w:rsid w:val="008A5DF2"/>
    <w:rsid w:val="008A5EF0"/>
    <w:rsid w:val="008A657B"/>
    <w:rsid w:val="008A6682"/>
    <w:rsid w:val="008A6819"/>
    <w:rsid w:val="008A6AC1"/>
    <w:rsid w:val="008A6EE5"/>
    <w:rsid w:val="008A6FAE"/>
    <w:rsid w:val="008A733F"/>
    <w:rsid w:val="008A750F"/>
    <w:rsid w:val="008A7564"/>
    <w:rsid w:val="008A7D46"/>
    <w:rsid w:val="008A7EA2"/>
    <w:rsid w:val="008A7EF1"/>
    <w:rsid w:val="008A7F3E"/>
    <w:rsid w:val="008B0579"/>
    <w:rsid w:val="008B0880"/>
    <w:rsid w:val="008B0B16"/>
    <w:rsid w:val="008B0DEC"/>
    <w:rsid w:val="008B0E20"/>
    <w:rsid w:val="008B1BFE"/>
    <w:rsid w:val="008B1C82"/>
    <w:rsid w:val="008B1F3D"/>
    <w:rsid w:val="008B232B"/>
    <w:rsid w:val="008B25BA"/>
    <w:rsid w:val="008B28FB"/>
    <w:rsid w:val="008B36A9"/>
    <w:rsid w:val="008B3D04"/>
    <w:rsid w:val="008B401B"/>
    <w:rsid w:val="008B4460"/>
    <w:rsid w:val="008B4478"/>
    <w:rsid w:val="008B4673"/>
    <w:rsid w:val="008B469D"/>
    <w:rsid w:val="008B4726"/>
    <w:rsid w:val="008B4F88"/>
    <w:rsid w:val="008B51DD"/>
    <w:rsid w:val="008B523F"/>
    <w:rsid w:val="008B530E"/>
    <w:rsid w:val="008B5F85"/>
    <w:rsid w:val="008B60E2"/>
    <w:rsid w:val="008B6878"/>
    <w:rsid w:val="008B6AD2"/>
    <w:rsid w:val="008B6B38"/>
    <w:rsid w:val="008B6D10"/>
    <w:rsid w:val="008B6ED8"/>
    <w:rsid w:val="008B7232"/>
    <w:rsid w:val="008B7329"/>
    <w:rsid w:val="008B753E"/>
    <w:rsid w:val="008B7563"/>
    <w:rsid w:val="008B7CF3"/>
    <w:rsid w:val="008C02ED"/>
    <w:rsid w:val="008C0327"/>
    <w:rsid w:val="008C0587"/>
    <w:rsid w:val="008C0A7F"/>
    <w:rsid w:val="008C0E29"/>
    <w:rsid w:val="008C1257"/>
    <w:rsid w:val="008C13D1"/>
    <w:rsid w:val="008C1AFF"/>
    <w:rsid w:val="008C1F0F"/>
    <w:rsid w:val="008C20B7"/>
    <w:rsid w:val="008C247A"/>
    <w:rsid w:val="008C27B2"/>
    <w:rsid w:val="008C27DC"/>
    <w:rsid w:val="008C280C"/>
    <w:rsid w:val="008C2B46"/>
    <w:rsid w:val="008C2F46"/>
    <w:rsid w:val="008C36C2"/>
    <w:rsid w:val="008C36C5"/>
    <w:rsid w:val="008C3767"/>
    <w:rsid w:val="008C3B77"/>
    <w:rsid w:val="008C3B79"/>
    <w:rsid w:val="008C3BE7"/>
    <w:rsid w:val="008C4C19"/>
    <w:rsid w:val="008C4E1E"/>
    <w:rsid w:val="008C4EFE"/>
    <w:rsid w:val="008C5064"/>
    <w:rsid w:val="008C5A9F"/>
    <w:rsid w:val="008C5AB4"/>
    <w:rsid w:val="008C6008"/>
    <w:rsid w:val="008C60CC"/>
    <w:rsid w:val="008C6294"/>
    <w:rsid w:val="008C62DC"/>
    <w:rsid w:val="008C6449"/>
    <w:rsid w:val="008C67C8"/>
    <w:rsid w:val="008C6A14"/>
    <w:rsid w:val="008C734C"/>
    <w:rsid w:val="008C7A72"/>
    <w:rsid w:val="008C7C73"/>
    <w:rsid w:val="008D0009"/>
    <w:rsid w:val="008D0204"/>
    <w:rsid w:val="008D0E78"/>
    <w:rsid w:val="008D1370"/>
    <w:rsid w:val="008D1CFC"/>
    <w:rsid w:val="008D2766"/>
    <w:rsid w:val="008D283F"/>
    <w:rsid w:val="008D2AE9"/>
    <w:rsid w:val="008D2F21"/>
    <w:rsid w:val="008D308C"/>
    <w:rsid w:val="008D3190"/>
    <w:rsid w:val="008D3B3D"/>
    <w:rsid w:val="008D3DE3"/>
    <w:rsid w:val="008D46F0"/>
    <w:rsid w:val="008D4904"/>
    <w:rsid w:val="008D4C5B"/>
    <w:rsid w:val="008D5614"/>
    <w:rsid w:val="008D5C2F"/>
    <w:rsid w:val="008D5E3D"/>
    <w:rsid w:val="008D5F4D"/>
    <w:rsid w:val="008D5F8C"/>
    <w:rsid w:val="008D62B9"/>
    <w:rsid w:val="008D67E9"/>
    <w:rsid w:val="008D6B2E"/>
    <w:rsid w:val="008D6D5C"/>
    <w:rsid w:val="008D7167"/>
    <w:rsid w:val="008D7376"/>
    <w:rsid w:val="008D753C"/>
    <w:rsid w:val="008D7544"/>
    <w:rsid w:val="008D794A"/>
    <w:rsid w:val="008E0B4A"/>
    <w:rsid w:val="008E113B"/>
    <w:rsid w:val="008E1217"/>
    <w:rsid w:val="008E1267"/>
    <w:rsid w:val="008E1456"/>
    <w:rsid w:val="008E1483"/>
    <w:rsid w:val="008E17FE"/>
    <w:rsid w:val="008E194C"/>
    <w:rsid w:val="008E1B8D"/>
    <w:rsid w:val="008E1BF7"/>
    <w:rsid w:val="008E1CA5"/>
    <w:rsid w:val="008E1E57"/>
    <w:rsid w:val="008E1E62"/>
    <w:rsid w:val="008E222F"/>
    <w:rsid w:val="008E2374"/>
    <w:rsid w:val="008E2674"/>
    <w:rsid w:val="008E27A0"/>
    <w:rsid w:val="008E2823"/>
    <w:rsid w:val="008E2AE8"/>
    <w:rsid w:val="008E2BA6"/>
    <w:rsid w:val="008E2D01"/>
    <w:rsid w:val="008E3092"/>
    <w:rsid w:val="008E315C"/>
    <w:rsid w:val="008E3358"/>
    <w:rsid w:val="008E3456"/>
    <w:rsid w:val="008E38D3"/>
    <w:rsid w:val="008E3A0F"/>
    <w:rsid w:val="008E3A38"/>
    <w:rsid w:val="008E3E1F"/>
    <w:rsid w:val="008E4206"/>
    <w:rsid w:val="008E42A5"/>
    <w:rsid w:val="008E433C"/>
    <w:rsid w:val="008E48FF"/>
    <w:rsid w:val="008E5091"/>
    <w:rsid w:val="008E534A"/>
    <w:rsid w:val="008E54F7"/>
    <w:rsid w:val="008E554F"/>
    <w:rsid w:val="008E572E"/>
    <w:rsid w:val="008E59A5"/>
    <w:rsid w:val="008E5A6D"/>
    <w:rsid w:val="008E5AFD"/>
    <w:rsid w:val="008E5C8E"/>
    <w:rsid w:val="008E5D48"/>
    <w:rsid w:val="008E5E1D"/>
    <w:rsid w:val="008E5E24"/>
    <w:rsid w:val="008E6055"/>
    <w:rsid w:val="008E62D2"/>
    <w:rsid w:val="008E639F"/>
    <w:rsid w:val="008E6ABB"/>
    <w:rsid w:val="008E6FBA"/>
    <w:rsid w:val="008E72DB"/>
    <w:rsid w:val="008E7760"/>
    <w:rsid w:val="008E7AC1"/>
    <w:rsid w:val="008E7AC6"/>
    <w:rsid w:val="008E7BED"/>
    <w:rsid w:val="008E7CF5"/>
    <w:rsid w:val="008F006B"/>
    <w:rsid w:val="008F0167"/>
    <w:rsid w:val="008F0368"/>
    <w:rsid w:val="008F1239"/>
    <w:rsid w:val="008F158A"/>
    <w:rsid w:val="008F15C7"/>
    <w:rsid w:val="008F2086"/>
    <w:rsid w:val="008F2366"/>
    <w:rsid w:val="008F242C"/>
    <w:rsid w:val="008F246C"/>
    <w:rsid w:val="008F259F"/>
    <w:rsid w:val="008F2687"/>
    <w:rsid w:val="008F299C"/>
    <w:rsid w:val="008F2A65"/>
    <w:rsid w:val="008F2EEE"/>
    <w:rsid w:val="008F36D3"/>
    <w:rsid w:val="008F4324"/>
    <w:rsid w:val="008F43FC"/>
    <w:rsid w:val="008F44DD"/>
    <w:rsid w:val="008F4684"/>
    <w:rsid w:val="008F4B65"/>
    <w:rsid w:val="008F4D5A"/>
    <w:rsid w:val="008F4F10"/>
    <w:rsid w:val="008F5C77"/>
    <w:rsid w:val="008F5E3E"/>
    <w:rsid w:val="008F5EF0"/>
    <w:rsid w:val="008F5F5F"/>
    <w:rsid w:val="008F6B01"/>
    <w:rsid w:val="008F7346"/>
    <w:rsid w:val="008F73C4"/>
    <w:rsid w:val="008F7956"/>
    <w:rsid w:val="008F7F33"/>
    <w:rsid w:val="0090028E"/>
    <w:rsid w:val="00900400"/>
    <w:rsid w:val="009004C3"/>
    <w:rsid w:val="009004DF"/>
    <w:rsid w:val="009008E1"/>
    <w:rsid w:val="00900D11"/>
    <w:rsid w:val="00900E9E"/>
    <w:rsid w:val="0090106E"/>
    <w:rsid w:val="00901BFD"/>
    <w:rsid w:val="00901C21"/>
    <w:rsid w:val="009028B3"/>
    <w:rsid w:val="009028F0"/>
    <w:rsid w:val="009029D0"/>
    <w:rsid w:val="00902B71"/>
    <w:rsid w:val="009031CB"/>
    <w:rsid w:val="009033CF"/>
    <w:rsid w:val="009034E9"/>
    <w:rsid w:val="00903842"/>
    <w:rsid w:val="00903AE0"/>
    <w:rsid w:val="00903EEC"/>
    <w:rsid w:val="00903EFB"/>
    <w:rsid w:val="00903F5C"/>
    <w:rsid w:val="009040FE"/>
    <w:rsid w:val="0090419C"/>
    <w:rsid w:val="009041CA"/>
    <w:rsid w:val="0090433D"/>
    <w:rsid w:val="009044C1"/>
    <w:rsid w:val="00904909"/>
    <w:rsid w:val="00904A9A"/>
    <w:rsid w:val="00904AE3"/>
    <w:rsid w:val="00904FF0"/>
    <w:rsid w:val="00905049"/>
    <w:rsid w:val="009054A9"/>
    <w:rsid w:val="009054F0"/>
    <w:rsid w:val="00905856"/>
    <w:rsid w:val="00905908"/>
    <w:rsid w:val="009059C1"/>
    <w:rsid w:val="00906176"/>
    <w:rsid w:val="0090617C"/>
    <w:rsid w:val="009065C6"/>
    <w:rsid w:val="00906F0D"/>
    <w:rsid w:val="00907022"/>
    <w:rsid w:val="00907149"/>
    <w:rsid w:val="0090717E"/>
    <w:rsid w:val="00907257"/>
    <w:rsid w:val="009072B4"/>
    <w:rsid w:val="009076B6"/>
    <w:rsid w:val="009101A2"/>
    <w:rsid w:val="0091025D"/>
    <w:rsid w:val="00910502"/>
    <w:rsid w:val="00910B2C"/>
    <w:rsid w:val="00910BF8"/>
    <w:rsid w:val="00910DAC"/>
    <w:rsid w:val="00910DB0"/>
    <w:rsid w:val="00911236"/>
    <w:rsid w:val="009112D5"/>
    <w:rsid w:val="0091183E"/>
    <w:rsid w:val="00911CDD"/>
    <w:rsid w:val="009121D4"/>
    <w:rsid w:val="00912377"/>
    <w:rsid w:val="0091259A"/>
    <w:rsid w:val="009125E3"/>
    <w:rsid w:val="009126A5"/>
    <w:rsid w:val="009126BA"/>
    <w:rsid w:val="009127B9"/>
    <w:rsid w:val="00912F9E"/>
    <w:rsid w:val="009135ED"/>
    <w:rsid w:val="00913915"/>
    <w:rsid w:val="0091395E"/>
    <w:rsid w:val="00913A91"/>
    <w:rsid w:val="00913F7C"/>
    <w:rsid w:val="0091410D"/>
    <w:rsid w:val="00914222"/>
    <w:rsid w:val="0091462E"/>
    <w:rsid w:val="009148F1"/>
    <w:rsid w:val="009149A8"/>
    <w:rsid w:val="009149C3"/>
    <w:rsid w:val="009153FE"/>
    <w:rsid w:val="009157D3"/>
    <w:rsid w:val="009157FD"/>
    <w:rsid w:val="00915830"/>
    <w:rsid w:val="009158D7"/>
    <w:rsid w:val="00915C12"/>
    <w:rsid w:val="00915CCB"/>
    <w:rsid w:val="0091606A"/>
    <w:rsid w:val="00916236"/>
    <w:rsid w:val="0091638C"/>
    <w:rsid w:val="0091652A"/>
    <w:rsid w:val="009165A6"/>
    <w:rsid w:val="00916FF7"/>
    <w:rsid w:val="009175BB"/>
    <w:rsid w:val="00917618"/>
    <w:rsid w:val="009176DE"/>
    <w:rsid w:val="0091771C"/>
    <w:rsid w:val="00917855"/>
    <w:rsid w:val="00917CA8"/>
    <w:rsid w:val="00917D35"/>
    <w:rsid w:val="00920724"/>
    <w:rsid w:val="009207E8"/>
    <w:rsid w:val="0092087C"/>
    <w:rsid w:val="00920BE1"/>
    <w:rsid w:val="00920F6E"/>
    <w:rsid w:val="00921124"/>
    <w:rsid w:val="0092119A"/>
    <w:rsid w:val="009213DF"/>
    <w:rsid w:val="009219CB"/>
    <w:rsid w:val="00921A47"/>
    <w:rsid w:val="00922237"/>
    <w:rsid w:val="00922290"/>
    <w:rsid w:val="0092237A"/>
    <w:rsid w:val="00922A35"/>
    <w:rsid w:val="00922A8D"/>
    <w:rsid w:val="009230FD"/>
    <w:rsid w:val="009231F4"/>
    <w:rsid w:val="00923237"/>
    <w:rsid w:val="0092325D"/>
    <w:rsid w:val="00923308"/>
    <w:rsid w:val="00923818"/>
    <w:rsid w:val="0092390F"/>
    <w:rsid w:val="00923E49"/>
    <w:rsid w:val="00923EB1"/>
    <w:rsid w:val="009244E1"/>
    <w:rsid w:val="00924835"/>
    <w:rsid w:val="009258DE"/>
    <w:rsid w:val="00925ACF"/>
    <w:rsid w:val="00925CA2"/>
    <w:rsid w:val="00925CE1"/>
    <w:rsid w:val="00925D1F"/>
    <w:rsid w:val="00925DDF"/>
    <w:rsid w:val="00925EAE"/>
    <w:rsid w:val="009266A8"/>
    <w:rsid w:val="00926BE4"/>
    <w:rsid w:val="00926DCA"/>
    <w:rsid w:val="00926FEB"/>
    <w:rsid w:val="0092710B"/>
    <w:rsid w:val="00927169"/>
    <w:rsid w:val="00927458"/>
    <w:rsid w:val="00930078"/>
    <w:rsid w:val="009308B7"/>
    <w:rsid w:val="0093098C"/>
    <w:rsid w:val="009309F7"/>
    <w:rsid w:val="00930B5D"/>
    <w:rsid w:val="00930E86"/>
    <w:rsid w:val="00931E5A"/>
    <w:rsid w:val="00932122"/>
    <w:rsid w:val="00932187"/>
    <w:rsid w:val="00932BB3"/>
    <w:rsid w:val="00932E39"/>
    <w:rsid w:val="009332CB"/>
    <w:rsid w:val="00933306"/>
    <w:rsid w:val="00933427"/>
    <w:rsid w:val="009338B4"/>
    <w:rsid w:val="00933B13"/>
    <w:rsid w:val="00933DAF"/>
    <w:rsid w:val="0093449E"/>
    <w:rsid w:val="00934603"/>
    <w:rsid w:val="00934742"/>
    <w:rsid w:val="00934814"/>
    <w:rsid w:val="009348FD"/>
    <w:rsid w:val="00934F15"/>
    <w:rsid w:val="00935000"/>
    <w:rsid w:val="009353A8"/>
    <w:rsid w:val="009358CD"/>
    <w:rsid w:val="00936191"/>
    <w:rsid w:val="009361BE"/>
    <w:rsid w:val="009362B5"/>
    <w:rsid w:val="00936814"/>
    <w:rsid w:val="009369ED"/>
    <w:rsid w:val="00936C66"/>
    <w:rsid w:val="00936D61"/>
    <w:rsid w:val="00936EBB"/>
    <w:rsid w:val="0093763F"/>
    <w:rsid w:val="009376FA"/>
    <w:rsid w:val="00937AD2"/>
    <w:rsid w:val="00937B29"/>
    <w:rsid w:val="00937DC1"/>
    <w:rsid w:val="009406DF"/>
    <w:rsid w:val="009409FB"/>
    <w:rsid w:val="00940B0C"/>
    <w:rsid w:val="00940DA0"/>
    <w:rsid w:val="00940FD2"/>
    <w:rsid w:val="009411B6"/>
    <w:rsid w:val="009415C0"/>
    <w:rsid w:val="0094178A"/>
    <w:rsid w:val="00941AA9"/>
    <w:rsid w:val="00941CCF"/>
    <w:rsid w:val="0094205B"/>
    <w:rsid w:val="0094228F"/>
    <w:rsid w:val="00942549"/>
    <w:rsid w:val="00942733"/>
    <w:rsid w:val="009429FB"/>
    <w:rsid w:val="00942A8C"/>
    <w:rsid w:val="00942ED6"/>
    <w:rsid w:val="00943046"/>
    <w:rsid w:val="00943327"/>
    <w:rsid w:val="00943436"/>
    <w:rsid w:val="00943758"/>
    <w:rsid w:val="00943867"/>
    <w:rsid w:val="0094386D"/>
    <w:rsid w:val="00943B2F"/>
    <w:rsid w:val="00943C18"/>
    <w:rsid w:val="00943DB6"/>
    <w:rsid w:val="00944712"/>
    <w:rsid w:val="00944BEE"/>
    <w:rsid w:val="00944D78"/>
    <w:rsid w:val="009456E3"/>
    <w:rsid w:val="00945749"/>
    <w:rsid w:val="00945CAE"/>
    <w:rsid w:val="00945E4B"/>
    <w:rsid w:val="00945E65"/>
    <w:rsid w:val="00946271"/>
    <w:rsid w:val="0094635D"/>
    <w:rsid w:val="009464ED"/>
    <w:rsid w:val="0094668F"/>
    <w:rsid w:val="00946887"/>
    <w:rsid w:val="00946CAE"/>
    <w:rsid w:val="00946CF0"/>
    <w:rsid w:val="00946D6C"/>
    <w:rsid w:val="00946ED5"/>
    <w:rsid w:val="00946FD5"/>
    <w:rsid w:val="00947028"/>
    <w:rsid w:val="00947A4E"/>
    <w:rsid w:val="00947D49"/>
    <w:rsid w:val="009500E2"/>
    <w:rsid w:val="00950111"/>
    <w:rsid w:val="00950535"/>
    <w:rsid w:val="00950691"/>
    <w:rsid w:val="0095080F"/>
    <w:rsid w:val="009509BA"/>
    <w:rsid w:val="00950BD9"/>
    <w:rsid w:val="00951069"/>
    <w:rsid w:val="0095112C"/>
    <w:rsid w:val="00951270"/>
    <w:rsid w:val="00951333"/>
    <w:rsid w:val="009518A7"/>
    <w:rsid w:val="00951E44"/>
    <w:rsid w:val="009520D7"/>
    <w:rsid w:val="00952C30"/>
    <w:rsid w:val="00952CE2"/>
    <w:rsid w:val="00952DEE"/>
    <w:rsid w:val="0095300F"/>
    <w:rsid w:val="009530C0"/>
    <w:rsid w:val="00953ABC"/>
    <w:rsid w:val="00953B20"/>
    <w:rsid w:val="00953C1A"/>
    <w:rsid w:val="009541D1"/>
    <w:rsid w:val="009542ED"/>
    <w:rsid w:val="00954520"/>
    <w:rsid w:val="009547A2"/>
    <w:rsid w:val="0095495A"/>
    <w:rsid w:val="00954A28"/>
    <w:rsid w:val="00954A5C"/>
    <w:rsid w:val="00954AAF"/>
    <w:rsid w:val="00954CEC"/>
    <w:rsid w:val="00954E58"/>
    <w:rsid w:val="00955014"/>
    <w:rsid w:val="0095536B"/>
    <w:rsid w:val="00955465"/>
    <w:rsid w:val="0095585F"/>
    <w:rsid w:val="00955BFC"/>
    <w:rsid w:val="00955E18"/>
    <w:rsid w:val="00956B04"/>
    <w:rsid w:val="00956DC9"/>
    <w:rsid w:val="0095708F"/>
    <w:rsid w:val="00957192"/>
    <w:rsid w:val="009579AE"/>
    <w:rsid w:val="00957BF1"/>
    <w:rsid w:val="00957CE1"/>
    <w:rsid w:val="00960691"/>
    <w:rsid w:val="00960E65"/>
    <w:rsid w:val="00960F7D"/>
    <w:rsid w:val="009614B0"/>
    <w:rsid w:val="00961A45"/>
    <w:rsid w:val="00961B3F"/>
    <w:rsid w:val="00961CD2"/>
    <w:rsid w:val="00961D0F"/>
    <w:rsid w:val="00961DDB"/>
    <w:rsid w:val="00961E82"/>
    <w:rsid w:val="0096244F"/>
    <w:rsid w:val="00962526"/>
    <w:rsid w:val="00962651"/>
    <w:rsid w:val="00962807"/>
    <w:rsid w:val="00962E00"/>
    <w:rsid w:val="00962E37"/>
    <w:rsid w:val="00963165"/>
    <w:rsid w:val="009633BF"/>
    <w:rsid w:val="0096344E"/>
    <w:rsid w:val="0096382F"/>
    <w:rsid w:val="0096399A"/>
    <w:rsid w:val="009639E5"/>
    <w:rsid w:val="00963B3E"/>
    <w:rsid w:val="00963DB8"/>
    <w:rsid w:val="00963F86"/>
    <w:rsid w:val="0096408F"/>
    <w:rsid w:val="00964143"/>
    <w:rsid w:val="0096454F"/>
    <w:rsid w:val="0096471E"/>
    <w:rsid w:val="00964B3A"/>
    <w:rsid w:val="00965718"/>
    <w:rsid w:val="00965778"/>
    <w:rsid w:val="00966092"/>
    <w:rsid w:val="0096638E"/>
    <w:rsid w:val="009669D2"/>
    <w:rsid w:val="00966A2B"/>
    <w:rsid w:val="00966CEC"/>
    <w:rsid w:val="00966FB3"/>
    <w:rsid w:val="00966FC1"/>
    <w:rsid w:val="0096712D"/>
    <w:rsid w:val="0096729B"/>
    <w:rsid w:val="009673AD"/>
    <w:rsid w:val="00967F4A"/>
    <w:rsid w:val="0097028D"/>
    <w:rsid w:val="00970DB6"/>
    <w:rsid w:val="009713FC"/>
    <w:rsid w:val="00971468"/>
    <w:rsid w:val="009715D2"/>
    <w:rsid w:val="0097177E"/>
    <w:rsid w:val="00971847"/>
    <w:rsid w:val="00971D8D"/>
    <w:rsid w:val="009720EE"/>
    <w:rsid w:val="00972244"/>
    <w:rsid w:val="0097255E"/>
    <w:rsid w:val="00972719"/>
    <w:rsid w:val="0097280F"/>
    <w:rsid w:val="00972917"/>
    <w:rsid w:val="00972B64"/>
    <w:rsid w:val="00972D31"/>
    <w:rsid w:val="00972DDA"/>
    <w:rsid w:val="00972F4F"/>
    <w:rsid w:val="00973923"/>
    <w:rsid w:val="00973C38"/>
    <w:rsid w:val="00973E22"/>
    <w:rsid w:val="00973E3A"/>
    <w:rsid w:val="009740B9"/>
    <w:rsid w:val="009743B9"/>
    <w:rsid w:val="00974686"/>
    <w:rsid w:val="009746A0"/>
    <w:rsid w:val="009746E0"/>
    <w:rsid w:val="0097478A"/>
    <w:rsid w:val="009747FE"/>
    <w:rsid w:val="009749F6"/>
    <w:rsid w:val="009751F8"/>
    <w:rsid w:val="009753D9"/>
    <w:rsid w:val="00975771"/>
    <w:rsid w:val="00976FDD"/>
    <w:rsid w:val="009772C9"/>
    <w:rsid w:val="009774FB"/>
    <w:rsid w:val="00977972"/>
    <w:rsid w:val="00977B80"/>
    <w:rsid w:val="00977F18"/>
    <w:rsid w:val="009804D9"/>
    <w:rsid w:val="0098073B"/>
    <w:rsid w:val="00980905"/>
    <w:rsid w:val="00980DE6"/>
    <w:rsid w:val="009811A6"/>
    <w:rsid w:val="009813B2"/>
    <w:rsid w:val="009815AF"/>
    <w:rsid w:val="00981799"/>
    <w:rsid w:val="009817B3"/>
    <w:rsid w:val="00981B3F"/>
    <w:rsid w:val="00982876"/>
    <w:rsid w:val="009829E0"/>
    <w:rsid w:val="009834C2"/>
    <w:rsid w:val="00983541"/>
    <w:rsid w:val="00983795"/>
    <w:rsid w:val="00983A6B"/>
    <w:rsid w:val="00983D9E"/>
    <w:rsid w:val="00983F01"/>
    <w:rsid w:val="00984092"/>
    <w:rsid w:val="00984120"/>
    <w:rsid w:val="00984189"/>
    <w:rsid w:val="00984200"/>
    <w:rsid w:val="009842CC"/>
    <w:rsid w:val="0098433B"/>
    <w:rsid w:val="009843AA"/>
    <w:rsid w:val="00984666"/>
    <w:rsid w:val="009846F0"/>
    <w:rsid w:val="0098472C"/>
    <w:rsid w:val="00984A53"/>
    <w:rsid w:val="00984BE3"/>
    <w:rsid w:val="00985073"/>
    <w:rsid w:val="0098519A"/>
    <w:rsid w:val="00985405"/>
    <w:rsid w:val="009856DD"/>
    <w:rsid w:val="00985AFC"/>
    <w:rsid w:val="00985BE8"/>
    <w:rsid w:val="00985EC6"/>
    <w:rsid w:val="009863AE"/>
    <w:rsid w:val="00986557"/>
    <w:rsid w:val="009865AF"/>
    <w:rsid w:val="00986CCA"/>
    <w:rsid w:val="00986D22"/>
    <w:rsid w:val="00986D4C"/>
    <w:rsid w:val="00986F09"/>
    <w:rsid w:val="00986F13"/>
    <w:rsid w:val="00986F4A"/>
    <w:rsid w:val="00986F6E"/>
    <w:rsid w:val="009872F3"/>
    <w:rsid w:val="0098753A"/>
    <w:rsid w:val="009904B1"/>
    <w:rsid w:val="00990CA2"/>
    <w:rsid w:val="00990E0E"/>
    <w:rsid w:val="0099112A"/>
    <w:rsid w:val="009917B6"/>
    <w:rsid w:val="009918ED"/>
    <w:rsid w:val="00991984"/>
    <w:rsid w:val="00991C58"/>
    <w:rsid w:val="00991D01"/>
    <w:rsid w:val="00991EE1"/>
    <w:rsid w:val="009921EB"/>
    <w:rsid w:val="009922E9"/>
    <w:rsid w:val="009925B6"/>
    <w:rsid w:val="009928DD"/>
    <w:rsid w:val="00992ADD"/>
    <w:rsid w:val="00992C80"/>
    <w:rsid w:val="00992D2A"/>
    <w:rsid w:val="00992D59"/>
    <w:rsid w:val="00992ED2"/>
    <w:rsid w:val="009930EF"/>
    <w:rsid w:val="009932F4"/>
    <w:rsid w:val="00993464"/>
    <w:rsid w:val="00993740"/>
    <w:rsid w:val="00993762"/>
    <w:rsid w:val="0099396C"/>
    <w:rsid w:val="00993BFD"/>
    <w:rsid w:val="00993E1F"/>
    <w:rsid w:val="00994086"/>
    <w:rsid w:val="00994170"/>
    <w:rsid w:val="00994426"/>
    <w:rsid w:val="009946A6"/>
    <w:rsid w:val="00994B52"/>
    <w:rsid w:val="00994EB4"/>
    <w:rsid w:val="00995150"/>
    <w:rsid w:val="00995BC0"/>
    <w:rsid w:val="00995D05"/>
    <w:rsid w:val="009963A8"/>
    <w:rsid w:val="00996417"/>
    <w:rsid w:val="0099643A"/>
    <w:rsid w:val="00996883"/>
    <w:rsid w:val="00996DCE"/>
    <w:rsid w:val="009970CB"/>
    <w:rsid w:val="00997498"/>
    <w:rsid w:val="00997502"/>
    <w:rsid w:val="00997539"/>
    <w:rsid w:val="00997AEB"/>
    <w:rsid w:val="009A0476"/>
    <w:rsid w:val="009A04AB"/>
    <w:rsid w:val="009A0544"/>
    <w:rsid w:val="009A0A01"/>
    <w:rsid w:val="009A0EA9"/>
    <w:rsid w:val="009A0F3B"/>
    <w:rsid w:val="009A1849"/>
    <w:rsid w:val="009A193A"/>
    <w:rsid w:val="009A1DA4"/>
    <w:rsid w:val="009A2047"/>
    <w:rsid w:val="009A26C5"/>
    <w:rsid w:val="009A2753"/>
    <w:rsid w:val="009A2BF2"/>
    <w:rsid w:val="009A2F4E"/>
    <w:rsid w:val="009A304D"/>
    <w:rsid w:val="009A37D0"/>
    <w:rsid w:val="009A39A6"/>
    <w:rsid w:val="009A40E6"/>
    <w:rsid w:val="009A4453"/>
    <w:rsid w:val="009A4FA6"/>
    <w:rsid w:val="009A5043"/>
    <w:rsid w:val="009A57A8"/>
    <w:rsid w:val="009A5953"/>
    <w:rsid w:val="009A620C"/>
    <w:rsid w:val="009A63FB"/>
    <w:rsid w:val="009A6832"/>
    <w:rsid w:val="009A6FC4"/>
    <w:rsid w:val="009A7502"/>
    <w:rsid w:val="009A756E"/>
    <w:rsid w:val="009A7DEC"/>
    <w:rsid w:val="009A7E89"/>
    <w:rsid w:val="009B0152"/>
    <w:rsid w:val="009B03DC"/>
    <w:rsid w:val="009B06CD"/>
    <w:rsid w:val="009B06D1"/>
    <w:rsid w:val="009B071A"/>
    <w:rsid w:val="009B0E21"/>
    <w:rsid w:val="009B1089"/>
    <w:rsid w:val="009B1542"/>
    <w:rsid w:val="009B18CC"/>
    <w:rsid w:val="009B1EAD"/>
    <w:rsid w:val="009B23D0"/>
    <w:rsid w:val="009B2989"/>
    <w:rsid w:val="009B29AB"/>
    <w:rsid w:val="009B29C4"/>
    <w:rsid w:val="009B2C81"/>
    <w:rsid w:val="009B2D18"/>
    <w:rsid w:val="009B2D57"/>
    <w:rsid w:val="009B2EDA"/>
    <w:rsid w:val="009B322C"/>
    <w:rsid w:val="009B3475"/>
    <w:rsid w:val="009B34ED"/>
    <w:rsid w:val="009B36FE"/>
    <w:rsid w:val="009B398D"/>
    <w:rsid w:val="009B3A60"/>
    <w:rsid w:val="009B4432"/>
    <w:rsid w:val="009B46E3"/>
    <w:rsid w:val="009B46FE"/>
    <w:rsid w:val="009B4954"/>
    <w:rsid w:val="009B4FBB"/>
    <w:rsid w:val="009B5297"/>
    <w:rsid w:val="009B552B"/>
    <w:rsid w:val="009B5737"/>
    <w:rsid w:val="009B592C"/>
    <w:rsid w:val="009B598C"/>
    <w:rsid w:val="009B67B0"/>
    <w:rsid w:val="009B6A4D"/>
    <w:rsid w:val="009B6F48"/>
    <w:rsid w:val="009B70F4"/>
    <w:rsid w:val="009B719F"/>
    <w:rsid w:val="009B72D7"/>
    <w:rsid w:val="009B74CC"/>
    <w:rsid w:val="009B785C"/>
    <w:rsid w:val="009B7879"/>
    <w:rsid w:val="009B7941"/>
    <w:rsid w:val="009B7963"/>
    <w:rsid w:val="009B79C0"/>
    <w:rsid w:val="009B7A1C"/>
    <w:rsid w:val="009B7B6E"/>
    <w:rsid w:val="009B7F48"/>
    <w:rsid w:val="009C0686"/>
    <w:rsid w:val="009C0A6A"/>
    <w:rsid w:val="009C0F4D"/>
    <w:rsid w:val="009C1033"/>
    <w:rsid w:val="009C1354"/>
    <w:rsid w:val="009C1739"/>
    <w:rsid w:val="009C17E8"/>
    <w:rsid w:val="009C1C62"/>
    <w:rsid w:val="009C1C65"/>
    <w:rsid w:val="009C1D34"/>
    <w:rsid w:val="009C1EF4"/>
    <w:rsid w:val="009C22EE"/>
    <w:rsid w:val="009C2446"/>
    <w:rsid w:val="009C2854"/>
    <w:rsid w:val="009C2FF1"/>
    <w:rsid w:val="009C34BD"/>
    <w:rsid w:val="009C3574"/>
    <w:rsid w:val="009C3A73"/>
    <w:rsid w:val="009C3B80"/>
    <w:rsid w:val="009C3EAF"/>
    <w:rsid w:val="009C4405"/>
    <w:rsid w:val="009C4C1A"/>
    <w:rsid w:val="009C4FA9"/>
    <w:rsid w:val="009C5472"/>
    <w:rsid w:val="009C55C5"/>
    <w:rsid w:val="009C58AB"/>
    <w:rsid w:val="009C5B2D"/>
    <w:rsid w:val="009C5C75"/>
    <w:rsid w:val="009C5E42"/>
    <w:rsid w:val="009C5F9A"/>
    <w:rsid w:val="009C6012"/>
    <w:rsid w:val="009C6141"/>
    <w:rsid w:val="009C66E4"/>
    <w:rsid w:val="009C74A9"/>
    <w:rsid w:val="009C7868"/>
    <w:rsid w:val="009D0147"/>
    <w:rsid w:val="009D060F"/>
    <w:rsid w:val="009D09B4"/>
    <w:rsid w:val="009D0CD9"/>
    <w:rsid w:val="009D0EE9"/>
    <w:rsid w:val="009D112F"/>
    <w:rsid w:val="009D122D"/>
    <w:rsid w:val="009D1759"/>
    <w:rsid w:val="009D2239"/>
    <w:rsid w:val="009D2277"/>
    <w:rsid w:val="009D2578"/>
    <w:rsid w:val="009D2B1E"/>
    <w:rsid w:val="009D2B87"/>
    <w:rsid w:val="009D399B"/>
    <w:rsid w:val="009D3D14"/>
    <w:rsid w:val="009D468D"/>
    <w:rsid w:val="009D4856"/>
    <w:rsid w:val="009D48EE"/>
    <w:rsid w:val="009D4973"/>
    <w:rsid w:val="009D49DA"/>
    <w:rsid w:val="009D4C79"/>
    <w:rsid w:val="009D4C9F"/>
    <w:rsid w:val="009D4D4B"/>
    <w:rsid w:val="009D4E59"/>
    <w:rsid w:val="009D52C3"/>
    <w:rsid w:val="009D582A"/>
    <w:rsid w:val="009D60B3"/>
    <w:rsid w:val="009D623D"/>
    <w:rsid w:val="009D6872"/>
    <w:rsid w:val="009D6FDD"/>
    <w:rsid w:val="009D7851"/>
    <w:rsid w:val="009D7FCD"/>
    <w:rsid w:val="009E0022"/>
    <w:rsid w:val="009E038C"/>
    <w:rsid w:val="009E0896"/>
    <w:rsid w:val="009E0F33"/>
    <w:rsid w:val="009E11AF"/>
    <w:rsid w:val="009E1270"/>
    <w:rsid w:val="009E12A8"/>
    <w:rsid w:val="009E1714"/>
    <w:rsid w:val="009E193A"/>
    <w:rsid w:val="009E1943"/>
    <w:rsid w:val="009E2205"/>
    <w:rsid w:val="009E2639"/>
    <w:rsid w:val="009E2705"/>
    <w:rsid w:val="009E28B3"/>
    <w:rsid w:val="009E2ADE"/>
    <w:rsid w:val="009E2C5A"/>
    <w:rsid w:val="009E2F31"/>
    <w:rsid w:val="009E3666"/>
    <w:rsid w:val="009E3A37"/>
    <w:rsid w:val="009E3AE8"/>
    <w:rsid w:val="009E3F4A"/>
    <w:rsid w:val="009E4066"/>
    <w:rsid w:val="009E4896"/>
    <w:rsid w:val="009E4951"/>
    <w:rsid w:val="009E4A69"/>
    <w:rsid w:val="009E5157"/>
    <w:rsid w:val="009E525A"/>
    <w:rsid w:val="009E52D1"/>
    <w:rsid w:val="009E5417"/>
    <w:rsid w:val="009E56FA"/>
    <w:rsid w:val="009E58B0"/>
    <w:rsid w:val="009E58F0"/>
    <w:rsid w:val="009E5A70"/>
    <w:rsid w:val="009E5E8A"/>
    <w:rsid w:val="009E6003"/>
    <w:rsid w:val="009E626C"/>
    <w:rsid w:val="009E641A"/>
    <w:rsid w:val="009E6631"/>
    <w:rsid w:val="009E668A"/>
    <w:rsid w:val="009E6769"/>
    <w:rsid w:val="009E69E4"/>
    <w:rsid w:val="009E712E"/>
    <w:rsid w:val="009E72E5"/>
    <w:rsid w:val="009E75AA"/>
    <w:rsid w:val="009E786E"/>
    <w:rsid w:val="009E79CB"/>
    <w:rsid w:val="009E7B3A"/>
    <w:rsid w:val="009E7B97"/>
    <w:rsid w:val="009E7D4D"/>
    <w:rsid w:val="009E7F26"/>
    <w:rsid w:val="009F007F"/>
    <w:rsid w:val="009F0863"/>
    <w:rsid w:val="009F089A"/>
    <w:rsid w:val="009F0993"/>
    <w:rsid w:val="009F0DEB"/>
    <w:rsid w:val="009F0FF1"/>
    <w:rsid w:val="009F121F"/>
    <w:rsid w:val="009F1445"/>
    <w:rsid w:val="009F14AB"/>
    <w:rsid w:val="009F1973"/>
    <w:rsid w:val="009F1A64"/>
    <w:rsid w:val="009F1C38"/>
    <w:rsid w:val="009F1D61"/>
    <w:rsid w:val="009F1DFD"/>
    <w:rsid w:val="009F1E29"/>
    <w:rsid w:val="009F1F96"/>
    <w:rsid w:val="009F2281"/>
    <w:rsid w:val="009F250A"/>
    <w:rsid w:val="009F2525"/>
    <w:rsid w:val="009F2565"/>
    <w:rsid w:val="009F28FD"/>
    <w:rsid w:val="009F2B0C"/>
    <w:rsid w:val="009F31AA"/>
    <w:rsid w:val="009F349E"/>
    <w:rsid w:val="009F3746"/>
    <w:rsid w:val="009F38A9"/>
    <w:rsid w:val="009F38B0"/>
    <w:rsid w:val="009F38DC"/>
    <w:rsid w:val="009F3C9F"/>
    <w:rsid w:val="009F3D60"/>
    <w:rsid w:val="009F3DA9"/>
    <w:rsid w:val="009F4BC8"/>
    <w:rsid w:val="009F4DEF"/>
    <w:rsid w:val="009F4F05"/>
    <w:rsid w:val="009F506B"/>
    <w:rsid w:val="009F50F3"/>
    <w:rsid w:val="009F51AC"/>
    <w:rsid w:val="009F5635"/>
    <w:rsid w:val="009F5729"/>
    <w:rsid w:val="009F5A1F"/>
    <w:rsid w:val="009F5A5D"/>
    <w:rsid w:val="009F5A9A"/>
    <w:rsid w:val="009F5CFD"/>
    <w:rsid w:val="009F6245"/>
    <w:rsid w:val="009F68A9"/>
    <w:rsid w:val="009F6912"/>
    <w:rsid w:val="009F6B69"/>
    <w:rsid w:val="009F6D08"/>
    <w:rsid w:val="009F6E78"/>
    <w:rsid w:val="009F7244"/>
    <w:rsid w:val="009F749A"/>
    <w:rsid w:val="009F754B"/>
    <w:rsid w:val="009F757B"/>
    <w:rsid w:val="009F77C4"/>
    <w:rsid w:val="009F78EF"/>
    <w:rsid w:val="009F7A20"/>
    <w:rsid w:val="009F7C02"/>
    <w:rsid w:val="009F7C51"/>
    <w:rsid w:val="009F7C74"/>
    <w:rsid w:val="009F7EF5"/>
    <w:rsid w:val="00A00347"/>
    <w:rsid w:val="00A00388"/>
    <w:rsid w:val="00A00738"/>
    <w:rsid w:val="00A00751"/>
    <w:rsid w:val="00A00BA5"/>
    <w:rsid w:val="00A00DEC"/>
    <w:rsid w:val="00A00F34"/>
    <w:rsid w:val="00A00F58"/>
    <w:rsid w:val="00A00F92"/>
    <w:rsid w:val="00A00FAE"/>
    <w:rsid w:val="00A012AD"/>
    <w:rsid w:val="00A01344"/>
    <w:rsid w:val="00A01568"/>
    <w:rsid w:val="00A01B9C"/>
    <w:rsid w:val="00A01C92"/>
    <w:rsid w:val="00A022DF"/>
    <w:rsid w:val="00A02440"/>
    <w:rsid w:val="00A0299E"/>
    <w:rsid w:val="00A02A9C"/>
    <w:rsid w:val="00A02E98"/>
    <w:rsid w:val="00A02F50"/>
    <w:rsid w:val="00A02F7C"/>
    <w:rsid w:val="00A03D7B"/>
    <w:rsid w:val="00A03DC7"/>
    <w:rsid w:val="00A03E7E"/>
    <w:rsid w:val="00A03EAF"/>
    <w:rsid w:val="00A03EC5"/>
    <w:rsid w:val="00A040CF"/>
    <w:rsid w:val="00A0423C"/>
    <w:rsid w:val="00A046FA"/>
    <w:rsid w:val="00A04C51"/>
    <w:rsid w:val="00A04D1B"/>
    <w:rsid w:val="00A04DE7"/>
    <w:rsid w:val="00A0512F"/>
    <w:rsid w:val="00A05695"/>
    <w:rsid w:val="00A05851"/>
    <w:rsid w:val="00A058C1"/>
    <w:rsid w:val="00A05E08"/>
    <w:rsid w:val="00A05E25"/>
    <w:rsid w:val="00A05E67"/>
    <w:rsid w:val="00A05F00"/>
    <w:rsid w:val="00A06068"/>
    <w:rsid w:val="00A063CE"/>
    <w:rsid w:val="00A0641C"/>
    <w:rsid w:val="00A066BE"/>
    <w:rsid w:val="00A0672D"/>
    <w:rsid w:val="00A076BD"/>
    <w:rsid w:val="00A07996"/>
    <w:rsid w:val="00A07AA1"/>
    <w:rsid w:val="00A07ACE"/>
    <w:rsid w:val="00A07E18"/>
    <w:rsid w:val="00A10D73"/>
    <w:rsid w:val="00A10EA4"/>
    <w:rsid w:val="00A10ED9"/>
    <w:rsid w:val="00A11093"/>
    <w:rsid w:val="00A11D12"/>
    <w:rsid w:val="00A11D27"/>
    <w:rsid w:val="00A11EDB"/>
    <w:rsid w:val="00A121D8"/>
    <w:rsid w:val="00A12417"/>
    <w:rsid w:val="00A124C9"/>
    <w:rsid w:val="00A12703"/>
    <w:rsid w:val="00A12FF0"/>
    <w:rsid w:val="00A1306F"/>
    <w:rsid w:val="00A13369"/>
    <w:rsid w:val="00A13412"/>
    <w:rsid w:val="00A1348E"/>
    <w:rsid w:val="00A13B24"/>
    <w:rsid w:val="00A146A9"/>
    <w:rsid w:val="00A14BAD"/>
    <w:rsid w:val="00A14D3E"/>
    <w:rsid w:val="00A14E48"/>
    <w:rsid w:val="00A14FD4"/>
    <w:rsid w:val="00A14FEC"/>
    <w:rsid w:val="00A16149"/>
    <w:rsid w:val="00A161BE"/>
    <w:rsid w:val="00A161C3"/>
    <w:rsid w:val="00A167E1"/>
    <w:rsid w:val="00A16919"/>
    <w:rsid w:val="00A16A1C"/>
    <w:rsid w:val="00A16DBD"/>
    <w:rsid w:val="00A1724A"/>
    <w:rsid w:val="00A17291"/>
    <w:rsid w:val="00A173AD"/>
    <w:rsid w:val="00A17654"/>
    <w:rsid w:val="00A1798C"/>
    <w:rsid w:val="00A17A01"/>
    <w:rsid w:val="00A17A0D"/>
    <w:rsid w:val="00A17A39"/>
    <w:rsid w:val="00A17D77"/>
    <w:rsid w:val="00A17E4F"/>
    <w:rsid w:val="00A17F9D"/>
    <w:rsid w:val="00A17FA6"/>
    <w:rsid w:val="00A20065"/>
    <w:rsid w:val="00A201A5"/>
    <w:rsid w:val="00A2029C"/>
    <w:rsid w:val="00A20C09"/>
    <w:rsid w:val="00A21160"/>
    <w:rsid w:val="00A216B3"/>
    <w:rsid w:val="00A21BBF"/>
    <w:rsid w:val="00A21E05"/>
    <w:rsid w:val="00A220A8"/>
    <w:rsid w:val="00A220E4"/>
    <w:rsid w:val="00A225C5"/>
    <w:rsid w:val="00A2297F"/>
    <w:rsid w:val="00A22C8C"/>
    <w:rsid w:val="00A22EF7"/>
    <w:rsid w:val="00A23089"/>
    <w:rsid w:val="00A2349C"/>
    <w:rsid w:val="00A238EA"/>
    <w:rsid w:val="00A23DEA"/>
    <w:rsid w:val="00A2447C"/>
    <w:rsid w:val="00A24665"/>
    <w:rsid w:val="00A247CF"/>
    <w:rsid w:val="00A249F8"/>
    <w:rsid w:val="00A24A09"/>
    <w:rsid w:val="00A25392"/>
    <w:rsid w:val="00A253D3"/>
    <w:rsid w:val="00A2569A"/>
    <w:rsid w:val="00A25D59"/>
    <w:rsid w:val="00A26299"/>
    <w:rsid w:val="00A26448"/>
    <w:rsid w:val="00A26898"/>
    <w:rsid w:val="00A26BE0"/>
    <w:rsid w:val="00A26CAD"/>
    <w:rsid w:val="00A26CCA"/>
    <w:rsid w:val="00A26DF5"/>
    <w:rsid w:val="00A26E39"/>
    <w:rsid w:val="00A26FC1"/>
    <w:rsid w:val="00A27601"/>
    <w:rsid w:val="00A27A7C"/>
    <w:rsid w:val="00A27CD1"/>
    <w:rsid w:val="00A27DB4"/>
    <w:rsid w:val="00A27F84"/>
    <w:rsid w:val="00A3012E"/>
    <w:rsid w:val="00A306D5"/>
    <w:rsid w:val="00A30B6E"/>
    <w:rsid w:val="00A30C51"/>
    <w:rsid w:val="00A30FFA"/>
    <w:rsid w:val="00A316BA"/>
    <w:rsid w:val="00A317BE"/>
    <w:rsid w:val="00A31B30"/>
    <w:rsid w:val="00A31DB4"/>
    <w:rsid w:val="00A32140"/>
    <w:rsid w:val="00A32164"/>
    <w:rsid w:val="00A322A8"/>
    <w:rsid w:val="00A326BD"/>
    <w:rsid w:val="00A32720"/>
    <w:rsid w:val="00A32759"/>
    <w:rsid w:val="00A3292B"/>
    <w:rsid w:val="00A32FCC"/>
    <w:rsid w:val="00A332EF"/>
    <w:rsid w:val="00A33380"/>
    <w:rsid w:val="00A337A3"/>
    <w:rsid w:val="00A33909"/>
    <w:rsid w:val="00A33C60"/>
    <w:rsid w:val="00A33C8D"/>
    <w:rsid w:val="00A33DA2"/>
    <w:rsid w:val="00A34031"/>
    <w:rsid w:val="00A34063"/>
    <w:rsid w:val="00A34421"/>
    <w:rsid w:val="00A34AED"/>
    <w:rsid w:val="00A34CBE"/>
    <w:rsid w:val="00A34CF1"/>
    <w:rsid w:val="00A34FAA"/>
    <w:rsid w:val="00A3506F"/>
    <w:rsid w:val="00A35256"/>
    <w:rsid w:val="00A35655"/>
    <w:rsid w:val="00A359B9"/>
    <w:rsid w:val="00A35D00"/>
    <w:rsid w:val="00A36207"/>
    <w:rsid w:val="00A362DD"/>
    <w:rsid w:val="00A36493"/>
    <w:rsid w:val="00A36509"/>
    <w:rsid w:val="00A367D2"/>
    <w:rsid w:val="00A36FC5"/>
    <w:rsid w:val="00A371E1"/>
    <w:rsid w:val="00A372AA"/>
    <w:rsid w:val="00A372D3"/>
    <w:rsid w:val="00A37878"/>
    <w:rsid w:val="00A379A8"/>
    <w:rsid w:val="00A37A2F"/>
    <w:rsid w:val="00A37C3E"/>
    <w:rsid w:val="00A37C75"/>
    <w:rsid w:val="00A37CD7"/>
    <w:rsid w:val="00A37F68"/>
    <w:rsid w:val="00A403C7"/>
    <w:rsid w:val="00A4055D"/>
    <w:rsid w:val="00A40B01"/>
    <w:rsid w:val="00A40E14"/>
    <w:rsid w:val="00A41082"/>
    <w:rsid w:val="00A41436"/>
    <w:rsid w:val="00A41492"/>
    <w:rsid w:val="00A41833"/>
    <w:rsid w:val="00A41995"/>
    <w:rsid w:val="00A423DE"/>
    <w:rsid w:val="00A42709"/>
    <w:rsid w:val="00A42B8B"/>
    <w:rsid w:val="00A430B1"/>
    <w:rsid w:val="00A44381"/>
    <w:rsid w:val="00A446F9"/>
    <w:rsid w:val="00A44845"/>
    <w:rsid w:val="00A44BFF"/>
    <w:rsid w:val="00A44CA2"/>
    <w:rsid w:val="00A44D8A"/>
    <w:rsid w:val="00A44E67"/>
    <w:rsid w:val="00A45186"/>
    <w:rsid w:val="00A454B4"/>
    <w:rsid w:val="00A456E5"/>
    <w:rsid w:val="00A459CA"/>
    <w:rsid w:val="00A4618D"/>
    <w:rsid w:val="00A46654"/>
    <w:rsid w:val="00A46D87"/>
    <w:rsid w:val="00A475C6"/>
    <w:rsid w:val="00A475F3"/>
    <w:rsid w:val="00A47EAE"/>
    <w:rsid w:val="00A50208"/>
    <w:rsid w:val="00A5031C"/>
    <w:rsid w:val="00A50362"/>
    <w:rsid w:val="00A50735"/>
    <w:rsid w:val="00A5075A"/>
    <w:rsid w:val="00A50A21"/>
    <w:rsid w:val="00A50B7F"/>
    <w:rsid w:val="00A5163C"/>
    <w:rsid w:val="00A518E3"/>
    <w:rsid w:val="00A51E83"/>
    <w:rsid w:val="00A5202C"/>
    <w:rsid w:val="00A527C0"/>
    <w:rsid w:val="00A52921"/>
    <w:rsid w:val="00A52C96"/>
    <w:rsid w:val="00A53020"/>
    <w:rsid w:val="00A53736"/>
    <w:rsid w:val="00A53B5E"/>
    <w:rsid w:val="00A53C14"/>
    <w:rsid w:val="00A53D70"/>
    <w:rsid w:val="00A53E71"/>
    <w:rsid w:val="00A53F11"/>
    <w:rsid w:val="00A5419F"/>
    <w:rsid w:val="00A550A1"/>
    <w:rsid w:val="00A5510A"/>
    <w:rsid w:val="00A55294"/>
    <w:rsid w:val="00A5531B"/>
    <w:rsid w:val="00A55702"/>
    <w:rsid w:val="00A55852"/>
    <w:rsid w:val="00A55EF3"/>
    <w:rsid w:val="00A5606A"/>
    <w:rsid w:val="00A560B7"/>
    <w:rsid w:val="00A56608"/>
    <w:rsid w:val="00A5670D"/>
    <w:rsid w:val="00A5684B"/>
    <w:rsid w:val="00A5703E"/>
    <w:rsid w:val="00A57297"/>
    <w:rsid w:val="00A5748E"/>
    <w:rsid w:val="00A574F7"/>
    <w:rsid w:val="00A57678"/>
    <w:rsid w:val="00A5776A"/>
    <w:rsid w:val="00A57AA2"/>
    <w:rsid w:val="00A57BEA"/>
    <w:rsid w:val="00A604BB"/>
    <w:rsid w:val="00A60B5B"/>
    <w:rsid w:val="00A60BC7"/>
    <w:rsid w:val="00A60C74"/>
    <w:rsid w:val="00A60F43"/>
    <w:rsid w:val="00A6127C"/>
    <w:rsid w:val="00A61374"/>
    <w:rsid w:val="00A61E90"/>
    <w:rsid w:val="00A62042"/>
    <w:rsid w:val="00A622DD"/>
    <w:rsid w:val="00A629DC"/>
    <w:rsid w:val="00A62A48"/>
    <w:rsid w:val="00A62B0B"/>
    <w:rsid w:val="00A62CD3"/>
    <w:rsid w:val="00A62D79"/>
    <w:rsid w:val="00A62E9C"/>
    <w:rsid w:val="00A635EC"/>
    <w:rsid w:val="00A63820"/>
    <w:rsid w:val="00A63BCE"/>
    <w:rsid w:val="00A6427C"/>
    <w:rsid w:val="00A64690"/>
    <w:rsid w:val="00A64B3B"/>
    <w:rsid w:val="00A64E72"/>
    <w:rsid w:val="00A6529D"/>
    <w:rsid w:val="00A65D1C"/>
    <w:rsid w:val="00A661B5"/>
    <w:rsid w:val="00A662A4"/>
    <w:rsid w:val="00A66417"/>
    <w:rsid w:val="00A669C3"/>
    <w:rsid w:val="00A66CF9"/>
    <w:rsid w:val="00A66EAB"/>
    <w:rsid w:val="00A676FC"/>
    <w:rsid w:val="00A6773F"/>
    <w:rsid w:val="00A67F77"/>
    <w:rsid w:val="00A702F2"/>
    <w:rsid w:val="00A70510"/>
    <w:rsid w:val="00A70779"/>
    <w:rsid w:val="00A70867"/>
    <w:rsid w:val="00A70A71"/>
    <w:rsid w:val="00A7126A"/>
    <w:rsid w:val="00A7138E"/>
    <w:rsid w:val="00A71489"/>
    <w:rsid w:val="00A714EA"/>
    <w:rsid w:val="00A71561"/>
    <w:rsid w:val="00A71A2D"/>
    <w:rsid w:val="00A71C49"/>
    <w:rsid w:val="00A71DD0"/>
    <w:rsid w:val="00A71FDC"/>
    <w:rsid w:val="00A72096"/>
    <w:rsid w:val="00A72265"/>
    <w:rsid w:val="00A725BD"/>
    <w:rsid w:val="00A72A90"/>
    <w:rsid w:val="00A72C76"/>
    <w:rsid w:val="00A72F29"/>
    <w:rsid w:val="00A731D3"/>
    <w:rsid w:val="00A73595"/>
    <w:rsid w:val="00A736EC"/>
    <w:rsid w:val="00A737CB"/>
    <w:rsid w:val="00A73C90"/>
    <w:rsid w:val="00A74213"/>
    <w:rsid w:val="00A74541"/>
    <w:rsid w:val="00A74548"/>
    <w:rsid w:val="00A74724"/>
    <w:rsid w:val="00A74C06"/>
    <w:rsid w:val="00A751F7"/>
    <w:rsid w:val="00A75409"/>
    <w:rsid w:val="00A75795"/>
    <w:rsid w:val="00A75CF3"/>
    <w:rsid w:val="00A75DB4"/>
    <w:rsid w:val="00A75F57"/>
    <w:rsid w:val="00A764D8"/>
    <w:rsid w:val="00A76705"/>
    <w:rsid w:val="00A767CE"/>
    <w:rsid w:val="00A76858"/>
    <w:rsid w:val="00A76C57"/>
    <w:rsid w:val="00A77022"/>
    <w:rsid w:val="00A770FC"/>
    <w:rsid w:val="00A77926"/>
    <w:rsid w:val="00A7794C"/>
    <w:rsid w:val="00A77E11"/>
    <w:rsid w:val="00A802C3"/>
    <w:rsid w:val="00A8041E"/>
    <w:rsid w:val="00A80609"/>
    <w:rsid w:val="00A806C1"/>
    <w:rsid w:val="00A80917"/>
    <w:rsid w:val="00A809ED"/>
    <w:rsid w:val="00A815C8"/>
    <w:rsid w:val="00A816DD"/>
    <w:rsid w:val="00A8282F"/>
    <w:rsid w:val="00A82F2D"/>
    <w:rsid w:val="00A82F60"/>
    <w:rsid w:val="00A833FD"/>
    <w:rsid w:val="00A83561"/>
    <w:rsid w:val="00A8358A"/>
    <w:rsid w:val="00A8386C"/>
    <w:rsid w:val="00A83CBE"/>
    <w:rsid w:val="00A83D3C"/>
    <w:rsid w:val="00A840CF"/>
    <w:rsid w:val="00A84125"/>
    <w:rsid w:val="00A84633"/>
    <w:rsid w:val="00A84730"/>
    <w:rsid w:val="00A84AEE"/>
    <w:rsid w:val="00A84C52"/>
    <w:rsid w:val="00A85219"/>
    <w:rsid w:val="00A85362"/>
    <w:rsid w:val="00A85C5C"/>
    <w:rsid w:val="00A85E8B"/>
    <w:rsid w:val="00A85FAC"/>
    <w:rsid w:val="00A860F2"/>
    <w:rsid w:val="00A8644D"/>
    <w:rsid w:val="00A86888"/>
    <w:rsid w:val="00A8690B"/>
    <w:rsid w:val="00A869D5"/>
    <w:rsid w:val="00A86D0F"/>
    <w:rsid w:val="00A86E0D"/>
    <w:rsid w:val="00A877A1"/>
    <w:rsid w:val="00A87A61"/>
    <w:rsid w:val="00A9037C"/>
    <w:rsid w:val="00A904BC"/>
    <w:rsid w:val="00A905B6"/>
    <w:rsid w:val="00A90E84"/>
    <w:rsid w:val="00A91488"/>
    <w:rsid w:val="00A91752"/>
    <w:rsid w:val="00A9177F"/>
    <w:rsid w:val="00A91A8E"/>
    <w:rsid w:val="00A91DFF"/>
    <w:rsid w:val="00A91E39"/>
    <w:rsid w:val="00A91E5A"/>
    <w:rsid w:val="00A9219B"/>
    <w:rsid w:val="00A9244E"/>
    <w:rsid w:val="00A92C0A"/>
    <w:rsid w:val="00A92D18"/>
    <w:rsid w:val="00A92D67"/>
    <w:rsid w:val="00A92ED5"/>
    <w:rsid w:val="00A93BB8"/>
    <w:rsid w:val="00A940D5"/>
    <w:rsid w:val="00A94C71"/>
    <w:rsid w:val="00A95031"/>
    <w:rsid w:val="00A95C17"/>
    <w:rsid w:val="00A960AB"/>
    <w:rsid w:val="00A965E2"/>
    <w:rsid w:val="00A966D9"/>
    <w:rsid w:val="00A9674F"/>
    <w:rsid w:val="00A96765"/>
    <w:rsid w:val="00A96784"/>
    <w:rsid w:val="00A96CF8"/>
    <w:rsid w:val="00A96D65"/>
    <w:rsid w:val="00A972FE"/>
    <w:rsid w:val="00A9763A"/>
    <w:rsid w:val="00A9776A"/>
    <w:rsid w:val="00AA040A"/>
    <w:rsid w:val="00AA06C4"/>
    <w:rsid w:val="00AA090F"/>
    <w:rsid w:val="00AA0C5D"/>
    <w:rsid w:val="00AA1000"/>
    <w:rsid w:val="00AA1972"/>
    <w:rsid w:val="00AA1A02"/>
    <w:rsid w:val="00AA1B8F"/>
    <w:rsid w:val="00AA1C4E"/>
    <w:rsid w:val="00AA1DFA"/>
    <w:rsid w:val="00AA205A"/>
    <w:rsid w:val="00AA2312"/>
    <w:rsid w:val="00AA27AB"/>
    <w:rsid w:val="00AA29CD"/>
    <w:rsid w:val="00AA2A8E"/>
    <w:rsid w:val="00AA2D98"/>
    <w:rsid w:val="00AA2E8B"/>
    <w:rsid w:val="00AA3051"/>
    <w:rsid w:val="00AA3060"/>
    <w:rsid w:val="00AA3075"/>
    <w:rsid w:val="00AA31FF"/>
    <w:rsid w:val="00AA3423"/>
    <w:rsid w:val="00AA3586"/>
    <w:rsid w:val="00AA3751"/>
    <w:rsid w:val="00AA37EC"/>
    <w:rsid w:val="00AA3975"/>
    <w:rsid w:val="00AA3B62"/>
    <w:rsid w:val="00AA3BDF"/>
    <w:rsid w:val="00AA3EDA"/>
    <w:rsid w:val="00AA3F5F"/>
    <w:rsid w:val="00AA4236"/>
    <w:rsid w:val="00AA42A9"/>
    <w:rsid w:val="00AA479C"/>
    <w:rsid w:val="00AA4827"/>
    <w:rsid w:val="00AA4A2E"/>
    <w:rsid w:val="00AA4DD8"/>
    <w:rsid w:val="00AA4F3C"/>
    <w:rsid w:val="00AA5072"/>
    <w:rsid w:val="00AA50AF"/>
    <w:rsid w:val="00AA552F"/>
    <w:rsid w:val="00AA569E"/>
    <w:rsid w:val="00AA5781"/>
    <w:rsid w:val="00AA59D0"/>
    <w:rsid w:val="00AA5E14"/>
    <w:rsid w:val="00AA63C2"/>
    <w:rsid w:val="00AA66C8"/>
    <w:rsid w:val="00AA6B75"/>
    <w:rsid w:val="00AA6C20"/>
    <w:rsid w:val="00AA6CFC"/>
    <w:rsid w:val="00AA7321"/>
    <w:rsid w:val="00AA7360"/>
    <w:rsid w:val="00AA7446"/>
    <w:rsid w:val="00AA775E"/>
    <w:rsid w:val="00AA7A74"/>
    <w:rsid w:val="00AA7C99"/>
    <w:rsid w:val="00AB0377"/>
    <w:rsid w:val="00AB06B6"/>
    <w:rsid w:val="00AB0895"/>
    <w:rsid w:val="00AB090E"/>
    <w:rsid w:val="00AB0AE8"/>
    <w:rsid w:val="00AB0AF9"/>
    <w:rsid w:val="00AB0CDE"/>
    <w:rsid w:val="00AB0FA5"/>
    <w:rsid w:val="00AB1106"/>
    <w:rsid w:val="00AB116A"/>
    <w:rsid w:val="00AB1559"/>
    <w:rsid w:val="00AB1EE3"/>
    <w:rsid w:val="00AB2247"/>
    <w:rsid w:val="00AB2302"/>
    <w:rsid w:val="00AB25D8"/>
    <w:rsid w:val="00AB2683"/>
    <w:rsid w:val="00AB2E27"/>
    <w:rsid w:val="00AB340D"/>
    <w:rsid w:val="00AB37F0"/>
    <w:rsid w:val="00AB3A7F"/>
    <w:rsid w:val="00AB3BF5"/>
    <w:rsid w:val="00AB3D39"/>
    <w:rsid w:val="00AB4BB8"/>
    <w:rsid w:val="00AB4E1A"/>
    <w:rsid w:val="00AB59BB"/>
    <w:rsid w:val="00AB65DD"/>
    <w:rsid w:val="00AB6719"/>
    <w:rsid w:val="00AB67BF"/>
    <w:rsid w:val="00AB6B82"/>
    <w:rsid w:val="00AB6B8C"/>
    <w:rsid w:val="00AB6C9A"/>
    <w:rsid w:val="00AB7161"/>
    <w:rsid w:val="00AB74AF"/>
    <w:rsid w:val="00AB75D3"/>
    <w:rsid w:val="00AB762B"/>
    <w:rsid w:val="00AB77CB"/>
    <w:rsid w:val="00AB77E9"/>
    <w:rsid w:val="00AB7E1A"/>
    <w:rsid w:val="00AB7E81"/>
    <w:rsid w:val="00AC0015"/>
    <w:rsid w:val="00AC025C"/>
    <w:rsid w:val="00AC0387"/>
    <w:rsid w:val="00AC0891"/>
    <w:rsid w:val="00AC08C7"/>
    <w:rsid w:val="00AC0B16"/>
    <w:rsid w:val="00AC0C1B"/>
    <w:rsid w:val="00AC0CF2"/>
    <w:rsid w:val="00AC0E47"/>
    <w:rsid w:val="00AC119B"/>
    <w:rsid w:val="00AC14B4"/>
    <w:rsid w:val="00AC1C28"/>
    <w:rsid w:val="00AC1D1F"/>
    <w:rsid w:val="00AC1D27"/>
    <w:rsid w:val="00AC231A"/>
    <w:rsid w:val="00AC25BA"/>
    <w:rsid w:val="00AC28B4"/>
    <w:rsid w:val="00AC2B36"/>
    <w:rsid w:val="00AC2DDE"/>
    <w:rsid w:val="00AC2E1B"/>
    <w:rsid w:val="00AC2FCB"/>
    <w:rsid w:val="00AC3005"/>
    <w:rsid w:val="00AC3347"/>
    <w:rsid w:val="00AC38BE"/>
    <w:rsid w:val="00AC3F33"/>
    <w:rsid w:val="00AC40F4"/>
    <w:rsid w:val="00AC4588"/>
    <w:rsid w:val="00AC45F2"/>
    <w:rsid w:val="00AC4700"/>
    <w:rsid w:val="00AC4BBF"/>
    <w:rsid w:val="00AC4BDC"/>
    <w:rsid w:val="00AC4CCE"/>
    <w:rsid w:val="00AC4F02"/>
    <w:rsid w:val="00AC50A8"/>
    <w:rsid w:val="00AC539C"/>
    <w:rsid w:val="00AC540E"/>
    <w:rsid w:val="00AC5437"/>
    <w:rsid w:val="00AC5494"/>
    <w:rsid w:val="00AC5828"/>
    <w:rsid w:val="00AC5D52"/>
    <w:rsid w:val="00AC6539"/>
    <w:rsid w:val="00AC65FC"/>
    <w:rsid w:val="00AC68A7"/>
    <w:rsid w:val="00AC6C88"/>
    <w:rsid w:val="00AC71FF"/>
    <w:rsid w:val="00AC724A"/>
    <w:rsid w:val="00AC7377"/>
    <w:rsid w:val="00AC73B2"/>
    <w:rsid w:val="00AC752E"/>
    <w:rsid w:val="00AC77F4"/>
    <w:rsid w:val="00AC783B"/>
    <w:rsid w:val="00AC7847"/>
    <w:rsid w:val="00AC7968"/>
    <w:rsid w:val="00AC7AFD"/>
    <w:rsid w:val="00AC7BCD"/>
    <w:rsid w:val="00AD0929"/>
    <w:rsid w:val="00AD0AE1"/>
    <w:rsid w:val="00AD1075"/>
    <w:rsid w:val="00AD1894"/>
    <w:rsid w:val="00AD1AE9"/>
    <w:rsid w:val="00AD200B"/>
    <w:rsid w:val="00AD2051"/>
    <w:rsid w:val="00AD209D"/>
    <w:rsid w:val="00AD2111"/>
    <w:rsid w:val="00AD2191"/>
    <w:rsid w:val="00AD226B"/>
    <w:rsid w:val="00AD23AD"/>
    <w:rsid w:val="00AD25FC"/>
    <w:rsid w:val="00AD275B"/>
    <w:rsid w:val="00AD2A5B"/>
    <w:rsid w:val="00AD2BDB"/>
    <w:rsid w:val="00AD2C48"/>
    <w:rsid w:val="00AD2EC6"/>
    <w:rsid w:val="00AD3111"/>
    <w:rsid w:val="00AD3270"/>
    <w:rsid w:val="00AD3678"/>
    <w:rsid w:val="00AD373A"/>
    <w:rsid w:val="00AD450B"/>
    <w:rsid w:val="00AD46E7"/>
    <w:rsid w:val="00AD4A6C"/>
    <w:rsid w:val="00AD4ADE"/>
    <w:rsid w:val="00AD4B3D"/>
    <w:rsid w:val="00AD52FF"/>
    <w:rsid w:val="00AD5328"/>
    <w:rsid w:val="00AD55E2"/>
    <w:rsid w:val="00AD5951"/>
    <w:rsid w:val="00AD5B80"/>
    <w:rsid w:val="00AD5E81"/>
    <w:rsid w:val="00AD5E85"/>
    <w:rsid w:val="00AD5EB0"/>
    <w:rsid w:val="00AD6511"/>
    <w:rsid w:val="00AD6673"/>
    <w:rsid w:val="00AD69D0"/>
    <w:rsid w:val="00AD6BA7"/>
    <w:rsid w:val="00AD6C16"/>
    <w:rsid w:val="00AD6CD4"/>
    <w:rsid w:val="00AD6DAF"/>
    <w:rsid w:val="00AD6F7B"/>
    <w:rsid w:val="00AD706C"/>
    <w:rsid w:val="00AD73B1"/>
    <w:rsid w:val="00AD7512"/>
    <w:rsid w:val="00AD7578"/>
    <w:rsid w:val="00AD7ABE"/>
    <w:rsid w:val="00AD7B7A"/>
    <w:rsid w:val="00AD7C2B"/>
    <w:rsid w:val="00AE003E"/>
    <w:rsid w:val="00AE0215"/>
    <w:rsid w:val="00AE02A5"/>
    <w:rsid w:val="00AE058B"/>
    <w:rsid w:val="00AE0612"/>
    <w:rsid w:val="00AE061B"/>
    <w:rsid w:val="00AE0945"/>
    <w:rsid w:val="00AE094E"/>
    <w:rsid w:val="00AE0FF2"/>
    <w:rsid w:val="00AE1111"/>
    <w:rsid w:val="00AE112B"/>
    <w:rsid w:val="00AE124C"/>
    <w:rsid w:val="00AE1521"/>
    <w:rsid w:val="00AE18AC"/>
    <w:rsid w:val="00AE1B56"/>
    <w:rsid w:val="00AE1C5B"/>
    <w:rsid w:val="00AE2173"/>
    <w:rsid w:val="00AE21D0"/>
    <w:rsid w:val="00AE22FE"/>
    <w:rsid w:val="00AE237E"/>
    <w:rsid w:val="00AE2516"/>
    <w:rsid w:val="00AE25A7"/>
    <w:rsid w:val="00AE29C7"/>
    <w:rsid w:val="00AE2C2F"/>
    <w:rsid w:val="00AE302E"/>
    <w:rsid w:val="00AE30DB"/>
    <w:rsid w:val="00AE3714"/>
    <w:rsid w:val="00AE39A8"/>
    <w:rsid w:val="00AE3CBE"/>
    <w:rsid w:val="00AE44D1"/>
    <w:rsid w:val="00AE4663"/>
    <w:rsid w:val="00AE4890"/>
    <w:rsid w:val="00AE4C39"/>
    <w:rsid w:val="00AE5097"/>
    <w:rsid w:val="00AE5330"/>
    <w:rsid w:val="00AE556A"/>
    <w:rsid w:val="00AE55CA"/>
    <w:rsid w:val="00AE5652"/>
    <w:rsid w:val="00AE56D3"/>
    <w:rsid w:val="00AE5A4B"/>
    <w:rsid w:val="00AE6156"/>
    <w:rsid w:val="00AE65C3"/>
    <w:rsid w:val="00AE72F4"/>
    <w:rsid w:val="00AE77DB"/>
    <w:rsid w:val="00AE7A3F"/>
    <w:rsid w:val="00AE7F92"/>
    <w:rsid w:val="00AF0096"/>
    <w:rsid w:val="00AF03BC"/>
    <w:rsid w:val="00AF04E6"/>
    <w:rsid w:val="00AF07ED"/>
    <w:rsid w:val="00AF0AE0"/>
    <w:rsid w:val="00AF1299"/>
    <w:rsid w:val="00AF14D4"/>
    <w:rsid w:val="00AF17A5"/>
    <w:rsid w:val="00AF17CF"/>
    <w:rsid w:val="00AF1B32"/>
    <w:rsid w:val="00AF21A9"/>
    <w:rsid w:val="00AF22E4"/>
    <w:rsid w:val="00AF2393"/>
    <w:rsid w:val="00AF2678"/>
    <w:rsid w:val="00AF27FE"/>
    <w:rsid w:val="00AF2B6A"/>
    <w:rsid w:val="00AF2FBA"/>
    <w:rsid w:val="00AF326E"/>
    <w:rsid w:val="00AF3C50"/>
    <w:rsid w:val="00AF3CC8"/>
    <w:rsid w:val="00AF3ED5"/>
    <w:rsid w:val="00AF3F9D"/>
    <w:rsid w:val="00AF42BE"/>
    <w:rsid w:val="00AF452B"/>
    <w:rsid w:val="00AF4771"/>
    <w:rsid w:val="00AF496E"/>
    <w:rsid w:val="00AF4B93"/>
    <w:rsid w:val="00AF4E26"/>
    <w:rsid w:val="00AF4E27"/>
    <w:rsid w:val="00AF4E8D"/>
    <w:rsid w:val="00AF5235"/>
    <w:rsid w:val="00AF54A0"/>
    <w:rsid w:val="00AF5966"/>
    <w:rsid w:val="00AF6031"/>
    <w:rsid w:val="00AF6371"/>
    <w:rsid w:val="00AF649B"/>
    <w:rsid w:val="00AF66CE"/>
    <w:rsid w:val="00AF6837"/>
    <w:rsid w:val="00AF6D06"/>
    <w:rsid w:val="00AF6D5E"/>
    <w:rsid w:val="00AF70A6"/>
    <w:rsid w:val="00AF70F8"/>
    <w:rsid w:val="00AF717E"/>
    <w:rsid w:val="00AF73E4"/>
    <w:rsid w:val="00AF7A0E"/>
    <w:rsid w:val="00AF7AED"/>
    <w:rsid w:val="00AF7B15"/>
    <w:rsid w:val="00AF7E03"/>
    <w:rsid w:val="00AF7F0D"/>
    <w:rsid w:val="00AF7F7D"/>
    <w:rsid w:val="00B000EE"/>
    <w:rsid w:val="00B00568"/>
    <w:rsid w:val="00B00C84"/>
    <w:rsid w:val="00B00D33"/>
    <w:rsid w:val="00B0177A"/>
    <w:rsid w:val="00B019B6"/>
    <w:rsid w:val="00B01A76"/>
    <w:rsid w:val="00B01E67"/>
    <w:rsid w:val="00B02157"/>
    <w:rsid w:val="00B027A1"/>
    <w:rsid w:val="00B02892"/>
    <w:rsid w:val="00B02A93"/>
    <w:rsid w:val="00B02B67"/>
    <w:rsid w:val="00B02EC4"/>
    <w:rsid w:val="00B02F96"/>
    <w:rsid w:val="00B03226"/>
    <w:rsid w:val="00B032E0"/>
    <w:rsid w:val="00B038CC"/>
    <w:rsid w:val="00B03AD5"/>
    <w:rsid w:val="00B03B2F"/>
    <w:rsid w:val="00B03FE0"/>
    <w:rsid w:val="00B04103"/>
    <w:rsid w:val="00B0457D"/>
    <w:rsid w:val="00B04906"/>
    <w:rsid w:val="00B04D12"/>
    <w:rsid w:val="00B04E8D"/>
    <w:rsid w:val="00B05142"/>
    <w:rsid w:val="00B0544B"/>
    <w:rsid w:val="00B05E44"/>
    <w:rsid w:val="00B0612D"/>
    <w:rsid w:val="00B064EF"/>
    <w:rsid w:val="00B065F0"/>
    <w:rsid w:val="00B06606"/>
    <w:rsid w:val="00B068F5"/>
    <w:rsid w:val="00B06A68"/>
    <w:rsid w:val="00B07040"/>
    <w:rsid w:val="00B07999"/>
    <w:rsid w:val="00B07B06"/>
    <w:rsid w:val="00B07C34"/>
    <w:rsid w:val="00B10345"/>
    <w:rsid w:val="00B105FF"/>
    <w:rsid w:val="00B10E4D"/>
    <w:rsid w:val="00B10E57"/>
    <w:rsid w:val="00B11273"/>
    <w:rsid w:val="00B1129A"/>
    <w:rsid w:val="00B11343"/>
    <w:rsid w:val="00B114D7"/>
    <w:rsid w:val="00B11521"/>
    <w:rsid w:val="00B11E86"/>
    <w:rsid w:val="00B121E3"/>
    <w:rsid w:val="00B127C6"/>
    <w:rsid w:val="00B12B4A"/>
    <w:rsid w:val="00B12EAA"/>
    <w:rsid w:val="00B13C7F"/>
    <w:rsid w:val="00B13C9C"/>
    <w:rsid w:val="00B13DF1"/>
    <w:rsid w:val="00B13E59"/>
    <w:rsid w:val="00B140F7"/>
    <w:rsid w:val="00B14678"/>
    <w:rsid w:val="00B1502A"/>
    <w:rsid w:val="00B15055"/>
    <w:rsid w:val="00B15189"/>
    <w:rsid w:val="00B15270"/>
    <w:rsid w:val="00B15499"/>
    <w:rsid w:val="00B1567D"/>
    <w:rsid w:val="00B15AA3"/>
    <w:rsid w:val="00B15DFC"/>
    <w:rsid w:val="00B16507"/>
    <w:rsid w:val="00B166B2"/>
    <w:rsid w:val="00B1681A"/>
    <w:rsid w:val="00B16A37"/>
    <w:rsid w:val="00B16F70"/>
    <w:rsid w:val="00B1703B"/>
    <w:rsid w:val="00B1717F"/>
    <w:rsid w:val="00B1726B"/>
    <w:rsid w:val="00B175B5"/>
    <w:rsid w:val="00B177DF"/>
    <w:rsid w:val="00B17AC9"/>
    <w:rsid w:val="00B17EFC"/>
    <w:rsid w:val="00B20733"/>
    <w:rsid w:val="00B207CA"/>
    <w:rsid w:val="00B208D5"/>
    <w:rsid w:val="00B208EF"/>
    <w:rsid w:val="00B20DE5"/>
    <w:rsid w:val="00B20E76"/>
    <w:rsid w:val="00B20EDA"/>
    <w:rsid w:val="00B21BC5"/>
    <w:rsid w:val="00B21DB5"/>
    <w:rsid w:val="00B21E6B"/>
    <w:rsid w:val="00B223F7"/>
    <w:rsid w:val="00B22427"/>
    <w:rsid w:val="00B22555"/>
    <w:rsid w:val="00B2277E"/>
    <w:rsid w:val="00B2278F"/>
    <w:rsid w:val="00B228FF"/>
    <w:rsid w:val="00B22E86"/>
    <w:rsid w:val="00B22E93"/>
    <w:rsid w:val="00B22ED4"/>
    <w:rsid w:val="00B22F82"/>
    <w:rsid w:val="00B22FBD"/>
    <w:rsid w:val="00B238CA"/>
    <w:rsid w:val="00B239B0"/>
    <w:rsid w:val="00B23CD3"/>
    <w:rsid w:val="00B23CF1"/>
    <w:rsid w:val="00B23DE3"/>
    <w:rsid w:val="00B23EBA"/>
    <w:rsid w:val="00B24071"/>
    <w:rsid w:val="00B240B4"/>
    <w:rsid w:val="00B243BF"/>
    <w:rsid w:val="00B243EB"/>
    <w:rsid w:val="00B24EF1"/>
    <w:rsid w:val="00B2503B"/>
    <w:rsid w:val="00B25082"/>
    <w:rsid w:val="00B250E0"/>
    <w:rsid w:val="00B25484"/>
    <w:rsid w:val="00B2567E"/>
    <w:rsid w:val="00B2572C"/>
    <w:rsid w:val="00B25B29"/>
    <w:rsid w:val="00B25E8A"/>
    <w:rsid w:val="00B263C1"/>
    <w:rsid w:val="00B26530"/>
    <w:rsid w:val="00B26760"/>
    <w:rsid w:val="00B26B40"/>
    <w:rsid w:val="00B26C51"/>
    <w:rsid w:val="00B26D70"/>
    <w:rsid w:val="00B270BA"/>
    <w:rsid w:val="00B274C8"/>
    <w:rsid w:val="00B27BD9"/>
    <w:rsid w:val="00B27BFB"/>
    <w:rsid w:val="00B27CB0"/>
    <w:rsid w:val="00B27EB9"/>
    <w:rsid w:val="00B30596"/>
    <w:rsid w:val="00B30B96"/>
    <w:rsid w:val="00B30EC4"/>
    <w:rsid w:val="00B31588"/>
    <w:rsid w:val="00B31639"/>
    <w:rsid w:val="00B3198A"/>
    <w:rsid w:val="00B31DE4"/>
    <w:rsid w:val="00B322A8"/>
    <w:rsid w:val="00B3267B"/>
    <w:rsid w:val="00B32902"/>
    <w:rsid w:val="00B32ACA"/>
    <w:rsid w:val="00B32EE4"/>
    <w:rsid w:val="00B32FEA"/>
    <w:rsid w:val="00B3324A"/>
    <w:rsid w:val="00B33B33"/>
    <w:rsid w:val="00B33BB6"/>
    <w:rsid w:val="00B34326"/>
    <w:rsid w:val="00B3497E"/>
    <w:rsid w:val="00B3499A"/>
    <w:rsid w:val="00B34CBA"/>
    <w:rsid w:val="00B34DC5"/>
    <w:rsid w:val="00B35043"/>
    <w:rsid w:val="00B3513F"/>
    <w:rsid w:val="00B35BE6"/>
    <w:rsid w:val="00B35D43"/>
    <w:rsid w:val="00B35D89"/>
    <w:rsid w:val="00B35F07"/>
    <w:rsid w:val="00B36223"/>
    <w:rsid w:val="00B36534"/>
    <w:rsid w:val="00B36729"/>
    <w:rsid w:val="00B36775"/>
    <w:rsid w:val="00B3682B"/>
    <w:rsid w:val="00B3684C"/>
    <w:rsid w:val="00B36E05"/>
    <w:rsid w:val="00B3722C"/>
    <w:rsid w:val="00B37556"/>
    <w:rsid w:val="00B3763F"/>
    <w:rsid w:val="00B37C55"/>
    <w:rsid w:val="00B37D25"/>
    <w:rsid w:val="00B40242"/>
    <w:rsid w:val="00B4054C"/>
    <w:rsid w:val="00B40C65"/>
    <w:rsid w:val="00B40EB2"/>
    <w:rsid w:val="00B4105E"/>
    <w:rsid w:val="00B41069"/>
    <w:rsid w:val="00B414D1"/>
    <w:rsid w:val="00B416A8"/>
    <w:rsid w:val="00B418C6"/>
    <w:rsid w:val="00B41E63"/>
    <w:rsid w:val="00B4241B"/>
    <w:rsid w:val="00B4251A"/>
    <w:rsid w:val="00B425BB"/>
    <w:rsid w:val="00B42694"/>
    <w:rsid w:val="00B426A0"/>
    <w:rsid w:val="00B427C9"/>
    <w:rsid w:val="00B43182"/>
    <w:rsid w:val="00B43397"/>
    <w:rsid w:val="00B433B4"/>
    <w:rsid w:val="00B43517"/>
    <w:rsid w:val="00B4353F"/>
    <w:rsid w:val="00B43882"/>
    <w:rsid w:val="00B4396B"/>
    <w:rsid w:val="00B43A84"/>
    <w:rsid w:val="00B43B01"/>
    <w:rsid w:val="00B44086"/>
    <w:rsid w:val="00B440E8"/>
    <w:rsid w:val="00B4432E"/>
    <w:rsid w:val="00B445EB"/>
    <w:rsid w:val="00B44617"/>
    <w:rsid w:val="00B44784"/>
    <w:rsid w:val="00B447C5"/>
    <w:rsid w:val="00B448BE"/>
    <w:rsid w:val="00B44C74"/>
    <w:rsid w:val="00B44F43"/>
    <w:rsid w:val="00B4513B"/>
    <w:rsid w:val="00B453D4"/>
    <w:rsid w:val="00B458E9"/>
    <w:rsid w:val="00B45F0A"/>
    <w:rsid w:val="00B4625F"/>
    <w:rsid w:val="00B46575"/>
    <w:rsid w:val="00B46901"/>
    <w:rsid w:val="00B46EB7"/>
    <w:rsid w:val="00B46EED"/>
    <w:rsid w:val="00B4725B"/>
    <w:rsid w:val="00B47D9A"/>
    <w:rsid w:val="00B506F5"/>
    <w:rsid w:val="00B5074C"/>
    <w:rsid w:val="00B50765"/>
    <w:rsid w:val="00B507BA"/>
    <w:rsid w:val="00B50EE4"/>
    <w:rsid w:val="00B511B2"/>
    <w:rsid w:val="00B513A7"/>
    <w:rsid w:val="00B513C9"/>
    <w:rsid w:val="00B514E3"/>
    <w:rsid w:val="00B51625"/>
    <w:rsid w:val="00B519D6"/>
    <w:rsid w:val="00B51A3C"/>
    <w:rsid w:val="00B51AD8"/>
    <w:rsid w:val="00B51C6C"/>
    <w:rsid w:val="00B51D24"/>
    <w:rsid w:val="00B51F24"/>
    <w:rsid w:val="00B521A4"/>
    <w:rsid w:val="00B5271E"/>
    <w:rsid w:val="00B52AAB"/>
    <w:rsid w:val="00B52CE1"/>
    <w:rsid w:val="00B5324B"/>
    <w:rsid w:val="00B532EB"/>
    <w:rsid w:val="00B53397"/>
    <w:rsid w:val="00B53945"/>
    <w:rsid w:val="00B53A79"/>
    <w:rsid w:val="00B53BA1"/>
    <w:rsid w:val="00B53CA7"/>
    <w:rsid w:val="00B53E6E"/>
    <w:rsid w:val="00B53F0B"/>
    <w:rsid w:val="00B54589"/>
    <w:rsid w:val="00B54EA4"/>
    <w:rsid w:val="00B551A4"/>
    <w:rsid w:val="00B55524"/>
    <w:rsid w:val="00B555D2"/>
    <w:rsid w:val="00B55759"/>
    <w:rsid w:val="00B557B4"/>
    <w:rsid w:val="00B559C4"/>
    <w:rsid w:val="00B55A04"/>
    <w:rsid w:val="00B55C2B"/>
    <w:rsid w:val="00B55DF0"/>
    <w:rsid w:val="00B55E78"/>
    <w:rsid w:val="00B5638B"/>
    <w:rsid w:val="00B56648"/>
    <w:rsid w:val="00B56768"/>
    <w:rsid w:val="00B568A7"/>
    <w:rsid w:val="00B574F3"/>
    <w:rsid w:val="00B5766D"/>
    <w:rsid w:val="00B57767"/>
    <w:rsid w:val="00B579C8"/>
    <w:rsid w:val="00B57A8B"/>
    <w:rsid w:val="00B57BE9"/>
    <w:rsid w:val="00B57CB9"/>
    <w:rsid w:val="00B60051"/>
    <w:rsid w:val="00B60418"/>
    <w:rsid w:val="00B6045F"/>
    <w:rsid w:val="00B60602"/>
    <w:rsid w:val="00B607D7"/>
    <w:rsid w:val="00B608E4"/>
    <w:rsid w:val="00B60BEA"/>
    <w:rsid w:val="00B60E94"/>
    <w:rsid w:val="00B61054"/>
    <w:rsid w:val="00B61423"/>
    <w:rsid w:val="00B61748"/>
    <w:rsid w:val="00B61A33"/>
    <w:rsid w:val="00B61DC9"/>
    <w:rsid w:val="00B62173"/>
    <w:rsid w:val="00B62D78"/>
    <w:rsid w:val="00B63091"/>
    <w:rsid w:val="00B6316D"/>
    <w:rsid w:val="00B63A02"/>
    <w:rsid w:val="00B63A10"/>
    <w:rsid w:val="00B642C1"/>
    <w:rsid w:val="00B644E1"/>
    <w:rsid w:val="00B64634"/>
    <w:rsid w:val="00B64867"/>
    <w:rsid w:val="00B64C7C"/>
    <w:rsid w:val="00B64D9E"/>
    <w:rsid w:val="00B64E78"/>
    <w:rsid w:val="00B64FB8"/>
    <w:rsid w:val="00B6531E"/>
    <w:rsid w:val="00B6539F"/>
    <w:rsid w:val="00B65816"/>
    <w:rsid w:val="00B65A4C"/>
    <w:rsid w:val="00B65F7F"/>
    <w:rsid w:val="00B65FC1"/>
    <w:rsid w:val="00B6611A"/>
    <w:rsid w:val="00B66422"/>
    <w:rsid w:val="00B6658B"/>
    <w:rsid w:val="00B66672"/>
    <w:rsid w:val="00B666BE"/>
    <w:rsid w:val="00B66812"/>
    <w:rsid w:val="00B6692C"/>
    <w:rsid w:val="00B66BD0"/>
    <w:rsid w:val="00B6763B"/>
    <w:rsid w:val="00B67EB7"/>
    <w:rsid w:val="00B70477"/>
    <w:rsid w:val="00B70A88"/>
    <w:rsid w:val="00B70C5C"/>
    <w:rsid w:val="00B70E19"/>
    <w:rsid w:val="00B71026"/>
    <w:rsid w:val="00B71265"/>
    <w:rsid w:val="00B71550"/>
    <w:rsid w:val="00B715B9"/>
    <w:rsid w:val="00B71938"/>
    <w:rsid w:val="00B719CB"/>
    <w:rsid w:val="00B71A93"/>
    <w:rsid w:val="00B72202"/>
    <w:rsid w:val="00B72939"/>
    <w:rsid w:val="00B72A56"/>
    <w:rsid w:val="00B72C67"/>
    <w:rsid w:val="00B72D77"/>
    <w:rsid w:val="00B73029"/>
    <w:rsid w:val="00B73093"/>
    <w:rsid w:val="00B732BE"/>
    <w:rsid w:val="00B736CD"/>
    <w:rsid w:val="00B737A8"/>
    <w:rsid w:val="00B73BC4"/>
    <w:rsid w:val="00B73C13"/>
    <w:rsid w:val="00B73E96"/>
    <w:rsid w:val="00B73EC9"/>
    <w:rsid w:val="00B742D4"/>
    <w:rsid w:val="00B74AE8"/>
    <w:rsid w:val="00B74BCB"/>
    <w:rsid w:val="00B74BFF"/>
    <w:rsid w:val="00B74C5B"/>
    <w:rsid w:val="00B74E7C"/>
    <w:rsid w:val="00B74F9A"/>
    <w:rsid w:val="00B757D7"/>
    <w:rsid w:val="00B75ACC"/>
    <w:rsid w:val="00B75ADE"/>
    <w:rsid w:val="00B75C10"/>
    <w:rsid w:val="00B75CB6"/>
    <w:rsid w:val="00B75CEA"/>
    <w:rsid w:val="00B75FCB"/>
    <w:rsid w:val="00B760F3"/>
    <w:rsid w:val="00B7623A"/>
    <w:rsid w:val="00B76AC1"/>
    <w:rsid w:val="00B76C31"/>
    <w:rsid w:val="00B76C69"/>
    <w:rsid w:val="00B77038"/>
    <w:rsid w:val="00B771BE"/>
    <w:rsid w:val="00B772D5"/>
    <w:rsid w:val="00B77924"/>
    <w:rsid w:val="00B77A93"/>
    <w:rsid w:val="00B77B79"/>
    <w:rsid w:val="00B77C69"/>
    <w:rsid w:val="00B77FA4"/>
    <w:rsid w:val="00B800C5"/>
    <w:rsid w:val="00B8021E"/>
    <w:rsid w:val="00B806A5"/>
    <w:rsid w:val="00B80CCB"/>
    <w:rsid w:val="00B80D22"/>
    <w:rsid w:val="00B80DC7"/>
    <w:rsid w:val="00B80DDF"/>
    <w:rsid w:val="00B80E26"/>
    <w:rsid w:val="00B810F3"/>
    <w:rsid w:val="00B8169A"/>
    <w:rsid w:val="00B81C55"/>
    <w:rsid w:val="00B81CA9"/>
    <w:rsid w:val="00B81D53"/>
    <w:rsid w:val="00B820E3"/>
    <w:rsid w:val="00B824DE"/>
    <w:rsid w:val="00B824EE"/>
    <w:rsid w:val="00B82867"/>
    <w:rsid w:val="00B82A13"/>
    <w:rsid w:val="00B82B1E"/>
    <w:rsid w:val="00B82CE5"/>
    <w:rsid w:val="00B82EEF"/>
    <w:rsid w:val="00B82F82"/>
    <w:rsid w:val="00B83015"/>
    <w:rsid w:val="00B833D0"/>
    <w:rsid w:val="00B8341D"/>
    <w:rsid w:val="00B834AF"/>
    <w:rsid w:val="00B83554"/>
    <w:rsid w:val="00B83EE9"/>
    <w:rsid w:val="00B8424D"/>
    <w:rsid w:val="00B84635"/>
    <w:rsid w:val="00B84B32"/>
    <w:rsid w:val="00B8511C"/>
    <w:rsid w:val="00B85946"/>
    <w:rsid w:val="00B85A89"/>
    <w:rsid w:val="00B85B3C"/>
    <w:rsid w:val="00B85E11"/>
    <w:rsid w:val="00B86084"/>
    <w:rsid w:val="00B866FC"/>
    <w:rsid w:val="00B86787"/>
    <w:rsid w:val="00B9009D"/>
    <w:rsid w:val="00B902C9"/>
    <w:rsid w:val="00B907A8"/>
    <w:rsid w:val="00B90C40"/>
    <w:rsid w:val="00B91D97"/>
    <w:rsid w:val="00B91E80"/>
    <w:rsid w:val="00B923C7"/>
    <w:rsid w:val="00B927BE"/>
    <w:rsid w:val="00B9300C"/>
    <w:rsid w:val="00B93170"/>
    <w:rsid w:val="00B934D9"/>
    <w:rsid w:val="00B936CE"/>
    <w:rsid w:val="00B94013"/>
    <w:rsid w:val="00B94913"/>
    <w:rsid w:val="00B94A15"/>
    <w:rsid w:val="00B94B75"/>
    <w:rsid w:val="00B94C12"/>
    <w:rsid w:val="00B95176"/>
    <w:rsid w:val="00B9554A"/>
    <w:rsid w:val="00B9586C"/>
    <w:rsid w:val="00B95F2F"/>
    <w:rsid w:val="00B9618C"/>
    <w:rsid w:val="00B9651A"/>
    <w:rsid w:val="00B96A4A"/>
    <w:rsid w:val="00B96A7A"/>
    <w:rsid w:val="00B96B5F"/>
    <w:rsid w:val="00B97560"/>
    <w:rsid w:val="00B97B15"/>
    <w:rsid w:val="00B97C6C"/>
    <w:rsid w:val="00BA02F8"/>
    <w:rsid w:val="00BA09EC"/>
    <w:rsid w:val="00BA1148"/>
    <w:rsid w:val="00BA119A"/>
    <w:rsid w:val="00BA151F"/>
    <w:rsid w:val="00BA16D7"/>
    <w:rsid w:val="00BA17BD"/>
    <w:rsid w:val="00BA1B37"/>
    <w:rsid w:val="00BA1B7E"/>
    <w:rsid w:val="00BA1DB6"/>
    <w:rsid w:val="00BA2420"/>
    <w:rsid w:val="00BA2BB3"/>
    <w:rsid w:val="00BA2CD0"/>
    <w:rsid w:val="00BA2FCC"/>
    <w:rsid w:val="00BA30E0"/>
    <w:rsid w:val="00BA333A"/>
    <w:rsid w:val="00BA3463"/>
    <w:rsid w:val="00BA3948"/>
    <w:rsid w:val="00BA3BD1"/>
    <w:rsid w:val="00BA42B3"/>
    <w:rsid w:val="00BA48D3"/>
    <w:rsid w:val="00BA53E0"/>
    <w:rsid w:val="00BA5B55"/>
    <w:rsid w:val="00BA5EEF"/>
    <w:rsid w:val="00BA6801"/>
    <w:rsid w:val="00BA6B1B"/>
    <w:rsid w:val="00BA6F9F"/>
    <w:rsid w:val="00BA7239"/>
    <w:rsid w:val="00BA7346"/>
    <w:rsid w:val="00BA76BA"/>
    <w:rsid w:val="00BA78B6"/>
    <w:rsid w:val="00BA7FAF"/>
    <w:rsid w:val="00BB00A1"/>
    <w:rsid w:val="00BB00BF"/>
    <w:rsid w:val="00BB01B0"/>
    <w:rsid w:val="00BB043E"/>
    <w:rsid w:val="00BB0548"/>
    <w:rsid w:val="00BB0E91"/>
    <w:rsid w:val="00BB1184"/>
    <w:rsid w:val="00BB139B"/>
    <w:rsid w:val="00BB1409"/>
    <w:rsid w:val="00BB177F"/>
    <w:rsid w:val="00BB1EDE"/>
    <w:rsid w:val="00BB20AF"/>
    <w:rsid w:val="00BB2871"/>
    <w:rsid w:val="00BB2A15"/>
    <w:rsid w:val="00BB2C71"/>
    <w:rsid w:val="00BB2C8B"/>
    <w:rsid w:val="00BB2F7A"/>
    <w:rsid w:val="00BB30A1"/>
    <w:rsid w:val="00BB30C6"/>
    <w:rsid w:val="00BB3152"/>
    <w:rsid w:val="00BB3369"/>
    <w:rsid w:val="00BB33D7"/>
    <w:rsid w:val="00BB3418"/>
    <w:rsid w:val="00BB3454"/>
    <w:rsid w:val="00BB3613"/>
    <w:rsid w:val="00BB3818"/>
    <w:rsid w:val="00BB3960"/>
    <w:rsid w:val="00BB3A33"/>
    <w:rsid w:val="00BB3E7B"/>
    <w:rsid w:val="00BB45B3"/>
    <w:rsid w:val="00BB4684"/>
    <w:rsid w:val="00BB4716"/>
    <w:rsid w:val="00BB498A"/>
    <w:rsid w:val="00BB5211"/>
    <w:rsid w:val="00BB5343"/>
    <w:rsid w:val="00BB55AC"/>
    <w:rsid w:val="00BB58F4"/>
    <w:rsid w:val="00BB5909"/>
    <w:rsid w:val="00BB5B9C"/>
    <w:rsid w:val="00BB65F6"/>
    <w:rsid w:val="00BB66F7"/>
    <w:rsid w:val="00BB691B"/>
    <w:rsid w:val="00BB729F"/>
    <w:rsid w:val="00BB79FD"/>
    <w:rsid w:val="00BB7AE6"/>
    <w:rsid w:val="00BB7BFD"/>
    <w:rsid w:val="00BB7DE9"/>
    <w:rsid w:val="00BC0239"/>
    <w:rsid w:val="00BC0617"/>
    <w:rsid w:val="00BC089F"/>
    <w:rsid w:val="00BC096A"/>
    <w:rsid w:val="00BC0990"/>
    <w:rsid w:val="00BC09F9"/>
    <w:rsid w:val="00BC0E28"/>
    <w:rsid w:val="00BC1075"/>
    <w:rsid w:val="00BC1B1F"/>
    <w:rsid w:val="00BC1EDD"/>
    <w:rsid w:val="00BC2070"/>
    <w:rsid w:val="00BC2135"/>
    <w:rsid w:val="00BC25A0"/>
    <w:rsid w:val="00BC293D"/>
    <w:rsid w:val="00BC2DF2"/>
    <w:rsid w:val="00BC2F52"/>
    <w:rsid w:val="00BC2FAA"/>
    <w:rsid w:val="00BC3043"/>
    <w:rsid w:val="00BC3049"/>
    <w:rsid w:val="00BC31E7"/>
    <w:rsid w:val="00BC3527"/>
    <w:rsid w:val="00BC3589"/>
    <w:rsid w:val="00BC3934"/>
    <w:rsid w:val="00BC3B2C"/>
    <w:rsid w:val="00BC3E9C"/>
    <w:rsid w:val="00BC3F2C"/>
    <w:rsid w:val="00BC417B"/>
    <w:rsid w:val="00BC442C"/>
    <w:rsid w:val="00BC48F9"/>
    <w:rsid w:val="00BC4AD1"/>
    <w:rsid w:val="00BC4B2B"/>
    <w:rsid w:val="00BC4D0D"/>
    <w:rsid w:val="00BC52B9"/>
    <w:rsid w:val="00BC5425"/>
    <w:rsid w:val="00BC57BA"/>
    <w:rsid w:val="00BC5923"/>
    <w:rsid w:val="00BC5A87"/>
    <w:rsid w:val="00BC5B44"/>
    <w:rsid w:val="00BC5CC5"/>
    <w:rsid w:val="00BC5DD3"/>
    <w:rsid w:val="00BC6611"/>
    <w:rsid w:val="00BC6620"/>
    <w:rsid w:val="00BC6677"/>
    <w:rsid w:val="00BC69FB"/>
    <w:rsid w:val="00BC6AB3"/>
    <w:rsid w:val="00BC6AC5"/>
    <w:rsid w:val="00BC6EC4"/>
    <w:rsid w:val="00BC767D"/>
    <w:rsid w:val="00BC79F2"/>
    <w:rsid w:val="00BC7A1A"/>
    <w:rsid w:val="00BD00E8"/>
    <w:rsid w:val="00BD0589"/>
    <w:rsid w:val="00BD0943"/>
    <w:rsid w:val="00BD0B96"/>
    <w:rsid w:val="00BD0C7E"/>
    <w:rsid w:val="00BD11F6"/>
    <w:rsid w:val="00BD1E4A"/>
    <w:rsid w:val="00BD1E96"/>
    <w:rsid w:val="00BD1EE6"/>
    <w:rsid w:val="00BD1F28"/>
    <w:rsid w:val="00BD20AA"/>
    <w:rsid w:val="00BD212C"/>
    <w:rsid w:val="00BD263C"/>
    <w:rsid w:val="00BD2B1B"/>
    <w:rsid w:val="00BD368A"/>
    <w:rsid w:val="00BD3711"/>
    <w:rsid w:val="00BD3A5B"/>
    <w:rsid w:val="00BD3BF8"/>
    <w:rsid w:val="00BD4018"/>
    <w:rsid w:val="00BD4629"/>
    <w:rsid w:val="00BD47FB"/>
    <w:rsid w:val="00BD5ABF"/>
    <w:rsid w:val="00BD5F5D"/>
    <w:rsid w:val="00BD6048"/>
    <w:rsid w:val="00BD64E3"/>
    <w:rsid w:val="00BD6805"/>
    <w:rsid w:val="00BD6820"/>
    <w:rsid w:val="00BD6F65"/>
    <w:rsid w:val="00BD7666"/>
    <w:rsid w:val="00BD7864"/>
    <w:rsid w:val="00BD7AD9"/>
    <w:rsid w:val="00BD7C21"/>
    <w:rsid w:val="00BD7C75"/>
    <w:rsid w:val="00BE0690"/>
    <w:rsid w:val="00BE0A00"/>
    <w:rsid w:val="00BE0A21"/>
    <w:rsid w:val="00BE1290"/>
    <w:rsid w:val="00BE1CFD"/>
    <w:rsid w:val="00BE2344"/>
    <w:rsid w:val="00BE23F7"/>
    <w:rsid w:val="00BE2A7A"/>
    <w:rsid w:val="00BE2DB8"/>
    <w:rsid w:val="00BE2EB7"/>
    <w:rsid w:val="00BE329B"/>
    <w:rsid w:val="00BE338E"/>
    <w:rsid w:val="00BE3820"/>
    <w:rsid w:val="00BE3F95"/>
    <w:rsid w:val="00BE4544"/>
    <w:rsid w:val="00BE4C3C"/>
    <w:rsid w:val="00BE4F85"/>
    <w:rsid w:val="00BE501B"/>
    <w:rsid w:val="00BE504E"/>
    <w:rsid w:val="00BE5A71"/>
    <w:rsid w:val="00BE5CD7"/>
    <w:rsid w:val="00BE5E00"/>
    <w:rsid w:val="00BE67AB"/>
    <w:rsid w:val="00BE6B00"/>
    <w:rsid w:val="00BE6B4E"/>
    <w:rsid w:val="00BE6F15"/>
    <w:rsid w:val="00BE7498"/>
    <w:rsid w:val="00BE76CD"/>
    <w:rsid w:val="00BE79BE"/>
    <w:rsid w:val="00BE7A9D"/>
    <w:rsid w:val="00BE7E42"/>
    <w:rsid w:val="00BF05E8"/>
    <w:rsid w:val="00BF07B9"/>
    <w:rsid w:val="00BF09B7"/>
    <w:rsid w:val="00BF0DAB"/>
    <w:rsid w:val="00BF1024"/>
    <w:rsid w:val="00BF104D"/>
    <w:rsid w:val="00BF14B7"/>
    <w:rsid w:val="00BF17CD"/>
    <w:rsid w:val="00BF1E44"/>
    <w:rsid w:val="00BF1FB1"/>
    <w:rsid w:val="00BF2032"/>
    <w:rsid w:val="00BF272A"/>
    <w:rsid w:val="00BF29CD"/>
    <w:rsid w:val="00BF2C1B"/>
    <w:rsid w:val="00BF2CAE"/>
    <w:rsid w:val="00BF2EDC"/>
    <w:rsid w:val="00BF32AA"/>
    <w:rsid w:val="00BF331B"/>
    <w:rsid w:val="00BF349A"/>
    <w:rsid w:val="00BF3A2A"/>
    <w:rsid w:val="00BF3BAC"/>
    <w:rsid w:val="00BF3C1C"/>
    <w:rsid w:val="00BF4091"/>
    <w:rsid w:val="00BF4260"/>
    <w:rsid w:val="00BF43E9"/>
    <w:rsid w:val="00BF4798"/>
    <w:rsid w:val="00BF4B69"/>
    <w:rsid w:val="00BF4DAF"/>
    <w:rsid w:val="00BF513A"/>
    <w:rsid w:val="00BF51EB"/>
    <w:rsid w:val="00BF5733"/>
    <w:rsid w:val="00BF5F6B"/>
    <w:rsid w:val="00BF5FB5"/>
    <w:rsid w:val="00BF61D1"/>
    <w:rsid w:val="00BF62F6"/>
    <w:rsid w:val="00BF64B5"/>
    <w:rsid w:val="00BF66E8"/>
    <w:rsid w:val="00BF68A7"/>
    <w:rsid w:val="00BF6ADA"/>
    <w:rsid w:val="00BF6B27"/>
    <w:rsid w:val="00BF6E47"/>
    <w:rsid w:val="00BF750C"/>
    <w:rsid w:val="00BF76C6"/>
    <w:rsid w:val="00BF79E9"/>
    <w:rsid w:val="00BF7BDF"/>
    <w:rsid w:val="00BF7BFC"/>
    <w:rsid w:val="00BF7E94"/>
    <w:rsid w:val="00C00084"/>
    <w:rsid w:val="00C0010C"/>
    <w:rsid w:val="00C00423"/>
    <w:rsid w:val="00C00519"/>
    <w:rsid w:val="00C00676"/>
    <w:rsid w:val="00C00B6F"/>
    <w:rsid w:val="00C010C7"/>
    <w:rsid w:val="00C01757"/>
    <w:rsid w:val="00C01D13"/>
    <w:rsid w:val="00C02180"/>
    <w:rsid w:val="00C022E9"/>
    <w:rsid w:val="00C02467"/>
    <w:rsid w:val="00C0296F"/>
    <w:rsid w:val="00C029A8"/>
    <w:rsid w:val="00C02BED"/>
    <w:rsid w:val="00C02E3F"/>
    <w:rsid w:val="00C030E1"/>
    <w:rsid w:val="00C0347D"/>
    <w:rsid w:val="00C037A1"/>
    <w:rsid w:val="00C03803"/>
    <w:rsid w:val="00C03BF1"/>
    <w:rsid w:val="00C04074"/>
    <w:rsid w:val="00C046EC"/>
    <w:rsid w:val="00C04FAF"/>
    <w:rsid w:val="00C04FFE"/>
    <w:rsid w:val="00C050D7"/>
    <w:rsid w:val="00C0517B"/>
    <w:rsid w:val="00C056C3"/>
    <w:rsid w:val="00C05BF4"/>
    <w:rsid w:val="00C05D09"/>
    <w:rsid w:val="00C0621F"/>
    <w:rsid w:val="00C06686"/>
    <w:rsid w:val="00C0684B"/>
    <w:rsid w:val="00C06A2B"/>
    <w:rsid w:val="00C06CFA"/>
    <w:rsid w:val="00C0701F"/>
    <w:rsid w:val="00C073C2"/>
    <w:rsid w:val="00C07805"/>
    <w:rsid w:val="00C101D2"/>
    <w:rsid w:val="00C10592"/>
    <w:rsid w:val="00C10649"/>
    <w:rsid w:val="00C10764"/>
    <w:rsid w:val="00C10BF5"/>
    <w:rsid w:val="00C112DB"/>
    <w:rsid w:val="00C11687"/>
    <w:rsid w:val="00C11D51"/>
    <w:rsid w:val="00C11D9E"/>
    <w:rsid w:val="00C11EAC"/>
    <w:rsid w:val="00C1212B"/>
    <w:rsid w:val="00C121A0"/>
    <w:rsid w:val="00C122E8"/>
    <w:rsid w:val="00C12533"/>
    <w:rsid w:val="00C12898"/>
    <w:rsid w:val="00C12F24"/>
    <w:rsid w:val="00C131C3"/>
    <w:rsid w:val="00C133A0"/>
    <w:rsid w:val="00C1386A"/>
    <w:rsid w:val="00C13F00"/>
    <w:rsid w:val="00C1453F"/>
    <w:rsid w:val="00C148EE"/>
    <w:rsid w:val="00C14B5D"/>
    <w:rsid w:val="00C14C53"/>
    <w:rsid w:val="00C14CB8"/>
    <w:rsid w:val="00C15148"/>
    <w:rsid w:val="00C1533B"/>
    <w:rsid w:val="00C15BF6"/>
    <w:rsid w:val="00C162DE"/>
    <w:rsid w:val="00C16492"/>
    <w:rsid w:val="00C16D2A"/>
    <w:rsid w:val="00C1705B"/>
    <w:rsid w:val="00C170D4"/>
    <w:rsid w:val="00C1730B"/>
    <w:rsid w:val="00C1732F"/>
    <w:rsid w:val="00C17368"/>
    <w:rsid w:val="00C17840"/>
    <w:rsid w:val="00C17C11"/>
    <w:rsid w:val="00C20014"/>
    <w:rsid w:val="00C20EC9"/>
    <w:rsid w:val="00C20FA7"/>
    <w:rsid w:val="00C21177"/>
    <w:rsid w:val="00C2146B"/>
    <w:rsid w:val="00C214BB"/>
    <w:rsid w:val="00C21516"/>
    <w:rsid w:val="00C21757"/>
    <w:rsid w:val="00C21B34"/>
    <w:rsid w:val="00C2235D"/>
    <w:rsid w:val="00C2293B"/>
    <w:rsid w:val="00C22F88"/>
    <w:rsid w:val="00C23075"/>
    <w:rsid w:val="00C231E6"/>
    <w:rsid w:val="00C232EB"/>
    <w:rsid w:val="00C236C2"/>
    <w:rsid w:val="00C237B6"/>
    <w:rsid w:val="00C23DF8"/>
    <w:rsid w:val="00C2450B"/>
    <w:rsid w:val="00C24610"/>
    <w:rsid w:val="00C2490A"/>
    <w:rsid w:val="00C2494C"/>
    <w:rsid w:val="00C2520C"/>
    <w:rsid w:val="00C253B9"/>
    <w:rsid w:val="00C25699"/>
    <w:rsid w:val="00C25804"/>
    <w:rsid w:val="00C25AA0"/>
    <w:rsid w:val="00C25AE2"/>
    <w:rsid w:val="00C26262"/>
    <w:rsid w:val="00C2655A"/>
    <w:rsid w:val="00C2670F"/>
    <w:rsid w:val="00C2697D"/>
    <w:rsid w:val="00C2728C"/>
    <w:rsid w:val="00C27E3B"/>
    <w:rsid w:val="00C27EC5"/>
    <w:rsid w:val="00C302BB"/>
    <w:rsid w:val="00C302D2"/>
    <w:rsid w:val="00C3080D"/>
    <w:rsid w:val="00C30894"/>
    <w:rsid w:val="00C3090C"/>
    <w:rsid w:val="00C309B7"/>
    <w:rsid w:val="00C30D89"/>
    <w:rsid w:val="00C30F0A"/>
    <w:rsid w:val="00C3102C"/>
    <w:rsid w:val="00C31313"/>
    <w:rsid w:val="00C3148E"/>
    <w:rsid w:val="00C31563"/>
    <w:rsid w:val="00C31972"/>
    <w:rsid w:val="00C31BEC"/>
    <w:rsid w:val="00C32868"/>
    <w:rsid w:val="00C32AB1"/>
    <w:rsid w:val="00C32CBF"/>
    <w:rsid w:val="00C32F96"/>
    <w:rsid w:val="00C331EF"/>
    <w:rsid w:val="00C33505"/>
    <w:rsid w:val="00C33A81"/>
    <w:rsid w:val="00C33E81"/>
    <w:rsid w:val="00C341BF"/>
    <w:rsid w:val="00C344F6"/>
    <w:rsid w:val="00C3471B"/>
    <w:rsid w:val="00C349E6"/>
    <w:rsid w:val="00C34A40"/>
    <w:rsid w:val="00C34ACB"/>
    <w:rsid w:val="00C34CA7"/>
    <w:rsid w:val="00C353D5"/>
    <w:rsid w:val="00C354BB"/>
    <w:rsid w:val="00C35573"/>
    <w:rsid w:val="00C3559E"/>
    <w:rsid w:val="00C35732"/>
    <w:rsid w:val="00C35A43"/>
    <w:rsid w:val="00C35A55"/>
    <w:rsid w:val="00C35EFB"/>
    <w:rsid w:val="00C35F75"/>
    <w:rsid w:val="00C35FC6"/>
    <w:rsid w:val="00C36183"/>
    <w:rsid w:val="00C361E0"/>
    <w:rsid w:val="00C361F7"/>
    <w:rsid w:val="00C36641"/>
    <w:rsid w:val="00C36A4C"/>
    <w:rsid w:val="00C36BDF"/>
    <w:rsid w:val="00C36DD9"/>
    <w:rsid w:val="00C36FEC"/>
    <w:rsid w:val="00C377F1"/>
    <w:rsid w:val="00C37B21"/>
    <w:rsid w:val="00C37CF8"/>
    <w:rsid w:val="00C37E95"/>
    <w:rsid w:val="00C37F7D"/>
    <w:rsid w:val="00C40380"/>
    <w:rsid w:val="00C4049B"/>
    <w:rsid w:val="00C4069B"/>
    <w:rsid w:val="00C40FAA"/>
    <w:rsid w:val="00C410B7"/>
    <w:rsid w:val="00C417BE"/>
    <w:rsid w:val="00C41815"/>
    <w:rsid w:val="00C41BB7"/>
    <w:rsid w:val="00C41E3D"/>
    <w:rsid w:val="00C42240"/>
    <w:rsid w:val="00C4275B"/>
    <w:rsid w:val="00C42F65"/>
    <w:rsid w:val="00C43C9C"/>
    <w:rsid w:val="00C43D84"/>
    <w:rsid w:val="00C43E4A"/>
    <w:rsid w:val="00C442F0"/>
    <w:rsid w:val="00C443F2"/>
    <w:rsid w:val="00C44A58"/>
    <w:rsid w:val="00C44AFA"/>
    <w:rsid w:val="00C44E74"/>
    <w:rsid w:val="00C4519A"/>
    <w:rsid w:val="00C451AB"/>
    <w:rsid w:val="00C45223"/>
    <w:rsid w:val="00C4523A"/>
    <w:rsid w:val="00C4581F"/>
    <w:rsid w:val="00C45BF1"/>
    <w:rsid w:val="00C45DD8"/>
    <w:rsid w:val="00C46346"/>
    <w:rsid w:val="00C467A1"/>
    <w:rsid w:val="00C46931"/>
    <w:rsid w:val="00C46B30"/>
    <w:rsid w:val="00C46E21"/>
    <w:rsid w:val="00C46E28"/>
    <w:rsid w:val="00C46F29"/>
    <w:rsid w:val="00C47395"/>
    <w:rsid w:val="00C476D8"/>
    <w:rsid w:val="00C500DC"/>
    <w:rsid w:val="00C502C1"/>
    <w:rsid w:val="00C50609"/>
    <w:rsid w:val="00C50AD2"/>
    <w:rsid w:val="00C50B5C"/>
    <w:rsid w:val="00C50DE0"/>
    <w:rsid w:val="00C50F11"/>
    <w:rsid w:val="00C51718"/>
    <w:rsid w:val="00C518AB"/>
    <w:rsid w:val="00C51A1C"/>
    <w:rsid w:val="00C51DD4"/>
    <w:rsid w:val="00C51DE3"/>
    <w:rsid w:val="00C51E1C"/>
    <w:rsid w:val="00C51EB0"/>
    <w:rsid w:val="00C52383"/>
    <w:rsid w:val="00C527EF"/>
    <w:rsid w:val="00C52B7C"/>
    <w:rsid w:val="00C52BC6"/>
    <w:rsid w:val="00C53806"/>
    <w:rsid w:val="00C5390A"/>
    <w:rsid w:val="00C539F4"/>
    <w:rsid w:val="00C53AE5"/>
    <w:rsid w:val="00C53CFD"/>
    <w:rsid w:val="00C53E08"/>
    <w:rsid w:val="00C5499F"/>
    <w:rsid w:val="00C54EA6"/>
    <w:rsid w:val="00C54EA8"/>
    <w:rsid w:val="00C54F6C"/>
    <w:rsid w:val="00C550AC"/>
    <w:rsid w:val="00C551A8"/>
    <w:rsid w:val="00C552DB"/>
    <w:rsid w:val="00C55938"/>
    <w:rsid w:val="00C55E8B"/>
    <w:rsid w:val="00C564F1"/>
    <w:rsid w:val="00C56528"/>
    <w:rsid w:val="00C572F8"/>
    <w:rsid w:val="00C57C39"/>
    <w:rsid w:val="00C57C3E"/>
    <w:rsid w:val="00C57F67"/>
    <w:rsid w:val="00C60068"/>
    <w:rsid w:val="00C600BE"/>
    <w:rsid w:val="00C601E3"/>
    <w:rsid w:val="00C60293"/>
    <w:rsid w:val="00C605D8"/>
    <w:rsid w:val="00C605EC"/>
    <w:rsid w:val="00C60663"/>
    <w:rsid w:val="00C607AE"/>
    <w:rsid w:val="00C607E5"/>
    <w:rsid w:val="00C607EA"/>
    <w:rsid w:val="00C60A5E"/>
    <w:rsid w:val="00C60AC9"/>
    <w:rsid w:val="00C60E47"/>
    <w:rsid w:val="00C61293"/>
    <w:rsid w:val="00C61833"/>
    <w:rsid w:val="00C61AC4"/>
    <w:rsid w:val="00C61BD2"/>
    <w:rsid w:val="00C61C89"/>
    <w:rsid w:val="00C61DB1"/>
    <w:rsid w:val="00C61DF9"/>
    <w:rsid w:val="00C61E66"/>
    <w:rsid w:val="00C62041"/>
    <w:rsid w:val="00C6208F"/>
    <w:rsid w:val="00C62594"/>
    <w:rsid w:val="00C62662"/>
    <w:rsid w:val="00C62866"/>
    <w:rsid w:val="00C62BEC"/>
    <w:rsid w:val="00C62FAE"/>
    <w:rsid w:val="00C63341"/>
    <w:rsid w:val="00C6347E"/>
    <w:rsid w:val="00C63694"/>
    <w:rsid w:val="00C63D7F"/>
    <w:rsid w:val="00C640C6"/>
    <w:rsid w:val="00C648F6"/>
    <w:rsid w:val="00C65096"/>
    <w:rsid w:val="00C650A4"/>
    <w:rsid w:val="00C65787"/>
    <w:rsid w:val="00C658E7"/>
    <w:rsid w:val="00C6590D"/>
    <w:rsid w:val="00C65939"/>
    <w:rsid w:val="00C661B2"/>
    <w:rsid w:val="00C662F3"/>
    <w:rsid w:val="00C6674C"/>
    <w:rsid w:val="00C66C38"/>
    <w:rsid w:val="00C67216"/>
    <w:rsid w:val="00C6725E"/>
    <w:rsid w:val="00C67A99"/>
    <w:rsid w:val="00C67B10"/>
    <w:rsid w:val="00C67B8B"/>
    <w:rsid w:val="00C67D7C"/>
    <w:rsid w:val="00C67ED9"/>
    <w:rsid w:val="00C70114"/>
    <w:rsid w:val="00C702AE"/>
    <w:rsid w:val="00C70756"/>
    <w:rsid w:val="00C70B50"/>
    <w:rsid w:val="00C71227"/>
    <w:rsid w:val="00C71370"/>
    <w:rsid w:val="00C7162B"/>
    <w:rsid w:val="00C71782"/>
    <w:rsid w:val="00C71837"/>
    <w:rsid w:val="00C72357"/>
    <w:rsid w:val="00C7247E"/>
    <w:rsid w:val="00C72B35"/>
    <w:rsid w:val="00C72C9B"/>
    <w:rsid w:val="00C72D8B"/>
    <w:rsid w:val="00C72F27"/>
    <w:rsid w:val="00C72FE0"/>
    <w:rsid w:val="00C73458"/>
    <w:rsid w:val="00C73C1C"/>
    <w:rsid w:val="00C73C8D"/>
    <w:rsid w:val="00C73DAF"/>
    <w:rsid w:val="00C73E01"/>
    <w:rsid w:val="00C74020"/>
    <w:rsid w:val="00C742E5"/>
    <w:rsid w:val="00C748D2"/>
    <w:rsid w:val="00C748E5"/>
    <w:rsid w:val="00C74901"/>
    <w:rsid w:val="00C7514F"/>
    <w:rsid w:val="00C757B0"/>
    <w:rsid w:val="00C75971"/>
    <w:rsid w:val="00C75A8D"/>
    <w:rsid w:val="00C75B70"/>
    <w:rsid w:val="00C75E25"/>
    <w:rsid w:val="00C76123"/>
    <w:rsid w:val="00C76167"/>
    <w:rsid w:val="00C7624C"/>
    <w:rsid w:val="00C76447"/>
    <w:rsid w:val="00C76A55"/>
    <w:rsid w:val="00C76BD5"/>
    <w:rsid w:val="00C76EB0"/>
    <w:rsid w:val="00C77050"/>
    <w:rsid w:val="00C77584"/>
    <w:rsid w:val="00C7786A"/>
    <w:rsid w:val="00C778B6"/>
    <w:rsid w:val="00C779D2"/>
    <w:rsid w:val="00C77B11"/>
    <w:rsid w:val="00C80046"/>
    <w:rsid w:val="00C8018B"/>
    <w:rsid w:val="00C80524"/>
    <w:rsid w:val="00C8070F"/>
    <w:rsid w:val="00C80879"/>
    <w:rsid w:val="00C80E32"/>
    <w:rsid w:val="00C81322"/>
    <w:rsid w:val="00C81836"/>
    <w:rsid w:val="00C81F19"/>
    <w:rsid w:val="00C8244D"/>
    <w:rsid w:val="00C82489"/>
    <w:rsid w:val="00C82C31"/>
    <w:rsid w:val="00C82F27"/>
    <w:rsid w:val="00C83C56"/>
    <w:rsid w:val="00C84230"/>
    <w:rsid w:val="00C84469"/>
    <w:rsid w:val="00C8492F"/>
    <w:rsid w:val="00C84F9F"/>
    <w:rsid w:val="00C85299"/>
    <w:rsid w:val="00C852E5"/>
    <w:rsid w:val="00C855F6"/>
    <w:rsid w:val="00C85B86"/>
    <w:rsid w:val="00C85E17"/>
    <w:rsid w:val="00C86132"/>
    <w:rsid w:val="00C8660F"/>
    <w:rsid w:val="00C8678C"/>
    <w:rsid w:val="00C874FA"/>
    <w:rsid w:val="00C87861"/>
    <w:rsid w:val="00C87D78"/>
    <w:rsid w:val="00C9015E"/>
    <w:rsid w:val="00C90E7D"/>
    <w:rsid w:val="00C9174B"/>
    <w:rsid w:val="00C917DB"/>
    <w:rsid w:val="00C91815"/>
    <w:rsid w:val="00C918AE"/>
    <w:rsid w:val="00C91922"/>
    <w:rsid w:val="00C91C3F"/>
    <w:rsid w:val="00C91CEC"/>
    <w:rsid w:val="00C91DEE"/>
    <w:rsid w:val="00C91EE6"/>
    <w:rsid w:val="00C92441"/>
    <w:rsid w:val="00C929DB"/>
    <w:rsid w:val="00C92AA4"/>
    <w:rsid w:val="00C92D4D"/>
    <w:rsid w:val="00C9318E"/>
    <w:rsid w:val="00C931C8"/>
    <w:rsid w:val="00C9372F"/>
    <w:rsid w:val="00C937E6"/>
    <w:rsid w:val="00C94994"/>
    <w:rsid w:val="00C94B1C"/>
    <w:rsid w:val="00C95415"/>
    <w:rsid w:val="00C95DAD"/>
    <w:rsid w:val="00C9601F"/>
    <w:rsid w:val="00C96143"/>
    <w:rsid w:val="00C96A99"/>
    <w:rsid w:val="00C96D7D"/>
    <w:rsid w:val="00C96DEA"/>
    <w:rsid w:val="00C973C3"/>
    <w:rsid w:val="00C97CEC"/>
    <w:rsid w:val="00CA0122"/>
    <w:rsid w:val="00CA0173"/>
    <w:rsid w:val="00CA02A9"/>
    <w:rsid w:val="00CA0485"/>
    <w:rsid w:val="00CA0810"/>
    <w:rsid w:val="00CA083B"/>
    <w:rsid w:val="00CA0B02"/>
    <w:rsid w:val="00CA0B29"/>
    <w:rsid w:val="00CA0C90"/>
    <w:rsid w:val="00CA10AC"/>
    <w:rsid w:val="00CA1811"/>
    <w:rsid w:val="00CA190C"/>
    <w:rsid w:val="00CA1C8D"/>
    <w:rsid w:val="00CA2248"/>
    <w:rsid w:val="00CA276D"/>
    <w:rsid w:val="00CA307B"/>
    <w:rsid w:val="00CA3516"/>
    <w:rsid w:val="00CA3C3C"/>
    <w:rsid w:val="00CA3C77"/>
    <w:rsid w:val="00CA4042"/>
    <w:rsid w:val="00CA4692"/>
    <w:rsid w:val="00CA4AA8"/>
    <w:rsid w:val="00CA4D81"/>
    <w:rsid w:val="00CA4F4F"/>
    <w:rsid w:val="00CA500A"/>
    <w:rsid w:val="00CA55BD"/>
    <w:rsid w:val="00CA5614"/>
    <w:rsid w:val="00CA561D"/>
    <w:rsid w:val="00CA56ED"/>
    <w:rsid w:val="00CA5B95"/>
    <w:rsid w:val="00CA5E22"/>
    <w:rsid w:val="00CA5F3B"/>
    <w:rsid w:val="00CA5F81"/>
    <w:rsid w:val="00CA5FC3"/>
    <w:rsid w:val="00CA60E8"/>
    <w:rsid w:val="00CA629E"/>
    <w:rsid w:val="00CA63F2"/>
    <w:rsid w:val="00CA65D9"/>
    <w:rsid w:val="00CA6A3B"/>
    <w:rsid w:val="00CA6DA9"/>
    <w:rsid w:val="00CA73AF"/>
    <w:rsid w:val="00CA7497"/>
    <w:rsid w:val="00CA7A24"/>
    <w:rsid w:val="00CA7DD8"/>
    <w:rsid w:val="00CA7E4F"/>
    <w:rsid w:val="00CB040C"/>
    <w:rsid w:val="00CB0648"/>
    <w:rsid w:val="00CB14D1"/>
    <w:rsid w:val="00CB16F4"/>
    <w:rsid w:val="00CB203A"/>
    <w:rsid w:val="00CB2459"/>
    <w:rsid w:val="00CB2578"/>
    <w:rsid w:val="00CB2849"/>
    <w:rsid w:val="00CB28F3"/>
    <w:rsid w:val="00CB2AE6"/>
    <w:rsid w:val="00CB2E19"/>
    <w:rsid w:val="00CB3063"/>
    <w:rsid w:val="00CB30FF"/>
    <w:rsid w:val="00CB31F0"/>
    <w:rsid w:val="00CB33FD"/>
    <w:rsid w:val="00CB384F"/>
    <w:rsid w:val="00CB3AE9"/>
    <w:rsid w:val="00CB3B04"/>
    <w:rsid w:val="00CB3F06"/>
    <w:rsid w:val="00CB4676"/>
    <w:rsid w:val="00CB4A22"/>
    <w:rsid w:val="00CB4EAE"/>
    <w:rsid w:val="00CB4F22"/>
    <w:rsid w:val="00CB5016"/>
    <w:rsid w:val="00CB5042"/>
    <w:rsid w:val="00CB509B"/>
    <w:rsid w:val="00CB5167"/>
    <w:rsid w:val="00CB53CB"/>
    <w:rsid w:val="00CB58C1"/>
    <w:rsid w:val="00CB5DB3"/>
    <w:rsid w:val="00CB5EDB"/>
    <w:rsid w:val="00CB5F8F"/>
    <w:rsid w:val="00CB63BE"/>
    <w:rsid w:val="00CB6418"/>
    <w:rsid w:val="00CB68A0"/>
    <w:rsid w:val="00CB6958"/>
    <w:rsid w:val="00CB6BE5"/>
    <w:rsid w:val="00CB6DF5"/>
    <w:rsid w:val="00CB6F87"/>
    <w:rsid w:val="00CB7222"/>
    <w:rsid w:val="00CB726B"/>
    <w:rsid w:val="00CB72B0"/>
    <w:rsid w:val="00CB7651"/>
    <w:rsid w:val="00CB7681"/>
    <w:rsid w:val="00CB7771"/>
    <w:rsid w:val="00CB7A78"/>
    <w:rsid w:val="00CB7BF1"/>
    <w:rsid w:val="00CB7EAA"/>
    <w:rsid w:val="00CC00D8"/>
    <w:rsid w:val="00CC0691"/>
    <w:rsid w:val="00CC1008"/>
    <w:rsid w:val="00CC1100"/>
    <w:rsid w:val="00CC1220"/>
    <w:rsid w:val="00CC1297"/>
    <w:rsid w:val="00CC16B3"/>
    <w:rsid w:val="00CC16D2"/>
    <w:rsid w:val="00CC18B4"/>
    <w:rsid w:val="00CC1BA5"/>
    <w:rsid w:val="00CC1E44"/>
    <w:rsid w:val="00CC1F5F"/>
    <w:rsid w:val="00CC2120"/>
    <w:rsid w:val="00CC215C"/>
    <w:rsid w:val="00CC2485"/>
    <w:rsid w:val="00CC2575"/>
    <w:rsid w:val="00CC2D2C"/>
    <w:rsid w:val="00CC3190"/>
    <w:rsid w:val="00CC332A"/>
    <w:rsid w:val="00CC3598"/>
    <w:rsid w:val="00CC39BF"/>
    <w:rsid w:val="00CC3C95"/>
    <w:rsid w:val="00CC44F1"/>
    <w:rsid w:val="00CC47E6"/>
    <w:rsid w:val="00CC49F0"/>
    <w:rsid w:val="00CC5399"/>
    <w:rsid w:val="00CC5732"/>
    <w:rsid w:val="00CC5C83"/>
    <w:rsid w:val="00CC5D47"/>
    <w:rsid w:val="00CC5DA1"/>
    <w:rsid w:val="00CC61E5"/>
    <w:rsid w:val="00CC69AF"/>
    <w:rsid w:val="00CC6A56"/>
    <w:rsid w:val="00CC7405"/>
    <w:rsid w:val="00CC74A9"/>
    <w:rsid w:val="00CC7722"/>
    <w:rsid w:val="00CC7860"/>
    <w:rsid w:val="00CC78F6"/>
    <w:rsid w:val="00CC7AB4"/>
    <w:rsid w:val="00CC7C4E"/>
    <w:rsid w:val="00CC7C65"/>
    <w:rsid w:val="00CC7CF7"/>
    <w:rsid w:val="00CC7D9D"/>
    <w:rsid w:val="00CD010E"/>
    <w:rsid w:val="00CD0801"/>
    <w:rsid w:val="00CD0969"/>
    <w:rsid w:val="00CD0987"/>
    <w:rsid w:val="00CD1107"/>
    <w:rsid w:val="00CD1375"/>
    <w:rsid w:val="00CD1555"/>
    <w:rsid w:val="00CD16ED"/>
    <w:rsid w:val="00CD182C"/>
    <w:rsid w:val="00CD1D7F"/>
    <w:rsid w:val="00CD1D95"/>
    <w:rsid w:val="00CD22B2"/>
    <w:rsid w:val="00CD2535"/>
    <w:rsid w:val="00CD257D"/>
    <w:rsid w:val="00CD26B0"/>
    <w:rsid w:val="00CD298B"/>
    <w:rsid w:val="00CD2C23"/>
    <w:rsid w:val="00CD2E13"/>
    <w:rsid w:val="00CD3120"/>
    <w:rsid w:val="00CD33F4"/>
    <w:rsid w:val="00CD3476"/>
    <w:rsid w:val="00CD3711"/>
    <w:rsid w:val="00CD3753"/>
    <w:rsid w:val="00CD37AE"/>
    <w:rsid w:val="00CD4148"/>
    <w:rsid w:val="00CD419C"/>
    <w:rsid w:val="00CD4C12"/>
    <w:rsid w:val="00CD4DA8"/>
    <w:rsid w:val="00CD520E"/>
    <w:rsid w:val="00CD53DC"/>
    <w:rsid w:val="00CD5541"/>
    <w:rsid w:val="00CD596B"/>
    <w:rsid w:val="00CD598B"/>
    <w:rsid w:val="00CD59E6"/>
    <w:rsid w:val="00CD5E1C"/>
    <w:rsid w:val="00CD5E24"/>
    <w:rsid w:val="00CD5F85"/>
    <w:rsid w:val="00CD630F"/>
    <w:rsid w:val="00CD63C5"/>
    <w:rsid w:val="00CD63DA"/>
    <w:rsid w:val="00CD6B61"/>
    <w:rsid w:val="00CD7170"/>
    <w:rsid w:val="00CD7E22"/>
    <w:rsid w:val="00CD7EAC"/>
    <w:rsid w:val="00CE01DD"/>
    <w:rsid w:val="00CE0345"/>
    <w:rsid w:val="00CE0A11"/>
    <w:rsid w:val="00CE1025"/>
    <w:rsid w:val="00CE1281"/>
    <w:rsid w:val="00CE15D9"/>
    <w:rsid w:val="00CE1F75"/>
    <w:rsid w:val="00CE204C"/>
    <w:rsid w:val="00CE26D8"/>
    <w:rsid w:val="00CE2AEE"/>
    <w:rsid w:val="00CE2F73"/>
    <w:rsid w:val="00CE2FF3"/>
    <w:rsid w:val="00CE3255"/>
    <w:rsid w:val="00CE36A9"/>
    <w:rsid w:val="00CE3B42"/>
    <w:rsid w:val="00CE3C3E"/>
    <w:rsid w:val="00CE40D8"/>
    <w:rsid w:val="00CE4283"/>
    <w:rsid w:val="00CE4593"/>
    <w:rsid w:val="00CE4624"/>
    <w:rsid w:val="00CE480F"/>
    <w:rsid w:val="00CE4B59"/>
    <w:rsid w:val="00CE4E6C"/>
    <w:rsid w:val="00CE55DE"/>
    <w:rsid w:val="00CE598B"/>
    <w:rsid w:val="00CE5C7E"/>
    <w:rsid w:val="00CE5CB1"/>
    <w:rsid w:val="00CE63E1"/>
    <w:rsid w:val="00CE66DD"/>
    <w:rsid w:val="00CE6915"/>
    <w:rsid w:val="00CE6A62"/>
    <w:rsid w:val="00CE6F08"/>
    <w:rsid w:val="00CE6F71"/>
    <w:rsid w:val="00CE6FD2"/>
    <w:rsid w:val="00CE705A"/>
    <w:rsid w:val="00CE7375"/>
    <w:rsid w:val="00CE74FB"/>
    <w:rsid w:val="00CE74FF"/>
    <w:rsid w:val="00CE7878"/>
    <w:rsid w:val="00CE78E5"/>
    <w:rsid w:val="00CE7A7A"/>
    <w:rsid w:val="00CE7AB5"/>
    <w:rsid w:val="00CE7C43"/>
    <w:rsid w:val="00CF0138"/>
    <w:rsid w:val="00CF04A5"/>
    <w:rsid w:val="00CF05AC"/>
    <w:rsid w:val="00CF077B"/>
    <w:rsid w:val="00CF0806"/>
    <w:rsid w:val="00CF092E"/>
    <w:rsid w:val="00CF098E"/>
    <w:rsid w:val="00CF0BFF"/>
    <w:rsid w:val="00CF0D60"/>
    <w:rsid w:val="00CF0D95"/>
    <w:rsid w:val="00CF0DB7"/>
    <w:rsid w:val="00CF0DE7"/>
    <w:rsid w:val="00CF0F0C"/>
    <w:rsid w:val="00CF126A"/>
    <w:rsid w:val="00CF14B3"/>
    <w:rsid w:val="00CF18BA"/>
    <w:rsid w:val="00CF1AB7"/>
    <w:rsid w:val="00CF1BB3"/>
    <w:rsid w:val="00CF1BD7"/>
    <w:rsid w:val="00CF212E"/>
    <w:rsid w:val="00CF2535"/>
    <w:rsid w:val="00CF2678"/>
    <w:rsid w:val="00CF28D8"/>
    <w:rsid w:val="00CF2ADA"/>
    <w:rsid w:val="00CF2C4A"/>
    <w:rsid w:val="00CF2F77"/>
    <w:rsid w:val="00CF32A5"/>
    <w:rsid w:val="00CF343F"/>
    <w:rsid w:val="00CF3559"/>
    <w:rsid w:val="00CF372E"/>
    <w:rsid w:val="00CF384A"/>
    <w:rsid w:val="00CF3D2D"/>
    <w:rsid w:val="00CF4194"/>
    <w:rsid w:val="00CF43F1"/>
    <w:rsid w:val="00CF5891"/>
    <w:rsid w:val="00CF58A5"/>
    <w:rsid w:val="00CF5DD3"/>
    <w:rsid w:val="00CF5E46"/>
    <w:rsid w:val="00CF6066"/>
    <w:rsid w:val="00CF6230"/>
    <w:rsid w:val="00CF6D02"/>
    <w:rsid w:val="00CF6DD7"/>
    <w:rsid w:val="00CF76D7"/>
    <w:rsid w:val="00CF77D1"/>
    <w:rsid w:val="00CF7B05"/>
    <w:rsid w:val="00D00356"/>
    <w:rsid w:val="00D005E4"/>
    <w:rsid w:val="00D00607"/>
    <w:rsid w:val="00D0064D"/>
    <w:rsid w:val="00D0072F"/>
    <w:rsid w:val="00D0078A"/>
    <w:rsid w:val="00D012FE"/>
    <w:rsid w:val="00D013C2"/>
    <w:rsid w:val="00D0163F"/>
    <w:rsid w:val="00D01D26"/>
    <w:rsid w:val="00D01E20"/>
    <w:rsid w:val="00D022C1"/>
    <w:rsid w:val="00D024C9"/>
    <w:rsid w:val="00D02EE4"/>
    <w:rsid w:val="00D02F16"/>
    <w:rsid w:val="00D02F90"/>
    <w:rsid w:val="00D03040"/>
    <w:rsid w:val="00D0311A"/>
    <w:rsid w:val="00D032C0"/>
    <w:rsid w:val="00D03342"/>
    <w:rsid w:val="00D033B9"/>
    <w:rsid w:val="00D0356F"/>
    <w:rsid w:val="00D03888"/>
    <w:rsid w:val="00D038FA"/>
    <w:rsid w:val="00D039E5"/>
    <w:rsid w:val="00D03A69"/>
    <w:rsid w:val="00D03AB1"/>
    <w:rsid w:val="00D043CA"/>
    <w:rsid w:val="00D04695"/>
    <w:rsid w:val="00D053E8"/>
    <w:rsid w:val="00D054F7"/>
    <w:rsid w:val="00D057E1"/>
    <w:rsid w:val="00D0588E"/>
    <w:rsid w:val="00D059D1"/>
    <w:rsid w:val="00D05EF8"/>
    <w:rsid w:val="00D06811"/>
    <w:rsid w:val="00D070C0"/>
    <w:rsid w:val="00D07428"/>
    <w:rsid w:val="00D0745E"/>
    <w:rsid w:val="00D07679"/>
    <w:rsid w:val="00D07A14"/>
    <w:rsid w:val="00D07EB0"/>
    <w:rsid w:val="00D102DA"/>
    <w:rsid w:val="00D10381"/>
    <w:rsid w:val="00D10684"/>
    <w:rsid w:val="00D10B60"/>
    <w:rsid w:val="00D1101F"/>
    <w:rsid w:val="00D1112B"/>
    <w:rsid w:val="00D11473"/>
    <w:rsid w:val="00D11797"/>
    <w:rsid w:val="00D1191B"/>
    <w:rsid w:val="00D119E6"/>
    <w:rsid w:val="00D11D93"/>
    <w:rsid w:val="00D11E15"/>
    <w:rsid w:val="00D11E49"/>
    <w:rsid w:val="00D12128"/>
    <w:rsid w:val="00D122B6"/>
    <w:rsid w:val="00D12906"/>
    <w:rsid w:val="00D130E4"/>
    <w:rsid w:val="00D13379"/>
    <w:rsid w:val="00D1345A"/>
    <w:rsid w:val="00D13755"/>
    <w:rsid w:val="00D13A6F"/>
    <w:rsid w:val="00D140A8"/>
    <w:rsid w:val="00D1430F"/>
    <w:rsid w:val="00D143E4"/>
    <w:rsid w:val="00D14791"/>
    <w:rsid w:val="00D14CF3"/>
    <w:rsid w:val="00D14EDB"/>
    <w:rsid w:val="00D14F0C"/>
    <w:rsid w:val="00D14FC1"/>
    <w:rsid w:val="00D157F8"/>
    <w:rsid w:val="00D1586D"/>
    <w:rsid w:val="00D15A4F"/>
    <w:rsid w:val="00D15BDD"/>
    <w:rsid w:val="00D15BE3"/>
    <w:rsid w:val="00D16182"/>
    <w:rsid w:val="00D16612"/>
    <w:rsid w:val="00D16964"/>
    <w:rsid w:val="00D16CDD"/>
    <w:rsid w:val="00D17036"/>
    <w:rsid w:val="00D17504"/>
    <w:rsid w:val="00D17C99"/>
    <w:rsid w:val="00D20009"/>
    <w:rsid w:val="00D200CF"/>
    <w:rsid w:val="00D203F2"/>
    <w:rsid w:val="00D20761"/>
    <w:rsid w:val="00D208F3"/>
    <w:rsid w:val="00D211A0"/>
    <w:rsid w:val="00D212CD"/>
    <w:rsid w:val="00D2154D"/>
    <w:rsid w:val="00D216D0"/>
    <w:rsid w:val="00D21747"/>
    <w:rsid w:val="00D22CDA"/>
    <w:rsid w:val="00D22D0A"/>
    <w:rsid w:val="00D2334B"/>
    <w:rsid w:val="00D23363"/>
    <w:rsid w:val="00D235FD"/>
    <w:rsid w:val="00D238CB"/>
    <w:rsid w:val="00D23B68"/>
    <w:rsid w:val="00D23D2F"/>
    <w:rsid w:val="00D23DDD"/>
    <w:rsid w:val="00D23F93"/>
    <w:rsid w:val="00D247F8"/>
    <w:rsid w:val="00D24B5F"/>
    <w:rsid w:val="00D24BED"/>
    <w:rsid w:val="00D24E78"/>
    <w:rsid w:val="00D24F89"/>
    <w:rsid w:val="00D255C6"/>
    <w:rsid w:val="00D25654"/>
    <w:rsid w:val="00D25B03"/>
    <w:rsid w:val="00D25B1C"/>
    <w:rsid w:val="00D25B75"/>
    <w:rsid w:val="00D25D9F"/>
    <w:rsid w:val="00D25F58"/>
    <w:rsid w:val="00D26548"/>
    <w:rsid w:val="00D26A5A"/>
    <w:rsid w:val="00D26FDB"/>
    <w:rsid w:val="00D272F5"/>
    <w:rsid w:val="00D2794C"/>
    <w:rsid w:val="00D27AE7"/>
    <w:rsid w:val="00D27BDC"/>
    <w:rsid w:val="00D27F9F"/>
    <w:rsid w:val="00D27FAD"/>
    <w:rsid w:val="00D30220"/>
    <w:rsid w:val="00D3039B"/>
    <w:rsid w:val="00D304CF"/>
    <w:rsid w:val="00D305B3"/>
    <w:rsid w:val="00D305D9"/>
    <w:rsid w:val="00D3070B"/>
    <w:rsid w:val="00D3078A"/>
    <w:rsid w:val="00D30910"/>
    <w:rsid w:val="00D30BE2"/>
    <w:rsid w:val="00D30D85"/>
    <w:rsid w:val="00D30F90"/>
    <w:rsid w:val="00D31A97"/>
    <w:rsid w:val="00D31B08"/>
    <w:rsid w:val="00D322DB"/>
    <w:rsid w:val="00D3263A"/>
    <w:rsid w:val="00D329EC"/>
    <w:rsid w:val="00D32B0F"/>
    <w:rsid w:val="00D32BB2"/>
    <w:rsid w:val="00D3331D"/>
    <w:rsid w:val="00D33425"/>
    <w:rsid w:val="00D3451C"/>
    <w:rsid w:val="00D34721"/>
    <w:rsid w:val="00D34877"/>
    <w:rsid w:val="00D34DD2"/>
    <w:rsid w:val="00D34ED8"/>
    <w:rsid w:val="00D35832"/>
    <w:rsid w:val="00D359D0"/>
    <w:rsid w:val="00D35ABE"/>
    <w:rsid w:val="00D368C4"/>
    <w:rsid w:val="00D369AE"/>
    <w:rsid w:val="00D36A3E"/>
    <w:rsid w:val="00D36F89"/>
    <w:rsid w:val="00D3711F"/>
    <w:rsid w:val="00D3714D"/>
    <w:rsid w:val="00D3756F"/>
    <w:rsid w:val="00D4001A"/>
    <w:rsid w:val="00D406A6"/>
    <w:rsid w:val="00D40CF7"/>
    <w:rsid w:val="00D4165A"/>
    <w:rsid w:val="00D41A03"/>
    <w:rsid w:val="00D41B1C"/>
    <w:rsid w:val="00D41CC4"/>
    <w:rsid w:val="00D42456"/>
    <w:rsid w:val="00D427CA"/>
    <w:rsid w:val="00D427FE"/>
    <w:rsid w:val="00D42A47"/>
    <w:rsid w:val="00D42FB7"/>
    <w:rsid w:val="00D42FBC"/>
    <w:rsid w:val="00D4348D"/>
    <w:rsid w:val="00D43598"/>
    <w:rsid w:val="00D436FA"/>
    <w:rsid w:val="00D439AF"/>
    <w:rsid w:val="00D43B45"/>
    <w:rsid w:val="00D43BA5"/>
    <w:rsid w:val="00D43DF0"/>
    <w:rsid w:val="00D4452B"/>
    <w:rsid w:val="00D44561"/>
    <w:rsid w:val="00D445F6"/>
    <w:rsid w:val="00D44ADE"/>
    <w:rsid w:val="00D45202"/>
    <w:rsid w:val="00D45685"/>
    <w:rsid w:val="00D456B1"/>
    <w:rsid w:val="00D45A48"/>
    <w:rsid w:val="00D45A6E"/>
    <w:rsid w:val="00D45AAD"/>
    <w:rsid w:val="00D45C93"/>
    <w:rsid w:val="00D46074"/>
    <w:rsid w:val="00D46C7F"/>
    <w:rsid w:val="00D46D1D"/>
    <w:rsid w:val="00D47250"/>
    <w:rsid w:val="00D4756B"/>
    <w:rsid w:val="00D476F8"/>
    <w:rsid w:val="00D47917"/>
    <w:rsid w:val="00D4798A"/>
    <w:rsid w:val="00D47A4A"/>
    <w:rsid w:val="00D47BE2"/>
    <w:rsid w:val="00D50A5D"/>
    <w:rsid w:val="00D50D78"/>
    <w:rsid w:val="00D5132B"/>
    <w:rsid w:val="00D51715"/>
    <w:rsid w:val="00D5176B"/>
    <w:rsid w:val="00D518EA"/>
    <w:rsid w:val="00D51C76"/>
    <w:rsid w:val="00D51D51"/>
    <w:rsid w:val="00D51F3A"/>
    <w:rsid w:val="00D51F8A"/>
    <w:rsid w:val="00D522E3"/>
    <w:rsid w:val="00D52689"/>
    <w:rsid w:val="00D5283D"/>
    <w:rsid w:val="00D52C9A"/>
    <w:rsid w:val="00D52C9D"/>
    <w:rsid w:val="00D52CA9"/>
    <w:rsid w:val="00D52DD1"/>
    <w:rsid w:val="00D52E42"/>
    <w:rsid w:val="00D531D7"/>
    <w:rsid w:val="00D53353"/>
    <w:rsid w:val="00D53491"/>
    <w:rsid w:val="00D53809"/>
    <w:rsid w:val="00D53CC5"/>
    <w:rsid w:val="00D541F3"/>
    <w:rsid w:val="00D5430F"/>
    <w:rsid w:val="00D54422"/>
    <w:rsid w:val="00D54582"/>
    <w:rsid w:val="00D54819"/>
    <w:rsid w:val="00D54E81"/>
    <w:rsid w:val="00D55070"/>
    <w:rsid w:val="00D552B0"/>
    <w:rsid w:val="00D55327"/>
    <w:rsid w:val="00D5556A"/>
    <w:rsid w:val="00D55931"/>
    <w:rsid w:val="00D56182"/>
    <w:rsid w:val="00D56237"/>
    <w:rsid w:val="00D5642C"/>
    <w:rsid w:val="00D56441"/>
    <w:rsid w:val="00D5660D"/>
    <w:rsid w:val="00D567EB"/>
    <w:rsid w:val="00D56A18"/>
    <w:rsid w:val="00D56E5F"/>
    <w:rsid w:val="00D57D8A"/>
    <w:rsid w:val="00D60118"/>
    <w:rsid w:val="00D6016F"/>
    <w:rsid w:val="00D60368"/>
    <w:rsid w:val="00D603F0"/>
    <w:rsid w:val="00D60445"/>
    <w:rsid w:val="00D60482"/>
    <w:rsid w:val="00D606D8"/>
    <w:rsid w:val="00D60DC5"/>
    <w:rsid w:val="00D60DC9"/>
    <w:rsid w:val="00D61196"/>
    <w:rsid w:val="00D611FB"/>
    <w:rsid w:val="00D61709"/>
    <w:rsid w:val="00D61845"/>
    <w:rsid w:val="00D6258A"/>
    <w:rsid w:val="00D625F3"/>
    <w:rsid w:val="00D6286E"/>
    <w:rsid w:val="00D62B45"/>
    <w:rsid w:val="00D62F02"/>
    <w:rsid w:val="00D63075"/>
    <w:rsid w:val="00D6315D"/>
    <w:rsid w:val="00D63405"/>
    <w:rsid w:val="00D6358D"/>
    <w:rsid w:val="00D6376E"/>
    <w:rsid w:val="00D63929"/>
    <w:rsid w:val="00D63A6F"/>
    <w:rsid w:val="00D63B02"/>
    <w:rsid w:val="00D63B2A"/>
    <w:rsid w:val="00D63EC5"/>
    <w:rsid w:val="00D648D6"/>
    <w:rsid w:val="00D64939"/>
    <w:rsid w:val="00D64B56"/>
    <w:rsid w:val="00D6502A"/>
    <w:rsid w:val="00D65058"/>
    <w:rsid w:val="00D65A39"/>
    <w:rsid w:val="00D66709"/>
    <w:rsid w:val="00D668C5"/>
    <w:rsid w:val="00D675A9"/>
    <w:rsid w:val="00D67CDE"/>
    <w:rsid w:val="00D67E67"/>
    <w:rsid w:val="00D70217"/>
    <w:rsid w:val="00D70602"/>
    <w:rsid w:val="00D7062C"/>
    <w:rsid w:val="00D706C1"/>
    <w:rsid w:val="00D70802"/>
    <w:rsid w:val="00D709FA"/>
    <w:rsid w:val="00D70F2A"/>
    <w:rsid w:val="00D71161"/>
    <w:rsid w:val="00D718D0"/>
    <w:rsid w:val="00D71920"/>
    <w:rsid w:val="00D71D44"/>
    <w:rsid w:val="00D71E95"/>
    <w:rsid w:val="00D72135"/>
    <w:rsid w:val="00D72323"/>
    <w:rsid w:val="00D72424"/>
    <w:rsid w:val="00D724B6"/>
    <w:rsid w:val="00D72599"/>
    <w:rsid w:val="00D72D38"/>
    <w:rsid w:val="00D72D71"/>
    <w:rsid w:val="00D736A2"/>
    <w:rsid w:val="00D73A2C"/>
    <w:rsid w:val="00D73B4A"/>
    <w:rsid w:val="00D73C9D"/>
    <w:rsid w:val="00D73CB2"/>
    <w:rsid w:val="00D74242"/>
    <w:rsid w:val="00D7442D"/>
    <w:rsid w:val="00D745DB"/>
    <w:rsid w:val="00D748B8"/>
    <w:rsid w:val="00D74CA6"/>
    <w:rsid w:val="00D74E35"/>
    <w:rsid w:val="00D75267"/>
    <w:rsid w:val="00D75332"/>
    <w:rsid w:val="00D75FF5"/>
    <w:rsid w:val="00D76059"/>
    <w:rsid w:val="00D7663B"/>
    <w:rsid w:val="00D7673F"/>
    <w:rsid w:val="00D767FE"/>
    <w:rsid w:val="00D76AC6"/>
    <w:rsid w:val="00D76FED"/>
    <w:rsid w:val="00D7700B"/>
    <w:rsid w:val="00D7710A"/>
    <w:rsid w:val="00D774F1"/>
    <w:rsid w:val="00D7757A"/>
    <w:rsid w:val="00D7768E"/>
    <w:rsid w:val="00D77784"/>
    <w:rsid w:val="00D77AC2"/>
    <w:rsid w:val="00D77AC3"/>
    <w:rsid w:val="00D77BA3"/>
    <w:rsid w:val="00D77E72"/>
    <w:rsid w:val="00D800EF"/>
    <w:rsid w:val="00D80267"/>
    <w:rsid w:val="00D803EC"/>
    <w:rsid w:val="00D806D1"/>
    <w:rsid w:val="00D8089B"/>
    <w:rsid w:val="00D80BE6"/>
    <w:rsid w:val="00D80C9B"/>
    <w:rsid w:val="00D81A5D"/>
    <w:rsid w:val="00D81D0A"/>
    <w:rsid w:val="00D81E1A"/>
    <w:rsid w:val="00D81ECA"/>
    <w:rsid w:val="00D81FF2"/>
    <w:rsid w:val="00D821C3"/>
    <w:rsid w:val="00D82260"/>
    <w:rsid w:val="00D822FF"/>
    <w:rsid w:val="00D82355"/>
    <w:rsid w:val="00D82403"/>
    <w:rsid w:val="00D8241D"/>
    <w:rsid w:val="00D82780"/>
    <w:rsid w:val="00D82E18"/>
    <w:rsid w:val="00D837DD"/>
    <w:rsid w:val="00D83912"/>
    <w:rsid w:val="00D83FF6"/>
    <w:rsid w:val="00D84866"/>
    <w:rsid w:val="00D84E65"/>
    <w:rsid w:val="00D84EE1"/>
    <w:rsid w:val="00D856A3"/>
    <w:rsid w:val="00D85841"/>
    <w:rsid w:val="00D85BA7"/>
    <w:rsid w:val="00D870B0"/>
    <w:rsid w:val="00D8745F"/>
    <w:rsid w:val="00D87463"/>
    <w:rsid w:val="00D87943"/>
    <w:rsid w:val="00D87A18"/>
    <w:rsid w:val="00D87A3F"/>
    <w:rsid w:val="00D87C33"/>
    <w:rsid w:val="00D87E17"/>
    <w:rsid w:val="00D9005C"/>
    <w:rsid w:val="00D902C1"/>
    <w:rsid w:val="00D90334"/>
    <w:rsid w:val="00D907F0"/>
    <w:rsid w:val="00D908BB"/>
    <w:rsid w:val="00D90A91"/>
    <w:rsid w:val="00D90DDC"/>
    <w:rsid w:val="00D918EF"/>
    <w:rsid w:val="00D9195E"/>
    <w:rsid w:val="00D91B32"/>
    <w:rsid w:val="00D91E3A"/>
    <w:rsid w:val="00D91E94"/>
    <w:rsid w:val="00D91F14"/>
    <w:rsid w:val="00D925BC"/>
    <w:rsid w:val="00D92824"/>
    <w:rsid w:val="00D92BB9"/>
    <w:rsid w:val="00D93711"/>
    <w:rsid w:val="00D9397A"/>
    <w:rsid w:val="00D93A47"/>
    <w:rsid w:val="00D93D48"/>
    <w:rsid w:val="00D9401F"/>
    <w:rsid w:val="00D941DC"/>
    <w:rsid w:val="00D94896"/>
    <w:rsid w:val="00D948BF"/>
    <w:rsid w:val="00D94D4E"/>
    <w:rsid w:val="00D94E1E"/>
    <w:rsid w:val="00D95034"/>
    <w:rsid w:val="00D95DC9"/>
    <w:rsid w:val="00D96131"/>
    <w:rsid w:val="00D962CF"/>
    <w:rsid w:val="00D9637B"/>
    <w:rsid w:val="00D964E2"/>
    <w:rsid w:val="00D96506"/>
    <w:rsid w:val="00D969F6"/>
    <w:rsid w:val="00D96AE3"/>
    <w:rsid w:val="00D96E1D"/>
    <w:rsid w:val="00D96E52"/>
    <w:rsid w:val="00D97016"/>
    <w:rsid w:val="00D97194"/>
    <w:rsid w:val="00D9789B"/>
    <w:rsid w:val="00D97D27"/>
    <w:rsid w:val="00D97E8A"/>
    <w:rsid w:val="00D97F37"/>
    <w:rsid w:val="00D97FB6"/>
    <w:rsid w:val="00DA02C0"/>
    <w:rsid w:val="00DA03A1"/>
    <w:rsid w:val="00DA03C0"/>
    <w:rsid w:val="00DA0B37"/>
    <w:rsid w:val="00DA0C35"/>
    <w:rsid w:val="00DA0DC5"/>
    <w:rsid w:val="00DA123A"/>
    <w:rsid w:val="00DA14D9"/>
    <w:rsid w:val="00DA189A"/>
    <w:rsid w:val="00DA1B14"/>
    <w:rsid w:val="00DA1D6A"/>
    <w:rsid w:val="00DA214C"/>
    <w:rsid w:val="00DA2195"/>
    <w:rsid w:val="00DA2686"/>
    <w:rsid w:val="00DA2B85"/>
    <w:rsid w:val="00DA2BF8"/>
    <w:rsid w:val="00DA3181"/>
    <w:rsid w:val="00DA3420"/>
    <w:rsid w:val="00DA378A"/>
    <w:rsid w:val="00DA3EB2"/>
    <w:rsid w:val="00DA3EC8"/>
    <w:rsid w:val="00DA44FC"/>
    <w:rsid w:val="00DA45AA"/>
    <w:rsid w:val="00DA467E"/>
    <w:rsid w:val="00DA4790"/>
    <w:rsid w:val="00DA49A9"/>
    <w:rsid w:val="00DA5459"/>
    <w:rsid w:val="00DA551E"/>
    <w:rsid w:val="00DA578F"/>
    <w:rsid w:val="00DA579E"/>
    <w:rsid w:val="00DA590F"/>
    <w:rsid w:val="00DA605C"/>
    <w:rsid w:val="00DA60B3"/>
    <w:rsid w:val="00DA61DE"/>
    <w:rsid w:val="00DA678E"/>
    <w:rsid w:val="00DA6798"/>
    <w:rsid w:val="00DA6A41"/>
    <w:rsid w:val="00DA6C58"/>
    <w:rsid w:val="00DA6F5C"/>
    <w:rsid w:val="00DA7525"/>
    <w:rsid w:val="00DA78E4"/>
    <w:rsid w:val="00DA7BAE"/>
    <w:rsid w:val="00DA7C5D"/>
    <w:rsid w:val="00DB0274"/>
    <w:rsid w:val="00DB0345"/>
    <w:rsid w:val="00DB042A"/>
    <w:rsid w:val="00DB120B"/>
    <w:rsid w:val="00DB14CB"/>
    <w:rsid w:val="00DB15D1"/>
    <w:rsid w:val="00DB1767"/>
    <w:rsid w:val="00DB1BBC"/>
    <w:rsid w:val="00DB1E9A"/>
    <w:rsid w:val="00DB205C"/>
    <w:rsid w:val="00DB21BC"/>
    <w:rsid w:val="00DB2575"/>
    <w:rsid w:val="00DB2614"/>
    <w:rsid w:val="00DB3177"/>
    <w:rsid w:val="00DB3270"/>
    <w:rsid w:val="00DB33C2"/>
    <w:rsid w:val="00DB3868"/>
    <w:rsid w:val="00DB39EE"/>
    <w:rsid w:val="00DB3B87"/>
    <w:rsid w:val="00DB3E5F"/>
    <w:rsid w:val="00DB3EC7"/>
    <w:rsid w:val="00DB411E"/>
    <w:rsid w:val="00DB4272"/>
    <w:rsid w:val="00DB48D5"/>
    <w:rsid w:val="00DB48E8"/>
    <w:rsid w:val="00DB48E9"/>
    <w:rsid w:val="00DB4E3B"/>
    <w:rsid w:val="00DB4FC9"/>
    <w:rsid w:val="00DB5000"/>
    <w:rsid w:val="00DB51BB"/>
    <w:rsid w:val="00DB57D9"/>
    <w:rsid w:val="00DB5B9F"/>
    <w:rsid w:val="00DB5C5B"/>
    <w:rsid w:val="00DB5CD4"/>
    <w:rsid w:val="00DB5E95"/>
    <w:rsid w:val="00DB61AF"/>
    <w:rsid w:val="00DB646A"/>
    <w:rsid w:val="00DB66AB"/>
    <w:rsid w:val="00DB696F"/>
    <w:rsid w:val="00DB6C69"/>
    <w:rsid w:val="00DB6E30"/>
    <w:rsid w:val="00DB6FB1"/>
    <w:rsid w:val="00DB716E"/>
    <w:rsid w:val="00DB766B"/>
    <w:rsid w:val="00DB7853"/>
    <w:rsid w:val="00DB7DEF"/>
    <w:rsid w:val="00DC07F3"/>
    <w:rsid w:val="00DC0AC7"/>
    <w:rsid w:val="00DC1019"/>
    <w:rsid w:val="00DC118D"/>
    <w:rsid w:val="00DC1298"/>
    <w:rsid w:val="00DC131A"/>
    <w:rsid w:val="00DC1430"/>
    <w:rsid w:val="00DC16AE"/>
    <w:rsid w:val="00DC17D8"/>
    <w:rsid w:val="00DC1D71"/>
    <w:rsid w:val="00DC1F0D"/>
    <w:rsid w:val="00DC244B"/>
    <w:rsid w:val="00DC2655"/>
    <w:rsid w:val="00DC288B"/>
    <w:rsid w:val="00DC2C2B"/>
    <w:rsid w:val="00DC38D3"/>
    <w:rsid w:val="00DC3A05"/>
    <w:rsid w:val="00DC3C5C"/>
    <w:rsid w:val="00DC41B6"/>
    <w:rsid w:val="00DC497F"/>
    <w:rsid w:val="00DC4F8F"/>
    <w:rsid w:val="00DC50B1"/>
    <w:rsid w:val="00DC54E4"/>
    <w:rsid w:val="00DC5671"/>
    <w:rsid w:val="00DC58FA"/>
    <w:rsid w:val="00DC59B1"/>
    <w:rsid w:val="00DC5DB0"/>
    <w:rsid w:val="00DC5EBD"/>
    <w:rsid w:val="00DC62F0"/>
    <w:rsid w:val="00DC643C"/>
    <w:rsid w:val="00DC67D1"/>
    <w:rsid w:val="00DC6870"/>
    <w:rsid w:val="00DC690A"/>
    <w:rsid w:val="00DC7177"/>
    <w:rsid w:val="00DC7196"/>
    <w:rsid w:val="00DC7356"/>
    <w:rsid w:val="00DC76D0"/>
    <w:rsid w:val="00DC772C"/>
    <w:rsid w:val="00DC777C"/>
    <w:rsid w:val="00DC78C2"/>
    <w:rsid w:val="00DC79C8"/>
    <w:rsid w:val="00DC7E51"/>
    <w:rsid w:val="00DD0154"/>
    <w:rsid w:val="00DD0232"/>
    <w:rsid w:val="00DD04B2"/>
    <w:rsid w:val="00DD054C"/>
    <w:rsid w:val="00DD0565"/>
    <w:rsid w:val="00DD0572"/>
    <w:rsid w:val="00DD090C"/>
    <w:rsid w:val="00DD0AF7"/>
    <w:rsid w:val="00DD0D3A"/>
    <w:rsid w:val="00DD0F51"/>
    <w:rsid w:val="00DD0FEB"/>
    <w:rsid w:val="00DD1315"/>
    <w:rsid w:val="00DD13DF"/>
    <w:rsid w:val="00DD1735"/>
    <w:rsid w:val="00DD1925"/>
    <w:rsid w:val="00DD1C36"/>
    <w:rsid w:val="00DD1DEA"/>
    <w:rsid w:val="00DD1E71"/>
    <w:rsid w:val="00DD1E8D"/>
    <w:rsid w:val="00DD2073"/>
    <w:rsid w:val="00DD211D"/>
    <w:rsid w:val="00DD2A13"/>
    <w:rsid w:val="00DD2DCE"/>
    <w:rsid w:val="00DD2EE6"/>
    <w:rsid w:val="00DD2F00"/>
    <w:rsid w:val="00DD31DB"/>
    <w:rsid w:val="00DD3894"/>
    <w:rsid w:val="00DD3DAE"/>
    <w:rsid w:val="00DD3F2B"/>
    <w:rsid w:val="00DD4162"/>
    <w:rsid w:val="00DD43B8"/>
    <w:rsid w:val="00DD44D2"/>
    <w:rsid w:val="00DD45BB"/>
    <w:rsid w:val="00DD47F0"/>
    <w:rsid w:val="00DD4901"/>
    <w:rsid w:val="00DD4A7C"/>
    <w:rsid w:val="00DD4DF9"/>
    <w:rsid w:val="00DD54B1"/>
    <w:rsid w:val="00DD5613"/>
    <w:rsid w:val="00DD56B9"/>
    <w:rsid w:val="00DD56F9"/>
    <w:rsid w:val="00DD571A"/>
    <w:rsid w:val="00DD5A66"/>
    <w:rsid w:val="00DD5C66"/>
    <w:rsid w:val="00DD5FE0"/>
    <w:rsid w:val="00DD6695"/>
    <w:rsid w:val="00DD68B9"/>
    <w:rsid w:val="00DD6C67"/>
    <w:rsid w:val="00DD6ED8"/>
    <w:rsid w:val="00DD71EC"/>
    <w:rsid w:val="00DD793E"/>
    <w:rsid w:val="00DD79F9"/>
    <w:rsid w:val="00DE00B4"/>
    <w:rsid w:val="00DE01DF"/>
    <w:rsid w:val="00DE0255"/>
    <w:rsid w:val="00DE0537"/>
    <w:rsid w:val="00DE125C"/>
    <w:rsid w:val="00DE12F7"/>
    <w:rsid w:val="00DE1431"/>
    <w:rsid w:val="00DE164A"/>
    <w:rsid w:val="00DE1DC5"/>
    <w:rsid w:val="00DE2866"/>
    <w:rsid w:val="00DE28F5"/>
    <w:rsid w:val="00DE295A"/>
    <w:rsid w:val="00DE2CE5"/>
    <w:rsid w:val="00DE2E8A"/>
    <w:rsid w:val="00DE3013"/>
    <w:rsid w:val="00DE3313"/>
    <w:rsid w:val="00DE3344"/>
    <w:rsid w:val="00DE39E2"/>
    <w:rsid w:val="00DE49D0"/>
    <w:rsid w:val="00DE4FC1"/>
    <w:rsid w:val="00DE4FF9"/>
    <w:rsid w:val="00DE5637"/>
    <w:rsid w:val="00DE5940"/>
    <w:rsid w:val="00DE5AB1"/>
    <w:rsid w:val="00DE665A"/>
    <w:rsid w:val="00DE6A19"/>
    <w:rsid w:val="00DE6C00"/>
    <w:rsid w:val="00DE6C8A"/>
    <w:rsid w:val="00DE6CA4"/>
    <w:rsid w:val="00DE723E"/>
    <w:rsid w:val="00DE7722"/>
    <w:rsid w:val="00DE79A9"/>
    <w:rsid w:val="00DE7AD6"/>
    <w:rsid w:val="00DF0186"/>
    <w:rsid w:val="00DF01C6"/>
    <w:rsid w:val="00DF0662"/>
    <w:rsid w:val="00DF091D"/>
    <w:rsid w:val="00DF0FCD"/>
    <w:rsid w:val="00DF105E"/>
    <w:rsid w:val="00DF1213"/>
    <w:rsid w:val="00DF1301"/>
    <w:rsid w:val="00DF154A"/>
    <w:rsid w:val="00DF1A92"/>
    <w:rsid w:val="00DF1B14"/>
    <w:rsid w:val="00DF1E31"/>
    <w:rsid w:val="00DF21DC"/>
    <w:rsid w:val="00DF2404"/>
    <w:rsid w:val="00DF297D"/>
    <w:rsid w:val="00DF2B15"/>
    <w:rsid w:val="00DF2DD0"/>
    <w:rsid w:val="00DF2E64"/>
    <w:rsid w:val="00DF2ED1"/>
    <w:rsid w:val="00DF32C5"/>
    <w:rsid w:val="00DF41FC"/>
    <w:rsid w:val="00DF4539"/>
    <w:rsid w:val="00DF45BB"/>
    <w:rsid w:val="00DF4CCF"/>
    <w:rsid w:val="00DF4CDF"/>
    <w:rsid w:val="00DF4E79"/>
    <w:rsid w:val="00DF51A9"/>
    <w:rsid w:val="00DF51C4"/>
    <w:rsid w:val="00DF5233"/>
    <w:rsid w:val="00DF5900"/>
    <w:rsid w:val="00DF5A16"/>
    <w:rsid w:val="00DF5E6F"/>
    <w:rsid w:val="00DF5E78"/>
    <w:rsid w:val="00DF5E92"/>
    <w:rsid w:val="00DF5F94"/>
    <w:rsid w:val="00DF619A"/>
    <w:rsid w:val="00DF62C8"/>
    <w:rsid w:val="00DF653A"/>
    <w:rsid w:val="00DF6BF1"/>
    <w:rsid w:val="00DF7040"/>
    <w:rsid w:val="00DF780D"/>
    <w:rsid w:val="00DF7B13"/>
    <w:rsid w:val="00DF7BAE"/>
    <w:rsid w:val="00DF7D9A"/>
    <w:rsid w:val="00DF7EDD"/>
    <w:rsid w:val="00E00244"/>
    <w:rsid w:val="00E0031C"/>
    <w:rsid w:val="00E00368"/>
    <w:rsid w:val="00E00745"/>
    <w:rsid w:val="00E00B9C"/>
    <w:rsid w:val="00E00D23"/>
    <w:rsid w:val="00E013AB"/>
    <w:rsid w:val="00E0145C"/>
    <w:rsid w:val="00E018B8"/>
    <w:rsid w:val="00E01A91"/>
    <w:rsid w:val="00E01B33"/>
    <w:rsid w:val="00E01D99"/>
    <w:rsid w:val="00E02505"/>
    <w:rsid w:val="00E027EF"/>
    <w:rsid w:val="00E02A4D"/>
    <w:rsid w:val="00E02BCD"/>
    <w:rsid w:val="00E0390A"/>
    <w:rsid w:val="00E03999"/>
    <w:rsid w:val="00E03AAA"/>
    <w:rsid w:val="00E03CE8"/>
    <w:rsid w:val="00E03CEA"/>
    <w:rsid w:val="00E03FEB"/>
    <w:rsid w:val="00E04602"/>
    <w:rsid w:val="00E0493D"/>
    <w:rsid w:val="00E04B44"/>
    <w:rsid w:val="00E04DD6"/>
    <w:rsid w:val="00E0524F"/>
    <w:rsid w:val="00E054E2"/>
    <w:rsid w:val="00E0572C"/>
    <w:rsid w:val="00E05781"/>
    <w:rsid w:val="00E05970"/>
    <w:rsid w:val="00E05E16"/>
    <w:rsid w:val="00E05EB5"/>
    <w:rsid w:val="00E05EE8"/>
    <w:rsid w:val="00E061C7"/>
    <w:rsid w:val="00E062A9"/>
    <w:rsid w:val="00E0656A"/>
    <w:rsid w:val="00E06B05"/>
    <w:rsid w:val="00E06C24"/>
    <w:rsid w:val="00E072A9"/>
    <w:rsid w:val="00E07E66"/>
    <w:rsid w:val="00E1022D"/>
    <w:rsid w:val="00E103DA"/>
    <w:rsid w:val="00E108FE"/>
    <w:rsid w:val="00E1113C"/>
    <w:rsid w:val="00E1117C"/>
    <w:rsid w:val="00E11546"/>
    <w:rsid w:val="00E115C1"/>
    <w:rsid w:val="00E118A3"/>
    <w:rsid w:val="00E118EA"/>
    <w:rsid w:val="00E119FD"/>
    <w:rsid w:val="00E11D07"/>
    <w:rsid w:val="00E11D28"/>
    <w:rsid w:val="00E11E4C"/>
    <w:rsid w:val="00E122D8"/>
    <w:rsid w:val="00E1276B"/>
    <w:rsid w:val="00E12A9C"/>
    <w:rsid w:val="00E133E3"/>
    <w:rsid w:val="00E13410"/>
    <w:rsid w:val="00E1359D"/>
    <w:rsid w:val="00E13858"/>
    <w:rsid w:val="00E144A5"/>
    <w:rsid w:val="00E1492F"/>
    <w:rsid w:val="00E149BC"/>
    <w:rsid w:val="00E14A7B"/>
    <w:rsid w:val="00E14CA1"/>
    <w:rsid w:val="00E14DEF"/>
    <w:rsid w:val="00E1586A"/>
    <w:rsid w:val="00E15968"/>
    <w:rsid w:val="00E15A05"/>
    <w:rsid w:val="00E16488"/>
    <w:rsid w:val="00E16606"/>
    <w:rsid w:val="00E168CD"/>
    <w:rsid w:val="00E16A54"/>
    <w:rsid w:val="00E16C07"/>
    <w:rsid w:val="00E16D81"/>
    <w:rsid w:val="00E176F6"/>
    <w:rsid w:val="00E17910"/>
    <w:rsid w:val="00E17E7E"/>
    <w:rsid w:val="00E20237"/>
    <w:rsid w:val="00E20481"/>
    <w:rsid w:val="00E2071B"/>
    <w:rsid w:val="00E20852"/>
    <w:rsid w:val="00E20B12"/>
    <w:rsid w:val="00E20C06"/>
    <w:rsid w:val="00E212DA"/>
    <w:rsid w:val="00E21411"/>
    <w:rsid w:val="00E215DE"/>
    <w:rsid w:val="00E21675"/>
    <w:rsid w:val="00E21C3E"/>
    <w:rsid w:val="00E21DB8"/>
    <w:rsid w:val="00E21E2C"/>
    <w:rsid w:val="00E21F1E"/>
    <w:rsid w:val="00E22012"/>
    <w:rsid w:val="00E22301"/>
    <w:rsid w:val="00E22331"/>
    <w:rsid w:val="00E22E05"/>
    <w:rsid w:val="00E22E37"/>
    <w:rsid w:val="00E2325A"/>
    <w:rsid w:val="00E2389E"/>
    <w:rsid w:val="00E23B54"/>
    <w:rsid w:val="00E23E0E"/>
    <w:rsid w:val="00E23ED2"/>
    <w:rsid w:val="00E24106"/>
    <w:rsid w:val="00E24640"/>
    <w:rsid w:val="00E24765"/>
    <w:rsid w:val="00E24774"/>
    <w:rsid w:val="00E2477B"/>
    <w:rsid w:val="00E248BD"/>
    <w:rsid w:val="00E24986"/>
    <w:rsid w:val="00E24D54"/>
    <w:rsid w:val="00E24E67"/>
    <w:rsid w:val="00E24F8E"/>
    <w:rsid w:val="00E25029"/>
    <w:rsid w:val="00E253B1"/>
    <w:rsid w:val="00E25561"/>
    <w:rsid w:val="00E25613"/>
    <w:rsid w:val="00E258D3"/>
    <w:rsid w:val="00E25CBF"/>
    <w:rsid w:val="00E269BA"/>
    <w:rsid w:val="00E26EC9"/>
    <w:rsid w:val="00E26F42"/>
    <w:rsid w:val="00E27024"/>
    <w:rsid w:val="00E270A3"/>
    <w:rsid w:val="00E273AA"/>
    <w:rsid w:val="00E27707"/>
    <w:rsid w:val="00E27730"/>
    <w:rsid w:val="00E27779"/>
    <w:rsid w:val="00E2781B"/>
    <w:rsid w:val="00E27910"/>
    <w:rsid w:val="00E27EED"/>
    <w:rsid w:val="00E3000C"/>
    <w:rsid w:val="00E307F5"/>
    <w:rsid w:val="00E30BFA"/>
    <w:rsid w:val="00E30C0C"/>
    <w:rsid w:val="00E30C9D"/>
    <w:rsid w:val="00E30E9A"/>
    <w:rsid w:val="00E31570"/>
    <w:rsid w:val="00E31A34"/>
    <w:rsid w:val="00E31AFF"/>
    <w:rsid w:val="00E31DAB"/>
    <w:rsid w:val="00E32113"/>
    <w:rsid w:val="00E322D3"/>
    <w:rsid w:val="00E3254C"/>
    <w:rsid w:val="00E3270D"/>
    <w:rsid w:val="00E3293B"/>
    <w:rsid w:val="00E32D4E"/>
    <w:rsid w:val="00E32FAD"/>
    <w:rsid w:val="00E33189"/>
    <w:rsid w:val="00E33234"/>
    <w:rsid w:val="00E334DD"/>
    <w:rsid w:val="00E3354D"/>
    <w:rsid w:val="00E3357E"/>
    <w:rsid w:val="00E33AD7"/>
    <w:rsid w:val="00E33F01"/>
    <w:rsid w:val="00E3402D"/>
    <w:rsid w:val="00E3428D"/>
    <w:rsid w:val="00E342E3"/>
    <w:rsid w:val="00E345DA"/>
    <w:rsid w:val="00E346A4"/>
    <w:rsid w:val="00E34B44"/>
    <w:rsid w:val="00E355AD"/>
    <w:rsid w:val="00E355C3"/>
    <w:rsid w:val="00E35C09"/>
    <w:rsid w:val="00E35C20"/>
    <w:rsid w:val="00E36113"/>
    <w:rsid w:val="00E3644A"/>
    <w:rsid w:val="00E364A6"/>
    <w:rsid w:val="00E368C3"/>
    <w:rsid w:val="00E3690A"/>
    <w:rsid w:val="00E36994"/>
    <w:rsid w:val="00E369F1"/>
    <w:rsid w:val="00E371B3"/>
    <w:rsid w:val="00E37369"/>
    <w:rsid w:val="00E3744B"/>
    <w:rsid w:val="00E37729"/>
    <w:rsid w:val="00E3774C"/>
    <w:rsid w:val="00E37822"/>
    <w:rsid w:val="00E37ACA"/>
    <w:rsid w:val="00E40111"/>
    <w:rsid w:val="00E401D4"/>
    <w:rsid w:val="00E4021C"/>
    <w:rsid w:val="00E403BE"/>
    <w:rsid w:val="00E403F1"/>
    <w:rsid w:val="00E406FB"/>
    <w:rsid w:val="00E40CC0"/>
    <w:rsid w:val="00E4105E"/>
    <w:rsid w:val="00E411C9"/>
    <w:rsid w:val="00E413D6"/>
    <w:rsid w:val="00E4142E"/>
    <w:rsid w:val="00E4143A"/>
    <w:rsid w:val="00E41A44"/>
    <w:rsid w:val="00E41CA8"/>
    <w:rsid w:val="00E41CC9"/>
    <w:rsid w:val="00E41DEB"/>
    <w:rsid w:val="00E41F69"/>
    <w:rsid w:val="00E4215E"/>
    <w:rsid w:val="00E42310"/>
    <w:rsid w:val="00E42314"/>
    <w:rsid w:val="00E423CA"/>
    <w:rsid w:val="00E42948"/>
    <w:rsid w:val="00E43076"/>
    <w:rsid w:val="00E43432"/>
    <w:rsid w:val="00E43A2C"/>
    <w:rsid w:val="00E43A8F"/>
    <w:rsid w:val="00E43CB6"/>
    <w:rsid w:val="00E43D61"/>
    <w:rsid w:val="00E44223"/>
    <w:rsid w:val="00E44C50"/>
    <w:rsid w:val="00E44E88"/>
    <w:rsid w:val="00E44F0F"/>
    <w:rsid w:val="00E45140"/>
    <w:rsid w:val="00E4528F"/>
    <w:rsid w:val="00E4557D"/>
    <w:rsid w:val="00E4560B"/>
    <w:rsid w:val="00E457AB"/>
    <w:rsid w:val="00E45935"/>
    <w:rsid w:val="00E45B97"/>
    <w:rsid w:val="00E45C23"/>
    <w:rsid w:val="00E463A7"/>
    <w:rsid w:val="00E463DE"/>
    <w:rsid w:val="00E46997"/>
    <w:rsid w:val="00E46A44"/>
    <w:rsid w:val="00E46C97"/>
    <w:rsid w:val="00E46CEA"/>
    <w:rsid w:val="00E46D90"/>
    <w:rsid w:val="00E47268"/>
    <w:rsid w:val="00E47690"/>
    <w:rsid w:val="00E47B7A"/>
    <w:rsid w:val="00E47C99"/>
    <w:rsid w:val="00E47E6B"/>
    <w:rsid w:val="00E47E7D"/>
    <w:rsid w:val="00E47F1A"/>
    <w:rsid w:val="00E47FAD"/>
    <w:rsid w:val="00E5035A"/>
    <w:rsid w:val="00E50E7C"/>
    <w:rsid w:val="00E51266"/>
    <w:rsid w:val="00E512A3"/>
    <w:rsid w:val="00E51745"/>
    <w:rsid w:val="00E517E5"/>
    <w:rsid w:val="00E52F4B"/>
    <w:rsid w:val="00E52FF5"/>
    <w:rsid w:val="00E53236"/>
    <w:rsid w:val="00E53553"/>
    <w:rsid w:val="00E53DFF"/>
    <w:rsid w:val="00E53F34"/>
    <w:rsid w:val="00E5401A"/>
    <w:rsid w:val="00E54500"/>
    <w:rsid w:val="00E54EAB"/>
    <w:rsid w:val="00E55511"/>
    <w:rsid w:val="00E5568A"/>
    <w:rsid w:val="00E55AFC"/>
    <w:rsid w:val="00E55B73"/>
    <w:rsid w:val="00E55C61"/>
    <w:rsid w:val="00E562FE"/>
    <w:rsid w:val="00E56438"/>
    <w:rsid w:val="00E56F7F"/>
    <w:rsid w:val="00E56F86"/>
    <w:rsid w:val="00E57067"/>
    <w:rsid w:val="00E575D7"/>
    <w:rsid w:val="00E57891"/>
    <w:rsid w:val="00E5789F"/>
    <w:rsid w:val="00E57BAC"/>
    <w:rsid w:val="00E57C5E"/>
    <w:rsid w:val="00E57C70"/>
    <w:rsid w:val="00E57C78"/>
    <w:rsid w:val="00E57DD3"/>
    <w:rsid w:val="00E602FB"/>
    <w:rsid w:val="00E605D9"/>
    <w:rsid w:val="00E60645"/>
    <w:rsid w:val="00E6074D"/>
    <w:rsid w:val="00E60B86"/>
    <w:rsid w:val="00E61109"/>
    <w:rsid w:val="00E6192C"/>
    <w:rsid w:val="00E61A68"/>
    <w:rsid w:val="00E61BB7"/>
    <w:rsid w:val="00E625D7"/>
    <w:rsid w:val="00E62896"/>
    <w:rsid w:val="00E628AC"/>
    <w:rsid w:val="00E635A8"/>
    <w:rsid w:val="00E637B9"/>
    <w:rsid w:val="00E63A3E"/>
    <w:rsid w:val="00E6427E"/>
    <w:rsid w:val="00E6471A"/>
    <w:rsid w:val="00E648B1"/>
    <w:rsid w:val="00E64F49"/>
    <w:rsid w:val="00E65272"/>
    <w:rsid w:val="00E653BE"/>
    <w:rsid w:val="00E65599"/>
    <w:rsid w:val="00E656AA"/>
    <w:rsid w:val="00E6573A"/>
    <w:rsid w:val="00E65773"/>
    <w:rsid w:val="00E657DA"/>
    <w:rsid w:val="00E65907"/>
    <w:rsid w:val="00E659CC"/>
    <w:rsid w:val="00E6638F"/>
    <w:rsid w:val="00E66505"/>
    <w:rsid w:val="00E666B1"/>
    <w:rsid w:val="00E6694E"/>
    <w:rsid w:val="00E6706B"/>
    <w:rsid w:val="00E67325"/>
    <w:rsid w:val="00E67462"/>
    <w:rsid w:val="00E678C2"/>
    <w:rsid w:val="00E67CAC"/>
    <w:rsid w:val="00E67E15"/>
    <w:rsid w:val="00E7027B"/>
    <w:rsid w:val="00E70686"/>
    <w:rsid w:val="00E70A14"/>
    <w:rsid w:val="00E711A4"/>
    <w:rsid w:val="00E71718"/>
    <w:rsid w:val="00E71DCA"/>
    <w:rsid w:val="00E72141"/>
    <w:rsid w:val="00E72312"/>
    <w:rsid w:val="00E7237B"/>
    <w:rsid w:val="00E723BA"/>
    <w:rsid w:val="00E72438"/>
    <w:rsid w:val="00E72661"/>
    <w:rsid w:val="00E72AB9"/>
    <w:rsid w:val="00E72C8B"/>
    <w:rsid w:val="00E7312C"/>
    <w:rsid w:val="00E7351A"/>
    <w:rsid w:val="00E73791"/>
    <w:rsid w:val="00E7421F"/>
    <w:rsid w:val="00E7445A"/>
    <w:rsid w:val="00E747CF"/>
    <w:rsid w:val="00E74934"/>
    <w:rsid w:val="00E74E99"/>
    <w:rsid w:val="00E74F80"/>
    <w:rsid w:val="00E7507D"/>
    <w:rsid w:val="00E7509A"/>
    <w:rsid w:val="00E751C1"/>
    <w:rsid w:val="00E7520E"/>
    <w:rsid w:val="00E75B8A"/>
    <w:rsid w:val="00E75B8B"/>
    <w:rsid w:val="00E75BEB"/>
    <w:rsid w:val="00E75E34"/>
    <w:rsid w:val="00E760F7"/>
    <w:rsid w:val="00E76F41"/>
    <w:rsid w:val="00E77CB2"/>
    <w:rsid w:val="00E801CA"/>
    <w:rsid w:val="00E80483"/>
    <w:rsid w:val="00E804B9"/>
    <w:rsid w:val="00E806D7"/>
    <w:rsid w:val="00E8084D"/>
    <w:rsid w:val="00E80869"/>
    <w:rsid w:val="00E8094C"/>
    <w:rsid w:val="00E80D01"/>
    <w:rsid w:val="00E80E48"/>
    <w:rsid w:val="00E814DE"/>
    <w:rsid w:val="00E815D9"/>
    <w:rsid w:val="00E8161C"/>
    <w:rsid w:val="00E817E1"/>
    <w:rsid w:val="00E81CED"/>
    <w:rsid w:val="00E81F01"/>
    <w:rsid w:val="00E822DA"/>
    <w:rsid w:val="00E82801"/>
    <w:rsid w:val="00E82854"/>
    <w:rsid w:val="00E82904"/>
    <w:rsid w:val="00E82D2C"/>
    <w:rsid w:val="00E82D71"/>
    <w:rsid w:val="00E83298"/>
    <w:rsid w:val="00E837E2"/>
    <w:rsid w:val="00E83969"/>
    <w:rsid w:val="00E839B8"/>
    <w:rsid w:val="00E84303"/>
    <w:rsid w:val="00E84369"/>
    <w:rsid w:val="00E8464F"/>
    <w:rsid w:val="00E849C4"/>
    <w:rsid w:val="00E84E90"/>
    <w:rsid w:val="00E85085"/>
    <w:rsid w:val="00E85276"/>
    <w:rsid w:val="00E860DF"/>
    <w:rsid w:val="00E8655F"/>
    <w:rsid w:val="00E86590"/>
    <w:rsid w:val="00E865C4"/>
    <w:rsid w:val="00E867A4"/>
    <w:rsid w:val="00E8682D"/>
    <w:rsid w:val="00E86A98"/>
    <w:rsid w:val="00E86B2F"/>
    <w:rsid w:val="00E86BF0"/>
    <w:rsid w:val="00E86F88"/>
    <w:rsid w:val="00E87043"/>
    <w:rsid w:val="00E87196"/>
    <w:rsid w:val="00E87741"/>
    <w:rsid w:val="00E87D14"/>
    <w:rsid w:val="00E87DC2"/>
    <w:rsid w:val="00E901E6"/>
    <w:rsid w:val="00E905C3"/>
    <w:rsid w:val="00E906CF"/>
    <w:rsid w:val="00E90AF7"/>
    <w:rsid w:val="00E913AD"/>
    <w:rsid w:val="00E91B3B"/>
    <w:rsid w:val="00E91D92"/>
    <w:rsid w:val="00E92243"/>
    <w:rsid w:val="00E92584"/>
    <w:rsid w:val="00E92697"/>
    <w:rsid w:val="00E927AD"/>
    <w:rsid w:val="00E92D92"/>
    <w:rsid w:val="00E92E17"/>
    <w:rsid w:val="00E930F0"/>
    <w:rsid w:val="00E93942"/>
    <w:rsid w:val="00E93CD1"/>
    <w:rsid w:val="00E93E11"/>
    <w:rsid w:val="00E93E68"/>
    <w:rsid w:val="00E9443C"/>
    <w:rsid w:val="00E948AF"/>
    <w:rsid w:val="00E94903"/>
    <w:rsid w:val="00E94B6C"/>
    <w:rsid w:val="00E9502D"/>
    <w:rsid w:val="00E950C2"/>
    <w:rsid w:val="00E95293"/>
    <w:rsid w:val="00E952B3"/>
    <w:rsid w:val="00E95566"/>
    <w:rsid w:val="00E95C61"/>
    <w:rsid w:val="00E95D40"/>
    <w:rsid w:val="00E9648A"/>
    <w:rsid w:val="00E966C2"/>
    <w:rsid w:val="00E967EA"/>
    <w:rsid w:val="00E968DF"/>
    <w:rsid w:val="00E96A70"/>
    <w:rsid w:val="00E96BAC"/>
    <w:rsid w:val="00E96C07"/>
    <w:rsid w:val="00E96E29"/>
    <w:rsid w:val="00E96E8F"/>
    <w:rsid w:val="00E97348"/>
    <w:rsid w:val="00E9739B"/>
    <w:rsid w:val="00E97688"/>
    <w:rsid w:val="00E9773D"/>
    <w:rsid w:val="00E97762"/>
    <w:rsid w:val="00E97B5D"/>
    <w:rsid w:val="00EA0175"/>
    <w:rsid w:val="00EA0660"/>
    <w:rsid w:val="00EA0812"/>
    <w:rsid w:val="00EA0CF1"/>
    <w:rsid w:val="00EA0FC4"/>
    <w:rsid w:val="00EA109C"/>
    <w:rsid w:val="00EA1152"/>
    <w:rsid w:val="00EA16D7"/>
    <w:rsid w:val="00EA19AE"/>
    <w:rsid w:val="00EA1AB1"/>
    <w:rsid w:val="00EA1DA1"/>
    <w:rsid w:val="00EA2029"/>
    <w:rsid w:val="00EA2F09"/>
    <w:rsid w:val="00EA30C4"/>
    <w:rsid w:val="00EA3238"/>
    <w:rsid w:val="00EA358B"/>
    <w:rsid w:val="00EA398D"/>
    <w:rsid w:val="00EA399D"/>
    <w:rsid w:val="00EA3EE7"/>
    <w:rsid w:val="00EA3F86"/>
    <w:rsid w:val="00EA4491"/>
    <w:rsid w:val="00EA4492"/>
    <w:rsid w:val="00EA44A0"/>
    <w:rsid w:val="00EA489E"/>
    <w:rsid w:val="00EA4A96"/>
    <w:rsid w:val="00EA4B61"/>
    <w:rsid w:val="00EA51C7"/>
    <w:rsid w:val="00EA51EB"/>
    <w:rsid w:val="00EA5702"/>
    <w:rsid w:val="00EA587F"/>
    <w:rsid w:val="00EA5CF9"/>
    <w:rsid w:val="00EA6B43"/>
    <w:rsid w:val="00EA7085"/>
    <w:rsid w:val="00EA76C8"/>
    <w:rsid w:val="00EA7A57"/>
    <w:rsid w:val="00EB02ED"/>
    <w:rsid w:val="00EB0482"/>
    <w:rsid w:val="00EB0840"/>
    <w:rsid w:val="00EB0A21"/>
    <w:rsid w:val="00EB0B91"/>
    <w:rsid w:val="00EB0C66"/>
    <w:rsid w:val="00EB0D7A"/>
    <w:rsid w:val="00EB192E"/>
    <w:rsid w:val="00EB1E98"/>
    <w:rsid w:val="00EB2FDB"/>
    <w:rsid w:val="00EB3411"/>
    <w:rsid w:val="00EB36C1"/>
    <w:rsid w:val="00EB36FD"/>
    <w:rsid w:val="00EB36FE"/>
    <w:rsid w:val="00EB3894"/>
    <w:rsid w:val="00EB39DB"/>
    <w:rsid w:val="00EB3BDC"/>
    <w:rsid w:val="00EB3F02"/>
    <w:rsid w:val="00EB408D"/>
    <w:rsid w:val="00EB43CF"/>
    <w:rsid w:val="00EB460C"/>
    <w:rsid w:val="00EB55D6"/>
    <w:rsid w:val="00EB55E3"/>
    <w:rsid w:val="00EB5774"/>
    <w:rsid w:val="00EB598E"/>
    <w:rsid w:val="00EB5AE1"/>
    <w:rsid w:val="00EB5D79"/>
    <w:rsid w:val="00EB5E3F"/>
    <w:rsid w:val="00EB7417"/>
    <w:rsid w:val="00EB775B"/>
    <w:rsid w:val="00EB7EB0"/>
    <w:rsid w:val="00EC04A4"/>
    <w:rsid w:val="00EC04D5"/>
    <w:rsid w:val="00EC06AA"/>
    <w:rsid w:val="00EC0714"/>
    <w:rsid w:val="00EC0735"/>
    <w:rsid w:val="00EC0DF9"/>
    <w:rsid w:val="00EC0E1A"/>
    <w:rsid w:val="00EC11A1"/>
    <w:rsid w:val="00EC1313"/>
    <w:rsid w:val="00EC1471"/>
    <w:rsid w:val="00EC19CA"/>
    <w:rsid w:val="00EC20E4"/>
    <w:rsid w:val="00EC23AC"/>
    <w:rsid w:val="00EC23CC"/>
    <w:rsid w:val="00EC2661"/>
    <w:rsid w:val="00EC2694"/>
    <w:rsid w:val="00EC29DE"/>
    <w:rsid w:val="00EC3112"/>
    <w:rsid w:val="00EC365C"/>
    <w:rsid w:val="00EC3666"/>
    <w:rsid w:val="00EC39BB"/>
    <w:rsid w:val="00EC39FA"/>
    <w:rsid w:val="00EC411D"/>
    <w:rsid w:val="00EC412E"/>
    <w:rsid w:val="00EC474D"/>
    <w:rsid w:val="00EC4819"/>
    <w:rsid w:val="00EC4973"/>
    <w:rsid w:val="00EC5085"/>
    <w:rsid w:val="00EC58BE"/>
    <w:rsid w:val="00EC5942"/>
    <w:rsid w:val="00EC5ECA"/>
    <w:rsid w:val="00EC5FCC"/>
    <w:rsid w:val="00EC62B3"/>
    <w:rsid w:val="00EC6B58"/>
    <w:rsid w:val="00EC6E0D"/>
    <w:rsid w:val="00EC748C"/>
    <w:rsid w:val="00EC7598"/>
    <w:rsid w:val="00EC770C"/>
    <w:rsid w:val="00ED08F8"/>
    <w:rsid w:val="00ED12AF"/>
    <w:rsid w:val="00ED15A8"/>
    <w:rsid w:val="00ED1E55"/>
    <w:rsid w:val="00ED1F74"/>
    <w:rsid w:val="00ED2042"/>
    <w:rsid w:val="00ED25AE"/>
    <w:rsid w:val="00ED2881"/>
    <w:rsid w:val="00ED28E2"/>
    <w:rsid w:val="00ED29F1"/>
    <w:rsid w:val="00ED2B8A"/>
    <w:rsid w:val="00ED2C75"/>
    <w:rsid w:val="00ED2F6A"/>
    <w:rsid w:val="00ED3072"/>
    <w:rsid w:val="00ED34DE"/>
    <w:rsid w:val="00ED4005"/>
    <w:rsid w:val="00ED40BF"/>
    <w:rsid w:val="00ED450C"/>
    <w:rsid w:val="00ED4C99"/>
    <w:rsid w:val="00ED54DF"/>
    <w:rsid w:val="00ED5CE8"/>
    <w:rsid w:val="00ED5F83"/>
    <w:rsid w:val="00ED5FCC"/>
    <w:rsid w:val="00ED6488"/>
    <w:rsid w:val="00ED6E29"/>
    <w:rsid w:val="00ED727F"/>
    <w:rsid w:val="00ED735E"/>
    <w:rsid w:val="00ED748D"/>
    <w:rsid w:val="00ED7744"/>
    <w:rsid w:val="00ED78CD"/>
    <w:rsid w:val="00ED7955"/>
    <w:rsid w:val="00ED7A72"/>
    <w:rsid w:val="00ED7D8E"/>
    <w:rsid w:val="00ED7F6B"/>
    <w:rsid w:val="00ED7FAB"/>
    <w:rsid w:val="00EE04B0"/>
    <w:rsid w:val="00EE0B23"/>
    <w:rsid w:val="00EE0F4D"/>
    <w:rsid w:val="00EE0FB8"/>
    <w:rsid w:val="00EE0FE7"/>
    <w:rsid w:val="00EE1373"/>
    <w:rsid w:val="00EE164A"/>
    <w:rsid w:val="00EE18D3"/>
    <w:rsid w:val="00EE1A38"/>
    <w:rsid w:val="00EE216C"/>
    <w:rsid w:val="00EE2421"/>
    <w:rsid w:val="00EE24E4"/>
    <w:rsid w:val="00EE273A"/>
    <w:rsid w:val="00EE2AFE"/>
    <w:rsid w:val="00EE2BAA"/>
    <w:rsid w:val="00EE2DF8"/>
    <w:rsid w:val="00EE2F7E"/>
    <w:rsid w:val="00EE30BA"/>
    <w:rsid w:val="00EE3806"/>
    <w:rsid w:val="00EE3A7B"/>
    <w:rsid w:val="00EE3BA5"/>
    <w:rsid w:val="00EE3EC4"/>
    <w:rsid w:val="00EE4161"/>
    <w:rsid w:val="00EE47C5"/>
    <w:rsid w:val="00EE481F"/>
    <w:rsid w:val="00EE4926"/>
    <w:rsid w:val="00EE53F1"/>
    <w:rsid w:val="00EE5679"/>
    <w:rsid w:val="00EE5BD5"/>
    <w:rsid w:val="00EE5CE0"/>
    <w:rsid w:val="00EE5E3B"/>
    <w:rsid w:val="00EE5FE5"/>
    <w:rsid w:val="00EE6693"/>
    <w:rsid w:val="00EE67F8"/>
    <w:rsid w:val="00EE6844"/>
    <w:rsid w:val="00EE6912"/>
    <w:rsid w:val="00EE6A5F"/>
    <w:rsid w:val="00EE6C3B"/>
    <w:rsid w:val="00EE6C6D"/>
    <w:rsid w:val="00EE6DD8"/>
    <w:rsid w:val="00EE70A8"/>
    <w:rsid w:val="00EF0502"/>
    <w:rsid w:val="00EF0679"/>
    <w:rsid w:val="00EF06E8"/>
    <w:rsid w:val="00EF0BBE"/>
    <w:rsid w:val="00EF0C50"/>
    <w:rsid w:val="00EF0C52"/>
    <w:rsid w:val="00EF10D5"/>
    <w:rsid w:val="00EF1691"/>
    <w:rsid w:val="00EF1EB3"/>
    <w:rsid w:val="00EF1EB6"/>
    <w:rsid w:val="00EF2081"/>
    <w:rsid w:val="00EF2367"/>
    <w:rsid w:val="00EF2973"/>
    <w:rsid w:val="00EF2FB4"/>
    <w:rsid w:val="00EF32E3"/>
    <w:rsid w:val="00EF34C5"/>
    <w:rsid w:val="00EF35E9"/>
    <w:rsid w:val="00EF3982"/>
    <w:rsid w:val="00EF440D"/>
    <w:rsid w:val="00EF45DB"/>
    <w:rsid w:val="00EF467C"/>
    <w:rsid w:val="00EF49FF"/>
    <w:rsid w:val="00EF4A4F"/>
    <w:rsid w:val="00EF4B02"/>
    <w:rsid w:val="00EF4C1E"/>
    <w:rsid w:val="00EF4CF5"/>
    <w:rsid w:val="00EF4E25"/>
    <w:rsid w:val="00EF506A"/>
    <w:rsid w:val="00EF51C3"/>
    <w:rsid w:val="00EF535A"/>
    <w:rsid w:val="00EF54B6"/>
    <w:rsid w:val="00EF555F"/>
    <w:rsid w:val="00EF5755"/>
    <w:rsid w:val="00EF57B0"/>
    <w:rsid w:val="00EF5DE9"/>
    <w:rsid w:val="00EF6280"/>
    <w:rsid w:val="00EF6796"/>
    <w:rsid w:val="00EF6865"/>
    <w:rsid w:val="00EF68A5"/>
    <w:rsid w:val="00EF698A"/>
    <w:rsid w:val="00EF6BC3"/>
    <w:rsid w:val="00EF6CB0"/>
    <w:rsid w:val="00EF6CDD"/>
    <w:rsid w:val="00EF6D20"/>
    <w:rsid w:val="00EF74FC"/>
    <w:rsid w:val="00EF7DC7"/>
    <w:rsid w:val="00EF7EC6"/>
    <w:rsid w:val="00F001A5"/>
    <w:rsid w:val="00F004D3"/>
    <w:rsid w:val="00F005BF"/>
    <w:rsid w:val="00F005D5"/>
    <w:rsid w:val="00F006B8"/>
    <w:rsid w:val="00F009FA"/>
    <w:rsid w:val="00F00B20"/>
    <w:rsid w:val="00F00B46"/>
    <w:rsid w:val="00F0140C"/>
    <w:rsid w:val="00F015F3"/>
    <w:rsid w:val="00F0183D"/>
    <w:rsid w:val="00F01957"/>
    <w:rsid w:val="00F021C9"/>
    <w:rsid w:val="00F0220E"/>
    <w:rsid w:val="00F02239"/>
    <w:rsid w:val="00F023C7"/>
    <w:rsid w:val="00F024DA"/>
    <w:rsid w:val="00F025D2"/>
    <w:rsid w:val="00F02764"/>
    <w:rsid w:val="00F02979"/>
    <w:rsid w:val="00F02F26"/>
    <w:rsid w:val="00F036E6"/>
    <w:rsid w:val="00F03794"/>
    <w:rsid w:val="00F03E08"/>
    <w:rsid w:val="00F0438F"/>
    <w:rsid w:val="00F045BD"/>
    <w:rsid w:val="00F04837"/>
    <w:rsid w:val="00F04995"/>
    <w:rsid w:val="00F04CA6"/>
    <w:rsid w:val="00F04E1F"/>
    <w:rsid w:val="00F04F4E"/>
    <w:rsid w:val="00F04FD0"/>
    <w:rsid w:val="00F05109"/>
    <w:rsid w:val="00F0545E"/>
    <w:rsid w:val="00F054AD"/>
    <w:rsid w:val="00F059E9"/>
    <w:rsid w:val="00F05CD9"/>
    <w:rsid w:val="00F05DF6"/>
    <w:rsid w:val="00F061A4"/>
    <w:rsid w:val="00F064B3"/>
    <w:rsid w:val="00F069A6"/>
    <w:rsid w:val="00F06E81"/>
    <w:rsid w:val="00F06E86"/>
    <w:rsid w:val="00F070D5"/>
    <w:rsid w:val="00F073E6"/>
    <w:rsid w:val="00F10399"/>
    <w:rsid w:val="00F10694"/>
    <w:rsid w:val="00F10AA5"/>
    <w:rsid w:val="00F10B40"/>
    <w:rsid w:val="00F11113"/>
    <w:rsid w:val="00F11237"/>
    <w:rsid w:val="00F112DC"/>
    <w:rsid w:val="00F11365"/>
    <w:rsid w:val="00F118F6"/>
    <w:rsid w:val="00F119A2"/>
    <w:rsid w:val="00F11DA2"/>
    <w:rsid w:val="00F11DDB"/>
    <w:rsid w:val="00F11F2A"/>
    <w:rsid w:val="00F11FD5"/>
    <w:rsid w:val="00F125C8"/>
    <w:rsid w:val="00F12630"/>
    <w:rsid w:val="00F12653"/>
    <w:rsid w:val="00F128BE"/>
    <w:rsid w:val="00F12967"/>
    <w:rsid w:val="00F12DEA"/>
    <w:rsid w:val="00F131FE"/>
    <w:rsid w:val="00F13249"/>
    <w:rsid w:val="00F138A7"/>
    <w:rsid w:val="00F13B91"/>
    <w:rsid w:val="00F13DA2"/>
    <w:rsid w:val="00F13E0F"/>
    <w:rsid w:val="00F14394"/>
    <w:rsid w:val="00F14CDB"/>
    <w:rsid w:val="00F14E0C"/>
    <w:rsid w:val="00F150CF"/>
    <w:rsid w:val="00F151AB"/>
    <w:rsid w:val="00F153CB"/>
    <w:rsid w:val="00F15506"/>
    <w:rsid w:val="00F155D5"/>
    <w:rsid w:val="00F1593A"/>
    <w:rsid w:val="00F15B20"/>
    <w:rsid w:val="00F15BB4"/>
    <w:rsid w:val="00F161C1"/>
    <w:rsid w:val="00F162A5"/>
    <w:rsid w:val="00F16504"/>
    <w:rsid w:val="00F16AAB"/>
    <w:rsid w:val="00F16E42"/>
    <w:rsid w:val="00F17200"/>
    <w:rsid w:val="00F17949"/>
    <w:rsid w:val="00F179A4"/>
    <w:rsid w:val="00F20A4A"/>
    <w:rsid w:val="00F20B38"/>
    <w:rsid w:val="00F20D1F"/>
    <w:rsid w:val="00F20D57"/>
    <w:rsid w:val="00F2102E"/>
    <w:rsid w:val="00F21088"/>
    <w:rsid w:val="00F21286"/>
    <w:rsid w:val="00F21E0E"/>
    <w:rsid w:val="00F21E73"/>
    <w:rsid w:val="00F225FE"/>
    <w:rsid w:val="00F227F3"/>
    <w:rsid w:val="00F22860"/>
    <w:rsid w:val="00F22C5C"/>
    <w:rsid w:val="00F230EB"/>
    <w:rsid w:val="00F23335"/>
    <w:rsid w:val="00F23808"/>
    <w:rsid w:val="00F23826"/>
    <w:rsid w:val="00F23B1D"/>
    <w:rsid w:val="00F23E23"/>
    <w:rsid w:val="00F24768"/>
    <w:rsid w:val="00F2483B"/>
    <w:rsid w:val="00F24C0D"/>
    <w:rsid w:val="00F24CF8"/>
    <w:rsid w:val="00F24D48"/>
    <w:rsid w:val="00F24E33"/>
    <w:rsid w:val="00F24E5D"/>
    <w:rsid w:val="00F256D7"/>
    <w:rsid w:val="00F25805"/>
    <w:rsid w:val="00F25994"/>
    <w:rsid w:val="00F25F31"/>
    <w:rsid w:val="00F25F9F"/>
    <w:rsid w:val="00F25FCD"/>
    <w:rsid w:val="00F265D0"/>
    <w:rsid w:val="00F268BD"/>
    <w:rsid w:val="00F26979"/>
    <w:rsid w:val="00F26A03"/>
    <w:rsid w:val="00F27079"/>
    <w:rsid w:val="00F27459"/>
    <w:rsid w:val="00F27890"/>
    <w:rsid w:val="00F27A08"/>
    <w:rsid w:val="00F27C4A"/>
    <w:rsid w:val="00F27FC9"/>
    <w:rsid w:val="00F3078B"/>
    <w:rsid w:val="00F311F1"/>
    <w:rsid w:val="00F314F6"/>
    <w:rsid w:val="00F3185D"/>
    <w:rsid w:val="00F31E9C"/>
    <w:rsid w:val="00F32407"/>
    <w:rsid w:val="00F32C28"/>
    <w:rsid w:val="00F32E8E"/>
    <w:rsid w:val="00F33142"/>
    <w:rsid w:val="00F332B8"/>
    <w:rsid w:val="00F332F3"/>
    <w:rsid w:val="00F334E7"/>
    <w:rsid w:val="00F33707"/>
    <w:rsid w:val="00F33844"/>
    <w:rsid w:val="00F33860"/>
    <w:rsid w:val="00F33C18"/>
    <w:rsid w:val="00F3408D"/>
    <w:rsid w:val="00F3428C"/>
    <w:rsid w:val="00F3437D"/>
    <w:rsid w:val="00F34414"/>
    <w:rsid w:val="00F348B8"/>
    <w:rsid w:val="00F349C9"/>
    <w:rsid w:val="00F34B03"/>
    <w:rsid w:val="00F34B56"/>
    <w:rsid w:val="00F34BF3"/>
    <w:rsid w:val="00F3524B"/>
    <w:rsid w:val="00F35343"/>
    <w:rsid w:val="00F354ED"/>
    <w:rsid w:val="00F355CD"/>
    <w:rsid w:val="00F3579E"/>
    <w:rsid w:val="00F359C7"/>
    <w:rsid w:val="00F35AD3"/>
    <w:rsid w:val="00F35F39"/>
    <w:rsid w:val="00F360C9"/>
    <w:rsid w:val="00F36193"/>
    <w:rsid w:val="00F36258"/>
    <w:rsid w:val="00F3647B"/>
    <w:rsid w:val="00F36615"/>
    <w:rsid w:val="00F3678D"/>
    <w:rsid w:val="00F36A79"/>
    <w:rsid w:val="00F3749E"/>
    <w:rsid w:val="00F379CC"/>
    <w:rsid w:val="00F37A21"/>
    <w:rsid w:val="00F37B84"/>
    <w:rsid w:val="00F37F6E"/>
    <w:rsid w:val="00F4074B"/>
    <w:rsid w:val="00F4079E"/>
    <w:rsid w:val="00F407CB"/>
    <w:rsid w:val="00F407D7"/>
    <w:rsid w:val="00F408DE"/>
    <w:rsid w:val="00F40E29"/>
    <w:rsid w:val="00F40EBD"/>
    <w:rsid w:val="00F4185B"/>
    <w:rsid w:val="00F41981"/>
    <w:rsid w:val="00F41A1A"/>
    <w:rsid w:val="00F41B3B"/>
    <w:rsid w:val="00F41BBD"/>
    <w:rsid w:val="00F41BFC"/>
    <w:rsid w:val="00F41DDE"/>
    <w:rsid w:val="00F41F26"/>
    <w:rsid w:val="00F425C3"/>
    <w:rsid w:val="00F4294C"/>
    <w:rsid w:val="00F42953"/>
    <w:rsid w:val="00F42AB9"/>
    <w:rsid w:val="00F42C2F"/>
    <w:rsid w:val="00F42EB3"/>
    <w:rsid w:val="00F42FB6"/>
    <w:rsid w:val="00F431B8"/>
    <w:rsid w:val="00F43429"/>
    <w:rsid w:val="00F4384A"/>
    <w:rsid w:val="00F4396B"/>
    <w:rsid w:val="00F439CC"/>
    <w:rsid w:val="00F43CA7"/>
    <w:rsid w:val="00F43FC0"/>
    <w:rsid w:val="00F4432F"/>
    <w:rsid w:val="00F444B9"/>
    <w:rsid w:val="00F444DF"/>
    <w:rsid w:val="00F44F81"/>
    <w:rsid w:val="00F4503B"/>
    <w:rsid w:val="00F45695"/>
    <w:rsid w:val="00F45771"/>
    <w:rsid w:val="00F45F6C"/>
    <w:rsid w:val="00F4614C"/>
    <w:rsid w:val="00F461A2"/>
    <w:rsid w:val="00F46439"/>
    <w:rsid w:val="00F46ABF"/>
    <w:rsid w:val="00F46B96"/>
    <w:rsid w:val="00F4761A"/>
    <w:rsid w:val="00F47A0A"/>
    <w:rsid w:val="00F47BAD"/>
    <w:rsid w:val="00F47C04"/>
    <w:rsid w:val="00F47CFD"/>
    <w:rsid w:val="00F47E76"/>
    <w:rsid w:val="00F47EAC"/>
    <w:rsid w:val="00F503AC"/>
    <w:rsid w:val="00F5041B"/>
    <w:rsid w:val="00F505A6"/>
    <w:rsid w:val="00F50950"/>
    <w:rsid w:val="00F50989"/>
    <w:rsid w:val="00F50FD5"/>
    <w:rsid w:val="00F51749"/>
    <w:rsid w:val="00F519ED"/>
    <w:rsid w:val="00F51F4A"/>
    <w:rsid w:val="00F5245C"/>
    <w:rsid w:val="00F5275E"/>
    <w:rsid w:val="00F528EF"/>
    <w:rsid w:val="00F52B8C"/>
    <w:rsid w:val="00F52C57"/>
    <w:rsid w:val="00F52E8F"/>
    <w:rsid w:val="00F52F3B"/>
    <w:rsid w:val="00F531C2"/>
    <w:rsid w:val="00F532CD"/>
    <w:rsid w:val="00F53360"/>
    <w:rsid w:val="00F5338C"/>
    <w:rsid w:val="00F53ADF"/>
    <w:rsid w:val="00F53D81"/>
    <w:rsid w:val="00F544C9"/>
    <w:rsid w:val="00F54591"/>
    <w:rsid w:val="00F548BD"/>
    <w:rsid w:val="00F549AC"/>
    <w:rsid w:val="00F54E2A"/>
    <w:rsid w:val="00F555A5"/>
    <w:rsid w:val="00F556E2"/>
    <w:rsid w:val="00F55836"/>
    <w:rsid w:val="00F55866"/>
    <w:rsid w:val="00F56042"/>
    <w:rsid w:val="00F56906"/>
    <w:rsid w:val="00F56CD2"/>
    <w:rsid w:val="00F56EA7"/>
    <w:rsid w:val="00F5706F"/>
    <w:rsid w:val="00F57523"/>
    <w:rsid w:val="00F579AD"/>
    <w:rsid w:val="00F57C91"/>
    <w:rsid w:val="00F57CA8"/>
    <w:rsid w:val="00F600BB"/>
    <w:rsid w:val="00F602D3"/>
    <w:rsid w:val="00F60633"/>
    <w:rsid w:val="00F607B7"/>
    <w:rsid w:val="00F608AB"/>
    <w:rsid w:val="00F6131B"/>
    <w:rsid w:val="00F61776"/>
    <w:rsid w:val="00F61935"/>
    <w:rsid w:val="00F61A0A"/>
    <w:rsid w:val="00F61ACE"/>
    <w:rsid w:val="00F61B07"/>
    <w:rsid w:val="00F61B32"/>
    <w:rsid w:val="00F6279C"/>
    <w:rsid w:val="00F628C3"/>
    <w:rsid w:val="00F62B98"/>
    <w:rsid w:val="00F62D20"/>
    <w:rsid w:val="00F62D2A"/>
    <w:rsid w:val="00F62F1C"/>
    <w:rsid w:val="00F63002"/>
    <w:rsid w:val="00F63147"/>
    <w:rsid w:val="00F63178"/>
    <w:rsid w:val="00F631EE"/>
    <w:rsid w:val="00F632F6"/>
    <w:rsid w:val="00F6339C"/>
    <w:rsid w:val="00F6341F"/>
    <w:rsid w:val="00F63454"/>
    <w:rsid w:val="00F63525"/>
    <w:rsid w:val="00F637C5"/>
    <w:rsid w:val="00F63E03"/>
    <w:rsid w:val="00F63F76"/>
    <w:rsid w:val="00F6433E"/>
    <w:rsid w:val="00F64394"/>
    <w:rsid w:val="00F6467C"/>
    <w:rsid w:val="00F64805"/>
    <w:rsid w:val="00F64952"/>
    <w:rsid w:val="00F64B51"/>
    <w:rsid w:val="00F64E6B"/>
    <w:rsid w:val="00F6504D"/>
    <w:rsid w:val="00F65183"/>
    <w:rsid w:val="00F653BE"/>
    <w:rsid w:val="00F653F4"/>
    <w:rsid w:val="00F6552A"/>
    <w:rsid w:val="00F65761"/>
    <w:rsid w:val="00F657E2"/>
    <w:rsid w:val="00F65E74"/>
    <w:rsid w:val="00F661E4"/>
    <w:rsid w:val="00F66345"/>
    <w:rsid w:val="00F6643C"/>
    <w:rsid w:val="00F665D1"/>
    <w:rsid w:val="00F6687C"/>
    <w:rsid w:val="00F67056"/>
    <w:rsid w:val="00F6707D"/>
    <w:rsid w:val="00F670FE"/>
    <w:rsid w:val="00F6712E"/>
    <w:rsid w:val="00F6753A"/>
    <w:rsid w:val="00F677B8"/>
    <w:rsid w:val="00F67F38"/>
    <w:rsid w:val="00F7013D"/>
    <w:rsid w:val="00F706A6"/>
    <w:rsid w:val="00F709F8"/>
    <w:rsid w:val="00F70CAA"/>
    <w:rsid w:val="00F71595"/>
    <w:rsid w:val="00F7162B"/>
    <w:rsid w:val="00F7162D"/>
    <w:rsid w:val="00F718D3"/>
    <w:rsid w:val="00F719F8"/>
    <w:rsid w:val="00F71C84"/>
    <w:rsid w:val="00F7238F"/>
    <w:rsid w:val="00F724C6"/>
    <w:rsid w:val="00F730D1"/>
    <w:rsid w:val="00F73161"/>
    <w:rsid w:val="00F737C2"/>
    <w:rsid w:val="00F73DAA"/>
    <w:rsid w:val="00F73E3C"/>
    <w:rsid w:val="00F742D3"/>
    <w:rsid w:val="00F74411"/>
    <w:rsid w:val="00F745A0"/>
    <w:rsid w:val="00F7463C"/>
    <w:rsid w:val="00F74FB2"/>
    <w:rsid w:val="00F752BD"/>
    <w:rsid w:val="00F754FE"/>
    <w:rsid w:val="00F75642"/>
    <w:rsid w:val="00F75809"/>
    <w:rsid w:val="00F75A19"/>
    <w:rsid w:val="00F75B08"/>
    <w:rsid w:val="00F75FF6"/>
    <w:rsid w:val="00F760A2"/>
    <w:rsid w:val="00F76191"/>
    <w:rsid w:val="00F7635D"/>
    <w:rsid w:val="00F76475"/>
    <w:rsid w:val="00F76977"/>
    <w:rsid w:val="00F76B3A"/>
    <w:rsid w:val="00F76CCA"/>
    <w:rsid w:val="00F76DB2"/>
    <w:rsid w:val="00F77150"/>
    <w:rsid w:val="00F778E0"/>
    <w:rsid w:val="00F77F48"/>
    <w:rsid w:val="00F77F9C"/>
    <w:rsid w:val="00F80556"/>
    <w:rsid w:val="00F806D5"/>
    <w:rsid w:val="00F80B16"/>
    <w:rsid w:val="00F80BD7"/>
    <w:rsid w:val="00F80CC4"/>
    <w:rsid w:val="00F80ED0"/>
    <w:rsid w:val="00F80FCD"/>
    <w:rsid w:val="00F81381"/>
    <w:rsid w:val="00F818B8"/>
    <w:rsid w:val="00F81D19"/>
    <w:rsid w:val="00F8258C"/>
    <w:rsid w:val="00F82703"/>
    <w:rsid w:val="00F828B2"/>
    <w:rsid w:val="00F82CA5"/>
    <w:rsid w:val="00F82CD5"/>
    <w:rsid w:val="00F83006"/>
    <w:rsid w:val="00F83241"/>
    <w:rsid w:val="00F834F6"/>
    <w:rsid w:val="00F83CA4"/>
    <w:rsid w:val="00F83DF8"/>
    <w:rsid w:val="00F83EA8"/>
    <w:rsid w:val="00F84270"/>
    <w:rsid w:val="00F84398"/>
    <w:rsid w:val="00F84C4B"/>
    <w:rsid w:val="00F84CF3"/>
    <w:rsid w:val="00F853B1"/>
    <w:rsid w:val="00F8562E"/>
    <w:rsid w:val="00F859FF"/>
    <w:rsid w:val="00F85C76"/>
    <w:rsid w:val="00F85CA4"/>
    <w:rsid w:val="00F85F1E"/>
    <w:rsid w:val="00F85F42"/>
    <w:rsid w:val="00F85FE9"/>
    <w:rsid w:val="00F86083"/>
    <w:rsid w:val="00F861B7"/>
    <w:rsid w:val="00F862B7"/>
    <w:rsid w:val="00F863EE"/>
    <w:rsid w:val="00F866F1"/>
    <w:rsid w:val="00F869DA"/>
    <w:rsid w:val="00F86CE9"/>
    <w:rsid w:val="00F86D39"/>
    <w:rsid w:val="00F86D9E"/>
    <w:rsid w:val="00F86E43"/>
    <w:rsid w:val="00F86FC2"/>
    <w:rsid w:val="00F873CE"/>
    <w:rsid w:val="00F87ACE"/>
    <w:rsid w:val="00F9063B"/>
    <w:rsid w:val="00F90922"/>
    <w:rsid w:val="00F9098B"/>
    <w:rsid w:val="00F90B35"/>
    <w:rsid w:val="00F90BC6"/>
    <w:rsid w:val="00F90BDE"/>
    <w:rsid w:val="00F90D16"/>
    <w:rsid w:val="00F90EF7"/>
    <w:rsid w:val="00F90F6A"/>
    <w:rsid w:val="00F910C5"/>
    <w:rsid w:val="00F912AC"/>
    <w:rsid w:val="00F912CA"/>
    <w:rsid w:val="00F913F7"/>
    <w:rsid w:val="00F91A8B"/>
    <w:rsid w:val="00F91B33"/>
    <w:rsid w:val="00F91F52"/>
    <w:rsid w:val="00F92282"/>
    <w:rsid w:val="00F92295"/>
    <w:rsid w:val="00F922F6"/>
    <w:rsid w:val="00F92365"/>
    <w:rsid w:val="00F925BE"/>
    <w:rsid w:val="00F92AA4"/>
    <w:rsid w:val="00F92B14"/>
    <w:rsid w:val="00F92F15"/>
    <w:rsid w:val="00F937ED"/>
    <w:rsid w:val="00F93B5C"/>
    <w:rsid w:val="00F94002"/>
    <w:rsid w:val="00F941CF"/>
    <w:rsid w:val="00F94445"/>
    <w:rsid w:val="00F945A1"/>
    <w:rsid w:val="00F94787"/>
    <w:rsid w:val="00F9482B"/>
    <w:rsid w:val="00F9558C"/>
    <w:rsid w:val="00F95627"/>
    <w:rsid w:val="00F959D3"/>
    <w:rsid w:val="00F95A33"/>
    <w:rsid w:val="00F95C18"/>
    <w:rsid w:val="00F95CFF"/>
    <w:rsid w:val="00F9626A"/>
    <w:rsid w:val="00F96355"/>
    <w:rsid w:val="00F96822"/>
    <w:rsid w:val="00F9688B"/>
    <w:rsid w:val="00F96ADD"/>
    <w:rsid w:val="00F96C80"/>
    <w:rsid w:val="00F97023"/>
    <w:rsid w:val="00F9706C"/>
    <w:rsid w:val="00F9725E"/>
    <w:rsid w:val="00F973AD"/>
    <w:rsid w:val="00F973CC"/>
    <w:rsid w:val="00F97438"/>
    <w:rsid w:val="00F97581"/>
    <w:rsid w:val="00F97655"/>
    <w:rsid w:val="00F97A03"/>
    <w:rsid w:val="00F97BBC"/>
    <w:rsid w:val="00F97FD5"/>
    <w:rsid w:val="00FA009F"/>
    <w:rsid w:val="00FA01E3"/>
    <w:rsid w:val="00FA02A4"/>
    <w:rsid w:val="00FA0695"/>
    <w:rsid w:val="00FA08D2"/>
    <w:rsid w:val="00FA0E7F"/>
    <w:rsid w:val="00FA0FC9"/>
    <w:rsid w:val="00FA1206"/>
    <w:rsid w:val="00FA142D"/>
    <w:rsid w:val="00FA1886"/>
    <w:rsid w:val="00FA1D2B"/>
    <w:rsid w:val="00FA205F"/>
    <w:rsid w:val="00FA23D2"/>
    <w:rsid w:val="00FA2428"/>
    <w:rsid w:val="00FA2AC2"/>
    <w:rsid w:val="00FA2C1C"/>
    <w:rsid w:val="00FA2C4C"/>
    <w:rsid w:val="00FA2E86"/>
    <w:rsid w:val="00FA30F0"/>
    <w:rsid w:val="00FA33CE"/>
    <w:rsid w:val="00FA340E"/>
    <w:rsid w:val="00FA34FC"/>
    <w:rsid w:val="00FA39A6"/>
    <w:rsid w:val="00FA4684"/>
    <w:rsid w:val="00FA4F05"/>
    <w:rsid w:val="00FA4F39"/>
    <w:rsid w:val="00FA4F88"/>
    <w:rsid w:val="00FA4FC8"/>
    <w:rsid w:val="00FA514A"/>
    <w:rsid w:val="00FA539D"/>
    <w:rsid w:val="00FA5487"/>
    <w:rsid w:val="00FA54CF"/>
    <w:rsid w:val="00FA56B1"/>
    <w:rsid w:val="00FA5936"/>
    <w:rsid w:val="00FA626C"/>
    <w:rsid w:val="00FA6443"/>
    <w:rsid w:val="00FA6C5D"/>
    <w:rsid w:val="00FA6EBA"/>
    <w:rsid w:val="00FA7419"/>
    <w:rsid w:val="00FA7443"/>
    <w:rsid w:val="00FA7471"/>
    <w:rsid w:val="00FA757A"/>
    <w:rsid w:val="00FA7A0B"/>
    <w:rsid w:val="00FA7C0A"/>
    <w:rsid w:val="00FA7C80"/>
    <w:rsid w:val="00FA7E64"/>
    <w:rsid w:val="00FA7FD6"/>
    <w:rsid w:val="00FB0157"/>
    <w:rsid w:val="00FB039C"/>
    <w:rsid w:val="00FB047B"/>
    <w:rsid w:val="00FB047E"/>
    <w:rsid w:val="00FB065C"/>
    <w:rsid w:val="00FB0EE2"/>
    <w:rsid w:val="00FB10F1"/>
    <w:rsid w:val="00FB1297"/>
    <w:rsid w:val="00FB1675"/>
    <w:rsid w:val="00FB1C2A"/>
    <w:rsid w:val="00FB1E1E"/>
    <w:rsid w:val="00FB1FF2"/>
    <w:rsid w:val="00FB2239"/>
    <w:rsid w:val="00FB23BD"/>
    <w:rsid w:val="00FB2499"/>
    <w:rsid w:val="00FB269E"/>
    <w:rsid w:val="00FB2D02"/>
    <w:rsid w:val="00FB2DD2"/>
    <w:rsid w:val="00FB39BE"/>
    <w:rsid w:val="00FB3A79"/>
    <w:rsid w:val="00FB4241"/>
    <w:rsid w:val="00FB4266"/>
    <w:rsid w:val="00FB4314"/>
    <w:rsid w:val="00FB43D4"/>
    <w:rsid w:val="00FB44CC"/>
    <w:rsid w:val="00FB4806"/>
    <w:rsid w:val="00FB4937"/>
    <w:rsid w:val="00FB4EB8"/>
    <w:rsid w:val="00FB50EB"/>
    <w:rsid w:val="00FB5715"/>
    <w:rsid w:val="00FB5D0C"/>
    <w:rsid w:val="00FB5D83"/>
    <w:rsid w:val="00FB5DE4"/>
    <w:rsid w:val="00FB5DED"/>
    <w:rsid w:val="00FB6178"/>
    <w:rsid w:val="00FB69B2"/>
    <w:rsid w:val="00FB6B00"/>
    <w:rsid w:val="00FB6F83"/>
    <w:rsid w:val="00FB6F9C"/>
    <w:rsid w:val="00FB7377"/>
    <w:rsid w:val="00FB744A"/>
    <w:rsid w:val="00FB78F6"/>
    <w:rsid w:val="00FB7B5F"/>
    <w:rsid w:val="00FB7CAD"/>
    <w:rsid w:val="00FC075A"/>
    <w:rsid w:val="00FC094D"/>
    <w:rsid w:val="00FC0CAE"/>
    <w:rsid w:val="00FC0D8F"/>
    <w:rsid w:val="00FC0E2A"/>
    <w:rsid w:val="00FC13CE"/>
    <w:rsid w:val="00FC148C"/>
    <w:rsid w:val="00FC17DE"/>
    <w:rsid w:val="00FC1898"/>
    <w:rsid w:val="00FC1953"/>
    <w:rsid w:val="00FC19DF"/>
    <w:rsid w:val="00FC1A82"/>
    <w:rsid w:val="00FC1AD6"/>
    <w:rsid w:val="00FC1BF4"/>
    <w:rsid w:val="00FC1E3A"/>
    <w:rsid w:val="00FC21BC"/>
    <w:rsid w:val="00FC22F4"/>
    <w:rsid w:val="00FC243A"/>
    <w:rsid w:val="00FC2607"/>
    <w:rsid w:val="00FC29C3"/>
    <w:rsid w:val="00FC2F9D"/>
    <w:rsid w:val="00FC3391"/>
    <w:rsid w:val="00FC34FA"/>
    <w:rsid w:val="00FC36D1"/>
    <w:rsid w:val="00FC3C47"/>
    <w:rsid w:val="00FC3D0D"/>
    <w:rsid w:val="00FC3DA6"/>
    <w:rsid w:val="00FC3F8B"/>
    <w:rsid w:val="00FC49C7"/>
    <w:rsid w:val="00FC4C68"/>
    <w:rsid w:val="00FC4EE8"/>
    <w:rsid w:val="00FC5172"/>
    <w:rsid w:val="00FC51D0"/>
    <w:rsid w:val="00FC562F"/>
    <w:rsid w:val="00FC5A26"/>
    <w:rsid w:val="00FC5F2A"/>
    <w:rsid w:val="00FC5FB6"/>
    <w:rsid w:val="00FC6143"/>
    <w:rsid w:val="00FC6553"/>
    <w:rsid w:val="00FC67BD"/>
    <w:rsid w:val="00FC68A5"/>
    <w:rsid w:val="00FC698F"/>
    <w:rsid w:val="00FC6C0A"/>
    <w:rsid w:val="00FC6C3A"/>
    <w:rsid w:val="00FC7039"/>
    <w:rsid w:val="00FC7221"/>
    <w:rsid w:val="00FC73D1"/>
    <w:rsid w:val="00FC7DA8"/>
    <w:rsid w:val="00FD00B6"/>
    <w:rsid w:val="00FD0412"/>
    <w:rsid w:val="00FD1815"/>
    <w:rsid w:val="00FD1857"/>
    <w:rsid w:val="00FD1D1C"/>
    <w:rsid w:val="00FD1DC1"/>
    <w:rsid w:val="00FD1EC2"/>
    <w:rsid w:val="00FD200E"/>
    <w:rsid w:val="00FD228E"/>
    <w:rsid w:val="00FD32A9"/>
    <w:rsid w:val="00FD37E4"/>
    <w:rsid w:val="00FD3939"/>
    <w:rsid w:val="00FD3ABE"/>
    <w:rsid w:val="00FD3CA6"/>
    <w:rsid w:val="00FD3F93"/>
    <w:rsid w:val="00FD3FBB"/>
    <w:rsid w:val="00FD40EA"/>
    <w:rsid w:val="00FD418D"/>
    <w:rsid w:val="00FD49AF"/>
    <w:rsid w:val="00FD4D63"/>
    <w:rsid w:val="00FD4D6F"/>
    <w:rsid w:val="00FD53A5"/>
    <w:rsid w:val="00FD5662"/>
    <w:rsid w:val="00FD5911"/>
    <w:rsid w:val="00FD5C4C"/>
    <w:rsid w:val="00FD5D17"/>
    <w:rsid w:val="00FD5E4B"/>
    <w:rsid w:val="00FD61F9"/>
    <w:rsid w:val="00FD6539"/>
    <w:rsid w:val="00FD66D4"/>
    <w:rsid w:val="00FD6911"/>
    <w:rsid w:val="00FD72B9"/>
    <w:rsid w:val="00FD7793"/>
    <w:rsid w:val="00FD77F0"/>
    <w:rsid w:val="00FD7833"/>
    <w:rsid w:val="00FD7842"/>
    <w:rsid w:val="00FD7A8E"/>
    <w:rsid w:val="00FD7EB2"/>
    <w:rsid w:val="00FD7FCF"/>
    <w:rsid w:val="00FE01F1"/>
    <w:rsid w:val="00FE02C6"/>
    <w:rsid w:val="00FE033E"/>
    <w:rsid w:val="00FE036C"/>
    <w:rsid w:val="00FE05EA"/>
    <w:rsid w:val="00FE064B"/>
    <w:rsid w:val="00FE0789"/>
    <w:rsid w:val="00FE0A5A"/>
    <w:rsid w:val="00FE0EA3"/>
    <w:rsid w:val="00FE106F"/>
    <w:rsid w:val="00FE1109"/>
    <w:rsid w:val="00FE117A"/>
    <w:rsid w:val="00FE11DB"/>
    <w:rsid w:val="00FE177A"/>
    <w:rsid w:val="00FE1A2A"/>
    <w:rsid w:val="00FE20E2"/>
    <w:rsid w:val="00FE22F2"/>
    <w:rsid w:val="00FE28B7"/>
    <w:rsid w:val="00FE29B9"/>
    <w:rsid w:val="00FE2BBB"/>
    <w:rsid w:val="00FE3294"/>
    <w:rsid w:val="00FE334D"/>
    <w:rsid w:val="00FE34D9"/>
    <w:rsid w:val="00FE3503"/>
    <w:rsid w:val="00FE3A52"/>
    <w:rsid w:val="00FE3E82"/>
    <w:rsid w:val="00FE427D"/>
    <w:rsid w:val="00FE49AA"/>
    <w:rsid w:val="00FE4EE7"/>
    <w:rsid w:val="00FE4FD4"/>
    <w:rsid w:val="00FE50A8"/>
    <w:rsid w:val="00FE54D4"/>
    <w:rsid w:val="00FE5517"/>
    <w:rsid w:val="00FE5842"/>
    <w:rsid w:val="00FE5A45"/>
    <w:rsid w:val="00FE5AE6"/>
    <w:rsid w:val="00FE5BA2"/>
    <w:rsid w:val="00FE5D4F"/>
    <w:rsid w:val="00FE5DC7"/>
    <w:rsid w:val="00FE5E26"/>
    <w:rsid w:val="00FE5E5D"/>
    <w:rsid w:val="00FE6171"/>
    <w:rsid w:val="00FE68CA"/>
    <w:rsid w:val="00FE6EE6"/>
    <w:rsid w:val="00FE742C"/>
    <w:rsid w:val="00FE75C2"/>
    <w:rsid w:val="00FE7B57"/>
    <w:rsid w:val="00FE7C1A"/>
    <w:rsid w:val="00FF07DE"/>
    <w:rsid w:val="00FF0C74"/>
    <w:rsid w:val="00FF0F7B"/>
    <w:rsid w:val="00FF15B0"/>
    <w:rsid w:val="00FF16A4"/>
    <w:rsid w:val="00FF16E6"/>
    <w:rsid w:val="00FF186A"/>
    <w:rsid w:val="00FF1B38"/>
    <w:rsid w:val="00FF1D66"/>
    <w:rsid w:val="00FF211D"/>
    <w:rsid w:val="00FF2198"/>
    <w:rsid w:val="00FF2393"/>
    <w:rsid w:val="00FF250C"/>
    <w:rsid w:val="00FF2D16"/>
    <w:rsid w:val="00FF2EE0"/>
    <w:rsid w:val="00FF3703"/>
    <w:rsid w:val="00FF3961"/>
    <w:rsid w:val="00FF3A36"/>
    <w:rsid w:val="00FF3B77"/>
    <w:rsid w:val="00FF3F02"/>
    <w:rsid w:val="00FF46D6"/>
    <w:rsid w:val="00FF4C2D"/>
    <w:rsid w:val="00FF4EB7"/>
    <w:rsid w:val="00FF4F47"/>
    <w:rsid w:val="00FF5264"/>
    <w:rsid w:val="00FF56B2"/>
    <w:rsid w:val="00FF57CA"/>
    <w:rsid w:val="00FF597F"/>
    <w:rsid w:val="00FF5C4D"/>
    <w:rsid w:val="00FF5F89"/>
    <w:rsid w:val="00FF6252"/>
    <w:rsid w:val="00FF6303"/>
    <w:rsid w:val="00FF67B5"/>
    <w:rsid w:val="00FF6804"/>
    <w:rsid w:val="00FF6902"/>
    <w:rsid w:val="00FF6AF3"/>
    <w:rsid w:val="00FF7068"/>
    <w:rsid w:val="00FF71DC"/>
    <w:rsid w:val="1FFB62EB"/>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B2BC"/>
  <w15:chartTrackingRefBased/>
  <w15:docId w15:val="{77BD2229-6848-40E9-A7D2-634DF58C4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Calibri"/>
        <w:sz w:val="24"/>
        <w:szCs w:val="24"/>
        <w:lang w:val="en-GB" w:eastAsia="en-US" w:bidi="ar-SA"/>
      </w:rPr>
    </w:rPrDefault>
    <w:pPrDefault>
      <w:pPr>
        <w:spacing w:before="16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E0A"/>
  </w:style>
  <w:style w:type="paragraph" w:styleId="Heading1">
    <w:name w:val="heading 1"/>
    <w:basedOn w:val="Normal"/>
    <w:next w:val="Normal"/>
    <w:link w:val="Heading1Char"/>
    <w:autoRedefine/>
    <w:uiPriority w:val="9"/>
    <w:qFormat/>
    <w:rsid w:val="00E55B73"/>
    <w:pPr>
      <w:keepNext/>
      <w:keepLines/>
      <w:spacing w:before="240" w:after="0"/>
      <w:jc w:val="left"/>
      <w:outlineLvl w:val="0"/>
    </w:pPr>
    <w:rPr>
      <w:rFonts w:eastAsiaTheme="majorEastAsia" w:cs="Times New Roman"/>
      <w:b/>
      <w:color w:val="000000" w:themeColor="text1"/>
      <w:sz w:val="28"/>
      <w:szCs w:val="28"/>
      <w:lang w:val="en-US"/>
    </w:rPr>
  </w:style>
  <w:style w:type="paragraph" w:styleId="Heading2">
    <w:name w:val="heading 2"/>
    <w:basedOn w:val="Normal"/>
    <w:next w:val="Normal"/>
    <w:link w:val="Heading2Char"/>
    <w:autoRedefine/>
    <w:uiPriority w:val="9"/>
    <w:unhideWhenUsed/>
    <w:qFormat/>
    <w:rsid w:val="007F750A"/>
    <w:pPr>
      <w:keepNext/>
      <w:keepLines/>
      <w:numPr>
        <w:ilvl w:val="1"/>
        <w:numId w:val="3"/>
      </w:numPr>
      <w:spacing w:before="200" w:after="0"/>
      <w:outlineLvl w:val="1"/>
    </w:pPr>
    <w:rPr>
      <w:rFonts w:asciiTheme="minorHAnsi" w:eastAsiaTheme="majorEastAsia" w:hAnsiTheme="minorHAnsi" w:cstheme="minorHAnsi"/>
      <w:b/>
      <w:bCs/>
      <w:noProof/>
      <w:color w:val="000000"/>
      <w:lang w:val="en-US" w:eastAsia="zh-CN"/>
    </w:rPr>
  </w:style>
  <w:style w:type="paragraph" w:styleId="Heading3">
    <w:name w:val="heading 3"/>
    <w:basedOn w:val="Normal"/>
    <w:next w:val="Normal"/>
    <w:link w:val="Heading3Char"/>
    <w:autoRedefine/>
    <w:uiPriority w:val="9"/>
    <w:unhideWhenUsed/>
    <w:qFormat/>
    <w:rsid w:val="009028F0"/>
    <w:pPr>
      <w:keepNext/>
      <w:keepLines/>
      <w:shd w:val="clear" w:color="auto" w:fill="FFFFFF"/>
      <w:spacing w:before="300" w:after="0"/>
      <w:outlineLvl w:val="2"/>
    </w:pPr>
    <w:rPr>
      <w:rFonts w:asciiTheme="minorHAnsi" w:hAnsiTheme="minorHAnsi" w:cstheme="minorHAnsi"/>
      <w:b/>
      <w:bCs/>
      <w:lang w:val="en-US" w:eastAsia="zh-CN"/>
    </w:rPr>
  </w:style>
  <w:style w:type="paragraph" w:styleId="Heading4">
    <w:name w:val="heading 4"/>
    <w:basedOn w:val="Normal"/>
    <w:next w:val="Normal"/>
    <w:link w:val="Heading4Char"/>
    <w:uiPriority w:val="9"/>
    <w:unhideWhenUsed/>
    <w:qFormat/>
    <w:rsid w:val="009E4951"/>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E4951"/>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E4951"/>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4951"/>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E495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E495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5B73"/>
    <w:rPr>
      <w:rFonts w:eastAsiaTheme="majorEastAsia" w:cs="Times New Roman"/>
      <w:b/>
      <w:color w:val="000000" w:themeColor="text1"/>
      <w:sz w:val="28"/>
      <w:szCs w:val="28"/>
      <w:lang w:val="en-US"/>
    </w:rPr>
  </w:style>
  <w:style w:type="character" w:customStyle="1" w:styleId="Heading2Char">
    <w:name w:val="Heading 2 Char"/>
    <w:basedOn w:val="DefaultParagraphFont"/>
    <w:link w:val="Heading2"/>
    <w:uiPriority w:val="9"/>
    <w:rsid w:val="007F750A"/>
    <w:rPr>
      <w:rFonts w:asciiTheme="minorHAnsi" w:eastAsiaTheme="majorEastAsia" w:hAnsiTheme="minorHAnsi" w:cstheme="minorHAnsi"/>
      <w:b/>
      <w:bCs/>
      <w:noProof/>
      <w:color w:val="000000"/>
      <w:lang w:val="en-US" w:eastAsia="zh-CN"/>
    </w:rPr>
  </w:style>
  <w:style w:type="character" w:styleId="Hyperlink">
    <w:name w:val="Hyperlink"/>
    <w:basedOn w:val="DefaultParagraphFont"/>
    <w:uiPriority w:val="99"/>
    <w:unhideWhenUsed/>
    <w:rsid w:val="00001083"/>
    <w:rPr>
      <w:color w:val="0563C1" w:themeColor="hyperlink"/>
      <w:u w:val="single"/>
    </w:rPr>
  </w:style>
  <w:style w:type="paragraph" w:styleId="TOC1">
    <w:name w:val="toc 1"/>
    <w:basedOn w:val="Normal"/>
    <w:next w:val="Normal"/>
    <w:autoRedefine/>
    <w:uiPriority w:val="39"/>
    <w:unhideWhenUsed/>
    <w:rsid w:val="00001083"/>
    <w:pPr>
      <w:spacing w:after="100"/>
    </w:pPr>
  </w:style>
  <w:style w:type="paragraph" w:styleId="TOC2">
    <w:name w:val="toc 2"/>
    <w:basedOn w:val="Normal"/>
    <w:next w:val="Normal"/>
    <w:autoRedefine/>
    <w:uiPriority w:val="39"/>
    <w:unhideWhenUsed/>
    <w:rsid w:val="00001083"/>
    <w:pPr>
      <w:spacing w:after="100"/>
      <w:ind w:left="240"/>
    </w:pPr>
  </w:style>
  <w:style w:type="paragraph" w:styleId="ListParagraph">
    <w:name w:val="List Paragraph"/>
    <w:basedOn w:val="Normal"/>
    <w:uiPriority w:val="34"/>
    <w:qFormat/>
    <w:rsid w:val="00001083"/>
    <w:pPr>
      <w:ind w:left="720"/>
      <w:contextualSpacing/>
    </w:pPr>
  </w:style>
  <w:style w:type="paragraph" w:styleId="TOCHeading">
    <w:name w:val="TOC Heading"/>
    <w:basedOn w:val="Heading1"/>
    <w:next w:val="Normal"/>
    <w:uiPriority w:val="39"/>
    <w:unhideWhenUsed/>
    <w:qFormat/>
    <w:rsid w:val="00001083"/>
    <w:pPr>
      <w:spacing w:before="480"/>
      <w:outlineLvl w:val="9"/>
    </w:pPr>
    <w:rPr>
      <w:rFonts w:asciiTheme="majorHAnsi" w:hAnsiTheme="majorHAnsi"/>
      <w:bCs/>
      <w:color w:val="2F5496" w:themeColor="accent1" w:themeShade="BF"/>
    </w:rPr>
  </w:style>
  <w:style w:type="character" w:customStyle="1" w:styleId="UnresolvedMention1">
    <w:name w:val="Unresolved Mention1"/>
    <w:basedOn w:val="DefaultParagraphFont"/>
    <w:uiPriority w:val="99"/>
    <w:semiHidden/>
    <w:unhideWhenUsed/>
    <w:rsid w:val="00FA7471"/>
    <w:rPr>
      <w:color w:val="605E5C"/>
      <w:shd w:val="clear" w:color="auto" w:fill="E1DFDD"/>
    </w:rPr>
  </w:style>
  <w:style w:type="paragraph" w:styleId="Header">
    <w:name w:val="header"/>
    <w:basedOn w:val="Normal"/>
    <w:link w:val="HeaderChar"/>
    <w:uiPriority w:val="99"/>
    <w:unhideWhenUsed/>
    <w:rsid w:val="00113E6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13E6F"/>
  </w:style>
  <w:style w:type="paragraph" w:styleId="Footer">
    <w:name w:val="footer"/>
    <w:basedOn w:val="Normal"/>
    <w:link w:val="FooterChar"/>
    <w:uiPriority w:val="99"/>
    <w:unhideWhenUsed/>
    <w:rsid w:val="00113E6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13E6F"/>
  </w:style>
  <w:style w:type="character" w:styleId="FollowedHyperlink">
    <w:name w:val="FollowedHyperlink"/>
    <w:basedOn w:val="DefaultParagraphFont"/>
    <w:uiPriority w:val="99"/>
    <w:semiHidden/>
    <w:unhideWhenUsed/>
    <w:rsid w:val="00A5510A"/>
    <w:rPr>
      <w:color w:val="954F72" w:themeColor="followedHyperlink"/>
      <w:u w:val="single"/>
    </w:rPr>
  </w:style>
  <w:style w:type="paragraph" w:styleId="TOC3">
    <w:name w:val="toc 3"/>
    <w:basedOn w:val="Normal"/>
    <w:next w:val="Normal"/>
    <w:autoRedefine/>
    <w:uiPriority w:val="39"/>
    <w:unhideWhenUsed/>
    <w:rsid w:val="00346CD6"/>
    <w:pPr>
      <w:spacing w:after="100"/>
      <w:outlineLvl w:val="1"/>
    </w:pPr>
    <w:rPr>
      <w:rFonts w:cs="Times New Roman"/>
      <w:b/>
      <w:bCs/>
    </w:rPr>
  </w:style>
  <w:style w:type="character" w:customStyle="1" w:styleId="UnresolvedMention2">
    <w:name w:val="Unresolved Mention2"/>
    <w:basedOn w:val="DefaultParagraphFont"/>
    <w:uiPriority w:val="99"/>
    <w:semiHidden/>
    <w:unhideWhenUsed/>
    <w:rsid w:val="00C22F88"/>
    <w:rPr>
      <w:color w:val="605E5C"/>
      <w:shd w:val="clear" w:color="auto" w:fill="E1DFDD"/>
    </w:rPr>
  </w:style>
  <w:style w:type="paragraph" w:styleId="BalloonText">
    <w:name w:val="Balloon Text"/>
    <w:basedOn w:val="Normal"/>
    <w:link w:val="BalloonTextChar"/>
    <w:uiPriority w:val="99"/>
    <w:semiHidden/>
    <w:unhideWhenUsed/>
    <w:rsid w:val="00622F3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2F38"/>
    <w:rPr>
      <w:rFonts w:ascii="Segoe UI" w:hAnsi="Segoe UI" w:cs="Segoe UI"/>
      <w:sz w:val="18"/>
      <w:szCs w:val="18"/>
    </w:rPr>
  </w:style>
  <w:style w:type="paragraph" w:styleId="FootnoteText">
    <w:name w:val="footnote text"/>
    <w:basedOn w:val="Normal"/>
    <w:link w:val="FootnoteTextChar"/>
    <w:uiPriority w:val="99"/>
    <w:semiHidden/>
    <w:unhideWhenUsed/>
    <w:rsid w:val="00C91CEC"/>
    <w:pPr>
      <w:spacing w:before="0" w:after="0" w:line="240" w:lineRule="auto"/>
      <w:jc w:val="left"/>
    </w:pPr>
    <w:rPr>
      <w:rFonts w:asciiTheme="minorHAnsi" w:eastAsiaTheme="minorEastAsia" w:hAnsiTheme="minorHAnsi" w:cstheme="minorBidi"/>
      <w:sz w:val="20"/>
      <w:szCs w:val="20"/>
      <w:lang w:eastAsia="zh-CN"/>
    </w:rPr>
  </w:style>
  <w:style w:type="character" w:customStyle="1" w:styleId="FootnoteTextChar">
    <w:name w:val="Footnote Text Char"/>
    <w:basedOn w:val="DefaultParagraphFont"/>
    <w:link w:val="FootnoteText"/>
    <w:uiPriority w:val="99"/>
    <w:semiHidden/>
    <w:rsid w:val="00C91CEC"/>
    <w:rPr>
      <w:rFonts w:asciiTheme="minorHAnsi" w:eastAsiaTheme="minorEastAsia" w:hAnsiTheme="minorHAnsi" w:cstheme="minorBidi"/>
      <w:sz w:val="20"/>
      <w:szCs w:val="20"/>
      <w:lang w:eastAsia="zh-CN"/>
    </w:rPr>
  </w:style>
  <w:style w:type="character" w:customStyle="1" w:styleId="Heading3Char">
    <w:name w:val="Heading 3 Char"/>
    <w:basedOn w:val="DefaultParagraphFont"/>
    <w:link w:val="Heading3"/>
    <w:uiPriority w:val="9"/>
    <w:rsid w:val="009028F0"/>
    <w:rPr>
      <w:rFonts w:asciiTheme="minorHAnsi" w:hAnsiTheme="minorHAnsi" w:cstheme="minorHAnsi"/>
      <w:b/>
      <w:bCs/>
      <w:shd w:val="clear" w:color="auto" w:fill="FFFFFF"/>
      <w:lang w:val="en-US" w:eastAsia="zh-CN"/>
    </w:rPr>
  </w:style>
  <w:style w:type="character" w:styleId="CommentReference">
    <w:name w:val="annotation reference"/>
    <w:basedOn w:val="DefaultParagraphFont"/>
    <w:uiPriority w:val="99"/>
    <w:semiHidden/>
    <w:unhideWhenUsed/>
    <w:rsid w:val="00A53D70"/>
    <w:rPr>
      <w:sz w:val="16"/>
      <w:szCs w:val="16"/>
    </w:rPr>
  </w:style>
  <w:style w:type="paragraph" w:styleId="CommentText">
    <w:name w:val="annotation text"/>
    <w:basedOn w:val="Normal"/>
    <w:link w:val="CommentTextChar"/>
    <w:uiPriority w:val="99"/>
    <w:semiHidden/>
    <w:unhideWhenUsed/>
    <w:rsid w:val="00A53D70"/>
    <w:pPr>
      <w:spacing w:before="0" w:after="0" w:line="240" w:lineRule="auto"/>
      <w:jc w:val="left"/>
    </w:pPr>
    <w:rPr>
      <w:rFonts w:asciiTheme="minorHAnsi" w:eastAsiaTheme="minorEastAsia" w:hAnsiTheme="minorHAnsi" w:cstheme="minorBidi"/>
      <w:sz w:val="20"/>
      <w:szCs w:val="20"/>
      <w:lang w:val="en-US" w:eastAsia="zh-CN"/>
    </w:rPr>
  </w:style>
  <w:style w:type="character" w:customStyle="1" w:styleId="CommentTextChar">
    <w:name w:val="Comment Text Char"/>
    <w:basedOn w:val="DefaultParagraphFont"/>
    <w:link w:val="CommentText"/>
    <w:uiPriority w:val="99"/>
    <w:semiHidden/>
    <w:rsid w:val="00A53D70"/>
    <w:rPr>
      <w:rFonts w:asciiTheme="minorHAnsi" w:eastAsiaTheme="minorEastAsia" w:hAnsiTheme="minorHAnsi" w:cstheme="minorBidi"/>
      <w:sz w:val="20"/>
      <w:szCs w:val="20"/>
      <w:lang w:val="en-US" w:eastAsia="zh-CN"/>
    </w:rPr>
  </w:style>
  <w:style w:type="paragraph" w:styleId="NormalWeb">
    <w:name w:val="Normal (Web)"/>
    <w:basedOn w:val="Normal"/>
    <w:uiPriority w:val="99"/>
    <w:unhideWhenUsed/>
    <w:rsid w:val="00853CEF"/>
    <w:rPr>
      <w:rFonts w:cs="Times New Roman"/>
    </w:rPr>
  </w:style>
  <w:style w:type="character" w:styleId="FootnoteReference">
    <w:name w:val="footnote reference"/>
    <w:basedOn w:val="DefaultParagraphFont"/>
    <w:uiPriority w:val="99"/>
    <w:semiHidden/>
    <w:unhideWhenUsed/>
    <w:rsid w:val="0039521A"/>
    <w:rPr>
      <w:vertAlign w:val="superscript"/>
    </w:rPr>
  </w:style>
  <w:style w:type="character" w:customStyle="1" w:styleId="Heading4Char">
    <w:name w:val="Heading 4 Char"/>
    <w:basedOn w:val="DefaultParagraphFont"/>
    <w:link w:val="Heading4"/>
    <w:uiPriority w:val="9"/>
    <w:rsid w:val="009E495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E495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9E495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E495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E49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E4951"/>
    <w:rPr>
      <w:rFonts w:asciiTheme="majorHAnsi" w:eastAsiaTheme="majorEastAsia" w:hAnsiTheme="majorHAnsi" w:cstheme="majorBidi"/>
      <w:i/>
      <w:iCs/>
      <w:color w:val="272727" w:themeColor="text1" w:themeTint="D8"/>
      <w:sz w:val="21"/>
      <w:szCs w:val="21"/>
    </w:rPr>
  </w:style>
  <w:style w:type="paragraph" w:styleId="CommentSubject">
    <w:name w:val="annotation subject"/>
    <w:basedOn w:val="CommentText"/>
    <w:next w:val="CommentText"/>
    <w:link w:val="CommentSubjectChar"/>
    <w:uiPriority w:val="99"/>
    <w:semiHidden/>
    <w:unhideWhenUsed/>
    <w:rsid w:val="00A1306F"/>
    <w:pPr>
      <w:spacing w:before="160" w:after="160"/>
      <w:jc w:val="both"/>
    </w:pPr>
    <w:rPr>
      <w:rFonts w:ascii="Times New Roman" w:eastAsia="宋体" w:hAnsi="Times New Roman" w:cs="Calibri"/>
      <w:b/>
      <w:bCs/>
      <w:lang w:val="en-GB" w:eastAsia="en-US"/>
    </w:rPr>
  </w:style>
  <w:style w:type="character" w:customStyle="1" w:styleId="CommentSubjectChar">
    <w:name w:val="Comment Subject Char"/>
    <w:basedOn w:val="CommentTextChar"/>
    <w:link w:val="CommentSubject"/>
    <w:uiPriority w:val="99"/>
    <w:semiHidden/>
    <w:rsid w:val="00A1306F"/>
    <w:rPr>
      <w:rFonts w:asciiTheme="minorHAnsi" w:eastAsiaTheme="minorEastAsia" w:hAnsiTheme="minorHAnsi" w:cstheme="minorBidi"/>
      <w:b/>
      <w:bCs/>
      <w:sz w:val="20"/>
      <w:szCs w:val="20"/>
      <w:lang w:val="en-US" w:eastAsia="zh-CN"/>
    </w:rPr>
  </w:style>
  <w:style w:type="character" w:styleId="Emphasis">
    <w:name w:val="Emphasis"/>
    <w:basedOn w:val="DefaultParagraphFont"/>
    <w:uiPriority w:val="20"/>
    <w:qFormat/>
    <w:rsid w:val="00D1586D"/>
    <w:rPr>
      <w:i/>
      <w:iCs/>
    </w:rPr>
  </w:style>
  <w:style w:type="paragraph" w:customStyle="1" w:styleId="gv">
    <w:name w:val="gv"/>
    <w:basedOn w:val="Normal"/>
    <w:rsid w:val="0061121C"/>
    <w:pPr>
      <w:spacing w:before="100" w:beforeAutospacing="1" w:after="100" w:afterAutospacing="1" w:line="240" w:lineRule="auto"/>
      <w:jc w:val="left"/>
    </w:pPr>
    <w:rPr>
      <w:rFonts w:eastAsia="Times New Roman" w:cs="Times New Roman"/>
      <w:lang w:val="en-US" w:eastAsia="zh-CN"/>
    </w:rPr>
  </w:style>
  <w:style w:type="character" w:styleId="Strong">
    <w:name w:val="Strong"/>
    <w:basedOn w:val="DefaultParagraphFont"/>
    <w:uiPriority w:val="22"/>
    <w:qFormat/>
    <w:rsid w:val="0088073B"/>
    <w:rPr>
      <w:b/>
      <w:bCs/>
    </w:rPr>
  </w:style>
  <w:style w:type="paragraph" w:customStyle="1" w:styleId="p">
    <w:name w:val="p"/>
    <w:basedOn w:val="Normal"/>
    <w:rsid w:val="00B02F96"/>
    <w:pPr>
      <w:spacing w:before="100" w:beforeAutospacing="1" w:after="100" w:afterAutospacing="1" w:line="240" w:lineRule="auto"/>
      <w:jc w:val="left"/>
    </w:pPr>
    <w:rPr>
      <w:rFonts w:eastAsia="Times New Roman" w:cs="Times New Roman"/>
      <w:lang w:val="en-US" w:eastAsia="zh-CN"/>
    </w:rPr>
  </w:style>
  <w:style w:type="character" w:customStyle="1" w:styleId="figpopup-sensitive-area">
    <w:name w:val="figpopup-sensitive-area"/>
    <w:basedOn w:val="DefaultParagraphFont"/>
    <w:rsid w:val="007B59DB"/>
  </w:style>
  <w:style w:type="paragraph" w:styleId="HTMLPreformatted">
    <w:name w:val="HTML Preformatted"/>
    <w:basedOn w:val="Normal"/>
    <w:link w:val="HTMLPreformattedChar"/>
    <w:uiPriority w:val="99"/>
    <w:semiHidden/>
    <w:unhideWhenUsed/>
    <w:rsid w:val="00DD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DD0FEB"/>
    <w:rPr>
      <w:rFonts w:ascii="Courier New" w:eastAsia="Times New Roman" w:hAnsi="Courier New" w:cs="Courier New"/>
      <w:sz w:val="20"/>
      <w:szCs w:val="20"/>
      <w:lang w:val="en-US" w:eastAsia="zh-CN"/>
    </w:rPr>
  </w:style>
  <w:style w:type="character" w:styleId="HTMLCode">
    <w:name w:val="HTML Code"/>
    <w:basedOn w:val="DefaultParagraphFont"/>
    <w:uiPriority w:val="99"/>
    <w:semiHidden/>
    <w:unhideWhenUsed/>
    <w:rsid w:val="00DD0FEB"/>
    <w:rPr>
      <w:rFonts w:ascii="Courier New" w:eastAsia="Times New Roman" w:hAnsi="Courier New" w:cs="Courier New"/>
      <w:sz w:val="20"/>
      <w:szCs w:val="20"/>
    </w:rPr>
  </w:style>
  <w:style w:type="paragraph" w:customStyle="1" w:styleId="f20">
    <w:name w:val="f20"/>
    <w:basedOn w:val="Normal"/>
    <w:rsid w:val="00B55C2B"/>
    <w:pPr>
      <w:spacing w:before="100" w:beforeAutospacing="1" w:after="100" w:afterAutospacing="1" w:line="240" w:lineRule="auto"/>
      <w:jc w:val="left"/>
    </w:pPr>
    <w:rPr>
      <w:rFonts w:eastAsia="Times New Roman" w:cs="Times New Roman"/>
      <w:lang w:val="en-US" w:eastAsia="zh-CN"/>
    </w:rPr>
  </w:style>
  <w:style w:type="paragraph" w:customStyle="1" w:styleId="jg">
    <w:name w:val="jg"/>
    <w:basedOn w:val="Normal"/>
    <w:rsid w:val="0026240C"/>
    <w:pPr>
      <w:spacing w:before="100" w:beforeAutospacing="1" w:after="100" w:afterAutospacing="1" w:line="240" w:lineRule="auto"/>
      <w:jc w:val="left"/>
    </w:pPr>
    <w:rPr>
      <w:rFonts w:eastAsia="Times New Roman" w:cs="Times New Roman"/>
      <w:lang w:val="en-US" w:eastAsia="zh-CN"/>
    </w:rPr>
  </w:style>
  <w:style w:type="paragraph" w:customStyle="1" w:styleId="Default">
    <w:name w:val="Default"/>
    <w:rsid w:val="00CB58C1"/>
    <w:pPr>
      <w:autoSpaceDE w:val="0"/>
      <w:autoSpaceDN w:val="0"/>
      <w:adjustRightInd w:val="0"/>
      <w:spacing w:before="0" w:after="0" w:line="240" w:lineRule="auto"/>
      <w:jc w:val="left"/>
    </w:pPr>
    <w:rPr>
      <w:rFonts w:cs="Times New Roman"/>
      <w:color w:val="000000"/>
      <w:lang w:val="en-US"/>
    </w:rPr>
  </w:style>
  <w:style w:type="paragraph" w:customStyle="1" w:styleId="hp">
    <w:name w:val="hp"/>
    <w:basedOn w:val="Normal"/>
    <w:rsid w:val="002B3FFE"/>
    <w:pPr>
      <w:spacing w:before="100" w:beforeAutospacing="1" w:after="100" w:afterAutospacing="1" w:line="240" w:lineRule="auto"/>
      <w:jc w:val="left"/>
    </w:pPr>
    <w:rPr>
      <w:rFonts w:eastAsia="Times New Roman" w:cs="Times New Roman"/>
      <w:lang w:val="en-US" w:eastAsia="zh-CN"/>
    </w:rPr>
  </w:style>
  <w:style w:type="table" w:styleId="TableGrid">
    <w:name w:val="Table Grid"/>
    <w:basedOn w:val="TableNormal"/>
    <w:uiPriority w:val="39"/>
    <w:rsid w:val="00C90E7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paragraph-2bgue">
    <w:name w:val="paragraph-paragraph-2bgue"/>
    <w:basedOn w:val="Normal"/>
    <w:rsid w:val="005F6491"/>
    <w:pPr>
      <w:spacing w:before="100" w:beforeAutospacing="1" w:after="100" w:afterAutospacing="1" w:line="240" w:lineRule="auto"/>
      <w:jc w:val="left"/>
    </w:pPr>
    <w:rPr>
      <w:rFonts w:eastAsia="Times New Roman" w:cs="Times New Roman"/>
      <w:lang w:val="en-US" w:eastAsia="zh-CN"/>
    </w:rPr>
  </w:style>
  <w:style w:type="paragraph" w:customStyle="1" w:styleId="kd">
    <w:name w:val="kd"/>
    <w:basedOn w:val="Normal"/>
    <w:rsid w:val="009B2D57"/>
    <w:pPr>
      <w:spacing w:before="100" w:beforeAutospacing="1" w:after="100" w:afterAutospacing="1" w:line="240" w:lineRule="auto"/>
      <w:jc w:val="left"/>
    </w:pPr>
    <w:rPr>
      <w:rFonts w:eastAsia="Times New Roman" w:cs="Times New Roman"/>
      <w:lang w:val="en-US" w:eastAsia="zh-CN"/>
    </w:rPr>
  </w:style>
  <w:style w:type="paragraph" w:customStyle="1" w:styleId="iw">
    <w:name w:val="iw"/>
    <w:basedOn w:val="Normal"/>
    <w:rsid w:val="004117EC"/>
    <w:pPr>
      <w:spacing w:before="100" w:beforeAutospacing="1" w:after="100" w:afterAutospacing="1" w:line="240" w:lineRule="auto"/>
      <w:jc w:val="left"/>
    </w:pPr>
    <w:rPr>
      <w:rFonts w:eastAsia="Times New Roman" w:cs="Times New Roman"/>
      <w:lang w:val="en-US" w:eastAsia="zh-CN"/>
    </w:rPr>
  </w:style>
  <w:style w:type="paragraph" w:styleId="Date">
    <w:name w:val="Date"/>
    <w:basedOn w:val="Normal"/>
    <w:next w:val="Normal"/>
    <w:link w:val="DateChar"/>
    <w:uiPriority w:val="99"/>
    <w:semiHidden/>
    <w:unhideWhenUsed/>
    <w:rsid w:val="008E1483"/>
  </w:style>
  <w:style w:type="character" w:customStyle="1" w:styleId="DateChar">
    <w:name w:val="Date Char"/>
    <w:basedOn w:val="DefaultParagraphFont"/>
    <w:link w:val="Date"/>
    <w:uiPriority w:val="99"/>
    <w:semiHidden/>
    <w:rsid w:val="008E1483"/>
  </w:style>
  <w:style w:type="character" w:customStyle="1" w:styleId="UnresolvedMention3">
    <w:name w:val="Unresolved Mention3"/>
    <w:basedOn w:val="DefaultParagraphFont"/>
    <w:uiPriority w:val="99"/>
    <w:semiHidden/>
    <w:unhideWhenUsed/>
    <w:rsid w:val="007A7ED2"/>
    <w:rPr>
      <w:color w:val="605E5C"/>
      <w:shd w:val="clear" w:color="auto" w:fill="E1DFDD"/>
    </w:rPr>
  </w:style>
  <w:style w:type="paragraph" w:styleId="TOC4">
    <w:name w:val="toc 4"/>
    <w:basedOn w:val="Normal"/>
    <w:next w:val="Normal"/>
    <w:autoRedefine/>
    <w:uiPriority w:val="39"/>
    <w:unhideWhenUsed/>
    <w:rsid w:val="00321179"/>
    <w:pPr>
      <w:spacing w:before="0" w:after="100" w:line="259" w:lineRule="auto"/>
      <w:ind w:left="660"/>
      <w:jc w:val="left"/>
    </w:pPr>
    <w:rPr>
      <w:rFonts w:asciiTheme="minorHAnsi" w:eastAsiaTheme="minorEastAsia" w:hAnsiTheme="minorHAnsi" w:cstheme="minorBidi"/>
      <w:sz w:val="22"/>
      <w:szCs w:val="22"/>
      <w:lang w:val="en-US" w:eastAsia="zh-CN"/>
    </w:rPr>
  </w:style>
  <w:style w:type="paragraph" w:styleId="TOC5">
    <w:name w:val="toc 5"/>
    <w:basedOn w:val="Normal"/>
    <w:next w:val="Normal"/>
    <w:autoRedefine/>
    <w:uiPriority w:val="39"/>
    <w:unhideWhenUsed/>
    <w:rsid w:val="00321179"/>
    <w:pPr>
      <w:spacing w:before="0" w:after="100" w:line="259" w:lineRule="auto"/>
      <w:ind w:left="880"/>
      <w:jc w:val="left"/>
    </w:pPr>
    <w:rPr>
      <w:rFonts w:asciiTheme="minorHAnsi" w:eastAsiaTheme="minorEastAsia" w:hAnsiTheme="minorHAnsi" w:cstheme="minorBidi"/>
      <w:sz w:val="22"/>
      <w:szCs w:val="22"/>
      <w:lang w:val="en-US" w:eastAsia="zh-CN"/>
    </w:rPr>
  </w:style>
  <w:style w:type="paragraph" w:styleId="TOC6">
    <w:name w:val="toc 6"/>
    <w:basedOn w:val="Normal"/>
    <w:next w:val="Normal"/>
    <w:autoRedefine/>
    <w:uiPriority w:val="39"/>
    <w:unhideWhenUsed/>
    <w:rsid w:val="00321179"/>
    <w:pPr>
      <w:spacing w:before="0" w:after="100" w:line="259" w:lineRule="auto"/>
      <w:ind w:left="1100"/>
      <w:jc w:val="left"/>
    </w:pPr>
    <w:rPr>
      <w:rFonts w:asciiTheme="minorHAnsi" w:eastAsiaTheme="minorEastAsia" w:hAnsiTheme="minorHAnsi" w:cstheme="minorBidi"/>
      <w:sz w:val="22"/>
      <w:szCs w:val="22"/>
      <w:lang w:val="en-US" w:eastAsia="zh-CN"/>
    </w:rPr>
  </w:style>
  <w:style w:type="paragraph" w:styleId="TOC7">
    <w:name w:val="toc 7"/>
    <w:basedOn w:val="Normal"/>
    <w:next w:val="Normal"/>
    <w:autoRedefine/>
    <w:uiPriority w:val="39"/>
    <w:unhideWhenUsed/>
    <w:rsid w:val="00321179"/>
    <w:pPr>
      <w:spacing w:before="0" w:after="100" w:line="259" w:lineRule="auto"/>
      <w:ind w:left="1320"/>
      <w:jc w:val="left"/>
    </w:pPr>
    <w:rPr>
      <w:rFonts w:asciiTheme="minorHAnsi" w:eastAsiaTheme="minorEastAsia" w:hAnsiTheme="minorHAnsi" w:cstheme="minorBidi"/>
      <w:sz w:val="22"/>
      <w:szCs w:val="22"/>
      <w:lang w:val="en-US" w:eastAsia="zh-CN"/>
    </w:rPr>
  </w:style>
  <w:style w:type="paragraph" w:styleId="TOC8">
    <w:name w:val="toc 8"/>
    <w:basedOn w:val="Normal"/>
    <w:next w:val="Normal"/>
    <w:autoRedefine/>
    <w:uiPriority w:val="39"/>
    <w:unhideWhenUsed/>
    <w:rsid w:val="00321179"/>
    <w:pPr>
      <w:spacing w:before="0" w:after="100" w:line="259" w:lineRule="auto"/>
      <w:ind w:left="1540"/>
      <w:jc w:val="left"/>
    </w:pPr>
    <w:rPr>
      <w:rFonts w:asciiTheme="minorHAnsi" w:eastAsiaTheme="minorEastAsia" w:hAnsiTheme="minorHAnsi" w:cstheme="minorBidi"/>
      <w:sz w:val="22"/>
      <w:szCs w:val="22"/>
      <w:lang w:val="en-US" w:eastAsia="zh-CN"/>
    </w:rPr>
  </w:style>
  <w:style w:type="paragraph" w:styleId="TOC9">
    <w:name w:val="toc 9"/>
    <w:basedOn w:val="Normal"/>
    <w:next w:val="Normal"/>
    <w:autoRedefine/>
    <w:uiPriority w:val="39"/>
    <w:unhideWhenUsed/>
    <w:rsid w:val="00321179"/>
    <w:pPr>
      <w:spacing w:before="0" w:after="100" w:line="259" w:lineRule="auto"/>
      <w:ind w:left="1760"/>
      <w:jc w:val="left"/>
    </w:pPr>
    <w:rPr>
      <w:rFonts w:asciiTheme="minorHAnsi" w:eastAsiaTheme="minorEastAsia" w:hAnsiTheme="minorHAnsi" w:cstheme="minorBidi"/>
      <w:sz w:val="22"/>
      <w:szCs w:val="22"/>
      <w:lang w:val="en-US" w:eastAsia="zh-CN"/>
    </w:rPr>
  </w:style>
  <w:style w:type="paragraph" w:styleId="NoSpacing">
    <w:name w:val="No Spacing"/>
    <w:uiPriority w:val="1"/>
    <w:rsid w:val="00F73DAA"/>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63674">
      <w:bodyDiv w:val="1"/>
      <w:marLeft w:val="0"/>
      <w:marRight w:val="0"/>
      <w:marTop w:val="0"/>
      <w:marBottom w:val="0"/>
      <w:divBdr>
        <w:top w:val="none" w:sz="0" w:space="0" w:color="auto"/>
        <w:left w:val="none" w:sz="0" w:space="0" w:color="auto"/>
        <w:bottom w:val="none" w:sz="0" w:space="0" w:color="auto"/>
        <w:right w:val="none" w:sz="0" w:space="0" w:color="auto"/>
      </w:divBdr>
    </w:div>
    <w:div w:id="109445504">
      <w:bodyDiv w:val="1"/>
      <w:marLeft w:val="0"/>
      <w:marRight w:val="0"/>
      <w:marTop w:val="0"/>
      <w:marBottom w:val="0"/>
      <w:divBdr>
        <w:top w:val="none" w:sz="0" w:space="0" w:color="auto"/>
        <w:left w:val="none" w:sz="0" w:space="0" w:color="auto"/>
        <w:bottom w:val="none" w:sz="0" w:space="0" w:color="auto"/>
        <w:right w:val="none" w:sz="0" w:space="0" w:color="auto"/>
      </w:divBdr>
    </w:div>
    <w:div w:id="142699211">
      <w:bodyDiv w:val="1"/>
      <w:marLeft w:val="0"/>
      <w:marRight w:val="0"/>
      <w:marTop w:val="0"/>
      <w:marBottom w:val="0"/>
      <w:divBdr>
        <w:top w:val="none" w:sz="0" w:space="0" w:color="auto"/>
        <w:left w:val="none" w:sz="0" w:space="0" w:color="auto"/>
        <w:bottom w:val="none" w:sz="0" w:space="0" w:color="auto"/>
        <w:right w:val="none" w:sz="0" w:space="0" w:color="auto"/>
      </w:divBdr>
    </w:div>
    <w:div w:id="159274061">
      <w:bodyDiv w:val="1"/>
      <w:marLeft w:val="0"/>
      <w:marRight w:val="0"/>
      <w:marTop w:val="0"/>
      <w:marBottom w:val="0"/>
      <w:divBdr>
        <w:top w:val="none" w:sz="0" w:space="0" w:color="auto"/>
        <w:left w:val="none" w:sz="0" w:space="0" w:color="auto"/>
        <w:bottom w:val="none" w:sz="0" w:space="0" w:color="auto"/>
        <w:right w:val="none" w:sz="0" w:space="0" w:color="auto"/>
      </w:divBdr>
      <w:divsChild>
        <w:div w:id="1637880097">
          <w:marLeft w:val="0"/>
          <w:marRight w:val="0"/>
          <w:marTop w:val="0"/>
          <w:marBottom w:val="225"/>
          <w:divBdr>
            <w:top w:val="none" w:sz="0" w:space="0" w:color="auto"/>
            <w:left w:val="none" w:sz="0" w:space="0" w:color="auto"/>
            <w:bottom w:val="none" w:sz="0" w:space="0" w:color="auto"/>
            <w:right w:val="none" w:sz="0" w:space="0" w:color="auto"/>
          </w:divBdr>
        </w:div>
        <w:div w:id="1011418976">
          <w:marLeft w:val="0"/>
          <w:marRight w:val="0"/>
          <w:marTop w:val="0"/>
          <w:marBottom w:val="225"/>
          <w:divBdr>
            <w:top w:val="none" w:sz="0" w:space="0" w:color="auto"/>
            <w:left w:val="none" w:sz="0" w:space="0" w:color="auto"/>
            <w:bottom w:val="none" w:sz="0" w:space="0" w:color="auto"/>
            <w:right w:val="none" w:sz="0" w:space="0" w:color="auto"/>
          </w:divBdr>
        </w:div>
      </w:divsChild>
    </w:div>
    <w:div w:id="163514526">
      <w:bodyDiv w:val="1"/>
      <w:marLeft w:val="0"/>
      <w:marRight w:val="0"/>
      <w:marTop w:val="0"/>
      <w:marBottom w:val="0"/>
      <w:divBdr>
        <w:top w:val="none" w:sz="0" w:space="0" w:color="auto"/>
        <w:left w:val="none" w:sz="0" w:space="0" w:color="auto"/>
        <w:bottom w:val="none" w:sz="0" w:space="0" w:color="auto"/>
        <w:right w:val="none" w:sz="0" w:space="0" w:color="auto"/>
      </w:divBdr>
    </w:div>
    <w:div w:id="167717075">
      <w:bodyDiv w:val="1"/>
      <w:marLeft w:val="0"/>
      <w:marRight w:val="0"/>
      <w:marTop w:val="0"/>
      <w:marBottom w:val="0"/>
      <w:divBdr>
        <w:top w:val="none" w:sz="0" w:space="0" w:color="auto"/>
        <w:left w:val="none" w:sz="0" w:space="0" w:color="auto"/>
        <w:bottom w:val="none" w:sz="0" w:space="0" w:color="auto"/>
        <w:right w:val="none" w:sz="0" w:space="0" w:color="auto"/>
      </w:divBdr>
    </w:div>
    <w:div w:id="219951148">
      <w:bodyDiv w:val="1"/>
      <w:marLeft w:val="0"/>
      <w:marRight w:val="0"/>
      <w:marTop w:val="0"/>
      <w:marBottom w:val="0"/>
      <w:divBdr>
        <w:top w:val="none" w:sz="0" w:space="0" w:color="auto"/>
        <w:left w:val="none" w:sz="0" w:space="0" w:color="auto"/>
        <w:bottom w:val="none" w:sz="0" w:space="0" w:color="auto"/>
        <w:right w:val="none" w:sz="0" w:space="0" w:color="auto"/>
      </w:divBdr>
    </w:div>
    <w:div w:id="261190293">
      <w:bodyDiv w:val="1"/>
      <w:marLeft w:val="0"/>
      <w:marRight w:val="0"/>
      <w:marTop w:val="0"/>
      <w:marBottom w:val="0"/>
      <w:divBdr>
        <w:top w:val="none" w:sz="0" w:space="0" w:color="auto"/>
        <w:left w:val="none" w:sz="0" w:space="0" w:color="auto"/>
        <w:bottom w:val="none" w:sz="0" w:space="0" w:color="auto"/>
        <w:right w:val="none" w:sz="0" w:space="0" w:color="auto"/>
      </w:divBdr>
    </w:div>
    <w:div w:id="261382542">
      <w:bodyDiv w:val="1"/>
      <w:marLeft w:val="0"/>
      <w:marRight w:val="0"/>
      <w:marTop w:val="0"/>
      <w:marBottom w:val="0"/>
      <w:divBdr>
        <w:top w:val="none" w:sz="0" w:space="0" w:color="auto"/>
        <w:left w:val="none" w:sz="0" w:space="0" w:color="auto"/>
        <w:bottom w:val="none" w:sz="0" w:space="0" w:color="auto"/>
        <w:right w:val="none" w:sz="0" w:space="0" w:color="auto"/>
      </w:divBdr>
      <w:divsChild>
        <w:div w:id="439224556">
          <w:marLeft w:val="0"/>
          <w:marRight w:val="0"/>
          <w:marTop w:val="0"/>
          <w:marBottom w:val="0"/>
          <w:divBdr>
            <w:top w:val="none" w:sz="0" w:space="0" w:color="auto"/>
            <w:left w:val="none" w:sz="0" w:space="0" w:color="auto"/>
            <w:bottom w:val="none" w:sz="0" w:space="0" w:color="auto"/>
            <w:right w:val="none" w:sz="0" w:space="0" w:color="auto"/>
          </w:divBdr>
          <w:divsChild>
            <w:div w:id="118189945">
              <w:marLeft w:val="0"/>
              <w:marRight w:val="0"/>
              <w:marTop w:val="100"/>
              <w:marBottom w:val="100"/>
              <w:divBdr>
                <w:top w:val="none" w:sz="0" w:space="0" w:color="auto"/>
                <w:left w:val="none" w:sz="0" w:space="0" w:color="auto"/>
                <w:bottom w:val="none" w:sz="0" w:space="0" w:color="auto"/>
                <w:right w:val="none" w:sz="0" w:space="0" w:color="auto"/>
              </w:divBdr>
              <w:divsChild>
                <w:div w:id="1565678725">
                  <w:marLeft w:val="0"/>
                  <w:marRight w:val="0"/>
                  <w:marTop w:val="0"/>
                  <w:marBottom w:val="0"/>
                  <w:divBdr>
                    <w:top w:val="none" w:sz="0" w:space="0" w:color="auto"/>
                    <w:left w:val="none" w:sz="0" w:space="0" w:color="auto"/>
                    <w:bottom w:val="none" w:sz="0" w:space="0" w:color="auto"/>
                    <w:right w:val="none" w:sz="0" w:space="0" w:color="auto"/>
                  </w:divBdr>
                  <w:divsChild>
                    <w:div w:id="19584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7548">
          <w:marLeft w:val="0"/>
          <w:marRight w:val="0"/>
          <w:marTop w:val="0"/>
          <w:marBottom w:val="0"/>
          <w:divBdr>
            <w:top w:val="none" w:sz="0" w:space="0" w:color="auto"/>
            <w:left w:val="none" w:sz="0" w:space="0" w:color="auto"/>
            <w:bottom w:val="none" w:sz="0" w:space="0" w:color="auto"/>
            <w:right w:val="none" w:sz="0" w:space="0" w:color="auto"/>
          </w:divBdr>
          <w:divsChild>
            <w:div w:id="981040400">
              <w:marLeft w:val="0"/>
              <w:marRight w:val="0"/>
              <w:marTop w:val="100"/>
              <w:marBottom w:val="100"/>
              <w:divBdr>
                <w:top w:val="none" w:sz="0" w:space="0" w:color="auto"/>
                <w:left w:val="none" w:sz="0" w:space="0" w:color="auto"/>
                <w:bottom w:val="none" w:sz="0" w:space="0" w:color="auto"/>
                <w:right w:val="none" w:sz="0" w:space="0" w:color="auto"/>
              </w:divBdr>
              <w:divsChild>
                <w:div w:id="967324473">
                  <w:marLeft w:val="0"/>
                  <w:marRight w:val="0"/>
                  <w:marTop w:val="0"/>
                  <w:marBottom w:val="0"/>
                  <w:divBdr>
                    <w:top w:val="none" w:sz="0" w:space="0" w:color="auto"/>
                    <w:left w:val="none" w:sz="0" w:space="0" w:color="auto"/>
                    <w:bottom w:val="none" w:sz="0" w:space="0" w:color="auto"/>
                    <w:right w:val="none" w:sz="0" w:space="0" w:color="auto"/>
                  </w:divBdr>
                  <w:divsChild>
                    <w:div w:id="11119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843318">
          <w:marLeft w:val="0"/>
          <w:marRight w:val="0"/>
          <w:marTop w:val="0"/>
          <w:marBottom w:val="0"/>
          <w:divBdr>
            <w:top w:val="none" w:sz="0" w:space="0" w:color="auto"/>
            <w:left w:val="none" w:sz="0" w:space="0" w:color="auto"/>
            <w:bottom w:val="none" w:sz="0" w:space="0" w:color="auto"/>
            <w:right w:val="none" w:sz="0" w:space="0" w:color="auto"/>
          </w:divBdr>
          <w:divsChild>
            <w:div w:id="325285816">
              <w:marLeft w:val="0"/>
              <w:marRight w:val="0"/>
              <w:marTop w:val="100"/>
              <w:marBottom w:val="100"/>
              <w:divBdr>
                <w:top w:val="none" w:sz="0" w:space="0" w:color="auto"/>
                <w:left w:val="none" w:sz="0" w:space="0" w:color="auto"/>
                <w:bottom w:val="none" w:sz="0" w:space="0" w:color="auto"/>
                <w:right w:val="none" w:sz="0" w:space="0" w:color="auto"/>
              </w:divBdr>
              <w:divsChild>
                <w:div w:id="1844007512">
                  <w:marLeft w:val="0"/>
                  <w:marRight w:val="0"/>
                  <w:marTop w:val="0"/>
                  <w:marBottom w:val="0"/>
                  <w:divBdr>
                    <w:top w:val="none" w:sz="0" w:space="0" w:color="auto"/>
                    <w:left w:val="none" w:sz="0" w:space="0" w:color="auto"/>
                    <w:bottom w:val="none" w:sz="0" w:space="0" w:color="auto"/>
                    <w:right w:val="none" w:sz="0" w:space="0" w:color="auto"/>
                  </w:divBdr>
                  <w:divsChild>
                    <w:div w:id="1039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925127">
          <w:marLeft w:val="0"/>
          <w:marRight w:val="0"/>
          <w:marTop w:val="0"/>
          <w:marBottom w:val="0"/>
          <w:divBdr>
            <w:top w:val="none" w:sz="0" w:space="0" w:color="auto"/>
            <w:left w:val="none" w:sz="0" w:space="0" w:color="auto"/>
            <w:bottom w:val="none" w:sz="0" w:space="0" w:color="auto"/>
            <w:right w:val="none" w:sz="0" w:space="0" w:color="auto"/>
          </w:divBdr>
          <w:divsChild>
            <w:div w:id="369452628">
              <w:marLeft w:val="0"/>
              <w:marRight w:val="0"/>
              <w:marTop w:val="100"/>
              <w:marBottom w:val="100"/>
              <w:divBdr>
                <w:top w:val="none" w:sz="0" w:space="0" w:color="auto"/>
                <w:left w:val="none" w:sz="0" w:space="0" w:color="auto"/>
                <w:bottom w:val="none" w:sz="0" w:space="0" w:color="auto"/>
                <w:right w:val="none" w:sz="0" w:space="0" w:color="auto"/>
              </w:divBdr>
              <w:divsChild>
                <w:div w:id="939526342">
                  <w:marLeft w:val="0"/>
                  <w:marRight w:val="0"/>
                  <w:marTop w:val="0"/>
                  <w:marBottom w:val="0"/>
                  <w:divBdr>
                    <w:top w:val="none" w:sz="0" w:space="0" w:color="auto"/>
                    <w:left w:val="none" w:sz="0" w:space="0" w:color="auto"/>
                    <w:bottom w:val="none" w:sz="0" w:space="0" w:color="auto"/>
                    <w:right w:val="none" w:sz="0" w:space="0" w:color="auto"/>
                  </w:divBdr>
                  <w:divsChild>
                    <w:div w:id="14305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5933">
          <w:marLeft w:val="0"/>
          <w:marRight w:val="0"/>
          <w:marTop w:val="0"/>
          <w:marBottom w:val="0"/>
          <w:divBdr>
            <w:top w:val="none" w:sz="0" w:space="0" w:color="auto"/>
            <w:left w:val="none" w:sz="0" w:space="0" w:color="auto"/>
            <w:bottom w:val="none" w:sz="0" w:space="0" w:color="auto"/>
            <w:right w:val="none" w:sz="0" w:space="0" w:color="auto"/>
          </w:divBdr>
          <w:divsChild>
            <w:div w:id="396129255">
              <w:marLeft w:val="0"/>
              <w:marRight w:val="0"/>
              <w:marTop w:val="100"/>
              <w:marBottom w:val="100"/>
              <w:divBdr>
                <w:top w:val="none" w:sz="0" w:space="0" w:color="auto"/>
                <w:left w:val="none" w:sz="0" w:space="0" w:color="auto"/>
                <w:bottom w:val="none" w:sz="0" w:space="0" w:color="auto"/>
                <w:right w:val="none" w:sz="0" w:space="0" w:color="auto"/>
              </w:divBdr>
              <w:divsChild>
                <w:div w:id="1390953367">
                  <w:marLeft w:val="0"/>
                  <w:marRight w:val="0"/>
                  <w:marTop w:val="0"/>
                  <w:marBottom w:val="0"/>
                  <w:divBdr>
                    <w:top w:val="none" w:sz="0" w:space="0" w:color="auto"/>
                    <w:left w:val="none" w:sz="0" w:space="0" w:color="auto"/>
                    <w:bottom w:val="none" w:sz="0" w:space="0" w:color="auto"/>
                    <w:right w:val="none" w:sz="0" w:space="0" w:color="auto"/>
                  </w:divBdr>
                  <w:divsChild>
                    <w:div w:id="185653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03829">
      <w:bodyDiv w:val="1"/>
      <w:marLeft w:val="0"/>
      <w:marRight w:val="0"/>
      <w:marTop w:val="0"/>
      <w:marBottom w:val="0"/>
      <w:divBdr>
        <w:top w:val="none" w:sz="0" w:space="0" w:color="auto"/>
        <w:left w:val="none" w:sz="0" w:space="0" w:color="auto"/>
        <w:bottom w:val="none" w:sz="0" w:space="0" w:color="auto"/>
        <w:right w:val="none" w:sz="0" w:space="0" w:color="auto"/>
      </w:divBdr>
    </w:div>
    <w:div w:id="316344719">
      <w:bodyDiv w:val="1"/>
      <w:marLeft w:val="0"/>
      <w:marRight w:val="0"/>
      <w:marTop w:val="0"/>
      <w:marBottom w:val="0"/>
      <w:divBdr>
        <w:top w:val="none" w:sz="0" w:space="0" w:color="auto"/>
        <w:left w:val="none" w:sz="0" w:space="0" w:color="auto"/>
        <w:bottom w:val="none" w:sz="0" w:space="0" w:color="auto"/>
        <w:right w:val="none" w:sz="0" w:space="0" w:color="auto"/>
      </w:divBdr>
    </w:div>
    <w:div w:id="338120865">
      <w:bodyDiv w:val="1"/>
      <w:marLeft w:val="0"/>
      <w:marRight w:val="0"/>
      <w:marTop w:val="0"/>
      <w:marBottom w:val="0"/>
      <w:divBdr>
        <w:top w:val="none" w:sz="0" w:space="0" w:color="auto"/>
        <w:left w:val="none" w:sz="0" w:space="0" w:color="auto"/>
        <w:bottom w:val="none" w:sz="0" w:space="0" w:color="auto"/>
        <w:right w:val="none" w:sz="0" w:space="0" w:color="auto"/>
      </w:divBdr>
    </w:div>
    <w:div w:id="339703562">
      <w:bodyDiv w:val="1"/>
      <w:marLeft w:val="0"/>
      <w:marRight w:val="0"/>
      <w:marTop w:val="0"/>
      <w:marBottom w:val="0"/>
      <w:divBdr>
        <w:top w:val="none" w:sz="0" w:space="0" w:color="auto"/>
        <w:left w:val="none" w:sz="0" w:space="0" w:color="auto"/>
        <w:bottom w:val="none" w:sz="0" w:space="0" w:color="auto"/>
        <w:right w:val="none" w:sz="0" w:space="0" w:color="auto"/>
      </w:divBdr>
    </w:div>
    <w:div w:id="382561493">
      <w:bodyDiv w:val="1"/>
      <w:marLeft w:val="0"/>
      <w:marRight w:val="0"/>
      <w:marTop w:val="0"/>
      <w:marBottom w:val="0"/>
      <w:divBdr>
        <w:top w:val="none" w:sz="0" w:space="0" w:color="auto"/>
        <w:left w:val="none" w:sz="0" w:space="0" w:color="auto"/>
        <w:bottom w:val="none" w:sz="0" w:space="0" w:color="auto"/>
        <w:right w:val="none" w:sz="0" w:space="0" w:color="auto"/>
      </w:divBdr>
    </w:div>
    <w:div w:id="394401741">
      <w:bodyDiv w:val="1"/>
      <w:marLeft w:val="0"/>
      <w:marRight w:val="0"/>
      <w:marTop w:val="0"/>
      <w:marBottom w:val="0"/>
      <w:divBdr>
        <w:top w:val="none" w:sz="0" w:space="0" w:color="auto"/>
        <w:left w:val="none" w:sz="0" w:space="0" w:color="auto"/>
        <w:bottom w:val="none" w:sz="0" w:space="0" w:color="auto"/>
        <w:right w:val="none" w:sz="0" w:space="0" w:color="auto"/>
      </w:divBdr>
    </w:div>
    <w:div w:id="403380190">
      <w:bodyDiv w:val="1"/>
      <w:marLeft w:val="0"/>
      <w:marRight w:val="0"/>
      <w:marTop w:val="0"/>
      <w:marBottom w:val="0"/>
      <w:divBdr>
        <w:top w:val="none" w:sz="0" w:space="0" w:color="auto"/>
        <w:left w:val="none" w:sz="0" w:space="0" w:color="auto"/>
        <w:bottom w:val="none" w:sz="0" w:space="0" w:color="auto"/>
        <w:right w:val="none" w:sz="0" w:space="0" w:color="auto"/>
      </w:divBdr>
    </w:div>
    <w:div w:id="420219516">
      <w:bodyDiv w:val="1"/>
      <w:marLeft w:val="0"/>
      <w:marRight w:val="0"/>
      <w:marTop w:val="0"/>
      <w:marBottom w:val="0"/>
      <w:divBdr>
        <w:top w:val="none" w:sz="0" w:space="0" w:color="auto"/>
        <w:left w:val="none" w:sz="0" w:space="0" w:color="auto"/>
        <w:bottom w:val="none" w:sz="0" w:space="0" w:color="auto"/>
        <w:right w:val="none" w:sz="0" w:space="0" w:color="auto"/>
      </w:divBdr>
    </w:div>
    <w:div w:id="433596396">
      <w:bodyDiv w:val="1"/>
      <w:marLeft w:val="0"/>
      <w:marRight w:val="0"/>
      <w:marTop w:val="0"/>
      <w:marBottom w:val="0"/>
      <w:divBdr>
        <w:top w:val="none" w:sz="0" w:space="0" w:color="auto"/>
        <w:left w:val="none" w:sz="0" w:space="0" w:color="auto"/>
        <w:bottom w:val="none" w:sz="0" w:space="0" w:color="auto"/>
        <w:right w:val="none" w:sz="0" w:space="0" w:color="auto"/>
      </w:divBdr>
    </w:div>
    <w:div w:id="433941906">
      <w:bodyDiv w:val="1"/>
      <w:marLeft w:val="0"/>
      <w:marRight w:val="0"/>
      <w:marTop w:val="0"/>
      <w:marBottom w:val="0"/>
      <w:divBdr>
        <w:top w:val="none" w:sz="0" w:space="0" w:color="auto"/>
        <w:left w:val="none" w:sz="0" w:space="0" w:color="auto"/>
        <w:bottom w:val="none" w:sz="0" w:space="0" w:color="auto"/>
        <w:right w:val="none" w:sz="0" w:space="0" w:color="auto"/>
      </w:divBdr>
    </w:div>
    <w:div w:id="446775986">
      <w:bodyDiv w:val="1"/>
      <w:marLeft w:val="0"/>
      <w:marRight w:val="0"/>
      <w:marTop w:val="0"/>
      <w:marBottom w:val="0"/>
      <w:divBdr>
        <w:top w:val="none" w:sz="0" w:space="0" w:color="auto"/>
        <w:left w:val="none" w:sz="0" w:space="0" w:color="auto"/>
        <w:bottom w:val="none" w:sz="0" w:space="0" w:color="auto"/>
        <w:right w:val="none" w:sz="0" w:space="0" w:color="auto"/>
      </w:divBdr>
    </w:div>
    <w:div w:id="452948358">
      <w:bodyDiv w:val="1"/>
      <w:marLeft w:val="0"/>
      <w:marRight w:val="0"/>
      <w:marTop w:val="0"/>
      <w:marBottom w:val="0"/>
      <w:divBdr>
        <w:top w:val="none" w:sz="0" w:space="0" w:color="auto"/>
        <w:left w:val="none" w:sz="0" w:space="0" w:color="auto"/>
        <w:bottom w:val="none" w:sz="0" w:space="0" w:color="auto"/>
        <w:right w:val="none" w:sz="0" w:space="0" w:color="auto"/>
      </w:divBdr>
    </w:div>
    <w:div w:id="461575224">
      <w:bodyDiv w:val="1"/>
      <w:marLeft w:val="0"/>
      <w:marRight w:val="0"/>
      <w:marTop w:val="0"/>
      <w:marBottom w:val="0"/>
      <w:divBdr>
        <w:top w:val="none" w:sz="0" w:space="0" w:color="auto"/>
        <w:left w:val="none" w:sz="0" w:space="0" w:color="auto"/>
        <w:bottom w:val="none" w:sz="0" w:space="0" w:color="auto"/>
        <w:right w:val="none" w:sz="0" w:space="0" w:color="auto"/>
      </w:divBdr>
    </w:div>
    <w:div w:id="466434021">
      <w:bodyDiv w:val="1"/>
      <w:marLeft w:val="0"/>
      <w:marRight w:val="0"/>
      <w:marTop w:val="0"/>
      <w:marBottom w:val="0"/>
      <w:divBdr>
        <w:top w:val="none" w:sz="0" w:space="0" w:color="auto"/>
        <w:left w:val="none" w:sz="0" w:space="0" w:color="auto"/>
        <w:bottom w:val="none" w:sz="0" w:space="0" w:color="auto"/>
        <w:right w:val="none" w:sz="0" w:space="0" w:color="auto"/>
      </w:divBdr>
    </w:div>
    <w:div w:id="468937697">
      <w:bodyDiv w:val="1"/>
      <w:marLeft w:val="0"/>
      <w:marRight w:val="0"/>
      <w:marTop w:val="0"/>
      <w:marBottom w:val="0"/>
      <w:divBdr>
        <w:top w:val="none" w:sz="0" w:space="0" w:color="auto"/>
        <w:left w:val="none" w:sz="0" w:space="0" w:color="auto"/>
        <w:bottom w:val="none" w:sz="0" w:space="0" w:color="auto"/>
        <w:right w:val="none" w:sz="0" w:space="0" w:color="auto"/>
      </w:divBdr>
    </w:div>
    <w:div w:id="499587350">
      <w:bodyDiv w:val="1"/>
      <w:marLeft w:val="0"/>
      <w:marRight w:val="0"/>
      <w:marTop w:val="0"/>
      <w:marBottom w:val="0"/>
      <w:divBdr>
        <w:top w:val="none" w:sz="0" w:space="0" w:color="auto"/>
        <w:left w:val="none" w:sz="0" w:space="0" w:color="auto"/>
        <w:bottom w:val="none" w:sz="0" w:space="0" w:color="auto"/>
        <w:right w:val="none" w:sz="0" w:space="0" w:color="auto"/>
      </w:divBdr>
    </w:div>
    <w:div w:id="530529911">
      <w:bodyDiv w:val="1"/>
      <w:marLeft w:val="0"/>
      <w:marRight w:val="0"/>
      <w:marTop w:val="0"/>
      <w:marBottom w:val="0"/>
      <w:divBdr>
        <w:top w:val="none" w:sz="0" w:space="0" w:color="auto"/>
        <w:left w:val="none" w:sz="0" w:space="0" w:color="auto"/>
        <w:bottom w:val="none" w:sz="0" w:space="0" w:color="auto"/>
        <w:right w:val="none" w:sz="0" w:space="0" w:color="auto"/>
      </w:divBdr>
    </w:div>
    <w:div w:id="540435582">
      <w:bodyDiv w:val="1"/>
      <w:marLeft w:val="0"/>
      <w:marRight w:val="0"/>
      <w:marTop w:val="0"/>
      <w:marBottom w:val="0"/>
      <w:divBdr>
        <w:top w:val="none" w:sz="0" w:space="0" w:color="auto"/>
        <w:left w:val="none" w:sz="0" w:space="0" w:color="auto"/>
        <w:bottom w:val="none" w:sz="0" w:space="0" w:color="auto"/>
        <w:right w:val="none" w:sz="0" w:space="0" w:color="auto"/>
      </w:divBdr>
      <w:divsChild>
        <w:div w:id="515852170">
          <w:marLeft w:val="0"/>
          <w:marRight w:val="0"/>
          <w:marTop w:val="0"/>
          <w:marBottom w:val="0"/>
          <w:divBdr>
            <w:top w:val="none" w:sz="0" w:space="0" w:color="auto"/>
            <w:left w:val="none" w:sz="0" w:space="0" w:color="auto"/>
            <w:bottom w:val="none" w:sz="0" w:space="0" w:color="auto"/>
            <w:right w:val="none" w:sz="0" w:space="0" w:color="auto"/>
          </w:divBdr>
        </w:div>
      </w:divsChild>
    </w:div>
    <w:div w:id="548810738">
      <w:bodyDiv w:val="1"/>
      <w:marLeft w:val="0"/>
      <w:marRight w:val="0"/>
      <w:marTop w:val="0"/>
      <w:marBottom w:val="0"/>
      <w:divBdr>
        <w:top w:val="none" w:sz="0" w:space="0" w:color="auto"/>
        <w:left w:val="none" w:sz="0" w:space="0" w:color="auto"/>
        <w:bottom w:val="none" w:sz="0" w:space="0" w:color="auto"/>
        <w:right w:val="none" w:sz="0" w:space="0" w:color="auto"/>
      </w:divBdr>
    </w:div>
    <w:div w:id="551770925">
      <w:bodyDiv w:val="1"/>
      <w:marLeft w:val="0"/>
      <w:marRight w:val="0"/>
      <w:marTop w:val="0"/>
      <w:marBottom w:val="0"/>
      <w:divBdr>
        <w:top w:val="none" w:sz="0" w:space="0" w:color="auto"/>
        <w:left w:val="none" w:sz="0" w:space="0" w:color="auto"/>
        <w:bottom w:val="none" w:sz="0" w:space="0" w:color="auto"/>
        <w:right w:val="none" w:sz="0" w:space="0" w:color="auto"/>
      </w:divBdr>
      <w:divsChild>
        <w:div w:id="429086163">
          <w:marLeft w:val="0"/>
          <w:marRight w:val="0"/>
          <w:marTop w:val="225"/>
          <w:marBottom w:val="225"/>
          <w:divBdr>
            <w:top w:val="none" w:sz="0" w:space="0" w:color="auto"/>
            <w:left w:val="none" w:sz="0" w:space="0" w:color="auto"/>
            <w:bottom w:val="none" w:sz="0" w:space="0" w:color="auto"/>
            <w:right w:val="none" w:sz="0" w:space="0" w:color="auto"/>
          </w:divBdr>
        </w:div>
      </w:divsChild>
    </w:div>
    <w:div w:id="559097556">
      <w:bodyDiv w:val="1"/>
      <w:marLeft w:val="0"/>
      <w:marRight w:val="0"/>
      <w:marTop w:val="0"/>
      <w:marBottom w:val="0"/>
      <w:divBdr>
        <w:top w:val="none" w:sz="0" w:space="0" w:color="auto"/>
        <w:left w:val="none" w:sz="0" w:space="0" w:color="auto"/>
        <w:bottom w:val="none" w:sz="0" w:space="0" w:color="auto"/>
        <w:right w:val="none" w:sz="0" w:space="0" w:color="auto"/>
      </w:divBdr>
    </w:div>
    <w:div w:id="596329250">
      <w:bodyDiv w:val="1"/>
      <w:marLeft w:val="0"/>
      <w:marRight w:val="0"/>
      <w:marTop w:val="0"/>
      <w:marBottom w:val="0"/>
      <w:divBdr>
        <w:top w:val="none" w:sz="0" w:space="0" w:color="auto"/>
        <w:left w:val="none" w:sz="0" w:space="0" w:color="auto"/>
        <w:bottom w:val="none" w:sz="0" w:space="0" w:color="auto"/>
        <w:right w:val="none" w:sz="0" w:space="0" w:color="auto"/>
      </w:divBdr>
    </w:div>
    <w:div w:id="607470968">
      <w:bodyDiv w:val="1"/>
      <w:marLeft w:val="0"/>
      <w:marRight w:val="0"/>
      <w:marTop w:val="0"/>
      <w:marBottom w:val="0"/>
      <w:divBdr>
        <w:top w:val="none" w:sz="0" w:space="0" w:color="auto"/>
        <w:left w:val="none" w:sz="0" w:space="0" w:color="auto"/>
        <w:bottom w:val="none" w:sz="0" w:space="0" w:color="auto"/>
        <w:right w:val="none" w:sz="0" w:space="0" w:color="auto"/>
      </w:divBdr>
    </w:div>
    <w:div w:id="644161908">
      <w:bodyDiv w:val="1"/>
      <w:marLeft w:val="0"/>
      <w:marRight w:val="0"/>
      <w:marTop w:val="0"/>
      <w:marBottom w:val="0"/>
      <w:divBdr>
        <w:top w:val="none" w:sz="0" w:space="0" w:color="auto"/>
        <w:left w:val="none" w:sz="0" w:space="0" w:color="auto"/>
        <w:bottom w:val="none" w:sz="0" w:space="0" w:color="auto"/>
        <w:right w:val="none" w:sz="0" w:space="0" w:color="auto"/>
      </w:divBdr>
    </w:div>
    <w:div w:id="653491065">
      <w:bodyDiv w:val="1"/>
      <w:marLeft w:val="0"/>
      <w:marRight w:val="0"/>
      <w:marTop w:val="0"/>
      <w:marBottom w:val="0"/>
      <w:divBdr>
        <w:top w:val="none" w:sz="0" w:space="0" w:color="auto"/>
        <w:left w:val="none" w:sz="0" w:space="0" w:color="auto"/>
        <w:bottom w:val="none" w:sz="0" w:space="0" w:color="auto"/>
        <w:right w:val="none" w:sz="0" w:space="0" w:color="auto"/>
      </w:divBdr>
    </w:div>
    <w:div w:id="659816616">
      <w:bodyDiv w:val="1"/>
      <w:marLeft w:val="0"/>
      <w:marRight w:val="0"/>
      <w:marTop w:val="0"/>
      <w:marBottom w:val="0"/>
      <w:divBdr>
        <w:top w:val="none" w:sz="0" w:space="0" w:color="auto"/>
        <w:left w:val="none" w:sz="0" w:space="0" w:color="auto"/>
        <w:bottom w:val="none" w:sz="0" w:space="0" w:color="auto"/>
        <w:right w:val="none" w:sz="0" w:space="0" w:color="auto"/>
      </w:divBdr>
    </w:div>
    <w:div w:id="716976161">
      <w:bodyDiv w:val="1"/>
      <w:marLeft w:val="0"/>
      <w:marRight w:val="0"/>
      <w:marTop w:val="0"/>
      <w:marBottom w:val="0"/>
      <w:divBdr>
        <w:top w:val="none" w:sz="0" w:space="0" w:color="auto"/>
        <w:left w:val="none" w:sz="0" w:space="0" w:color="auto"/>
        <w:bottom w:val="none" w:sz="0" w:space="0" w:color="auto"/>
        <w:right w:val="none" w:sz="0" w:space="0" w:color="auto"/>
      </w:divBdr>
    </w:div>
    <w:div w:id="717432799">
      <w:bodyDiv w:val="1"/>
      <w:marLeft w:val="0"/>
      <w:marRight w:val="0"/>
      <w:marTop w:val="0"/>
      <w:marBottom w:val="0"/>
      <w:divBdr>
        <w:top w:val="none" w:sz="0" w:space="0" w:color="auto"/>
        <w:left w:val="none" w:sz="0" w:space="0" w:color="auto"/>
        <w:bottom w:val="none" w:sz="0" w:space="0" w:color="auto"/>
        <w:right w:val="none" w:sz="0" w:space="0" w:color="auto"/>
      </w:divBdr>
    </w:div>
    <w:div w:id="734746828">
      <w:bodyDiv w:val="1"/>
      <w:marLeft w:val="0"/>
      <w:marRight w:val="0"/>
      <w:marTop w:val="0"/>
      <w:marBottom w:val="0"/>
      <w:divBdr>
        <w:top w:val="none" w:sz="0" w:space="0" w:color="auto"/>
        <w:left w:val="none" w:sz="0" w:space="0" w:color="auto"/>
        <w:bottom w:val="none" w:sz="0" w:space="0" w:color="auto"/>
        <w:right w:val="none" w:sz="0" w:space="0" w:color="auto"/>
      </w:divBdr>
    </w:div>
    <w:div w:id="750198012">
      <w:bodyDiv w:val="1"/>
      <w:marLeft w:val="0"/>
      <w:marRight w:val="0"/>
      <w:marTop w:val="0"/>
      <w:marBottom w:val="0"/>
      <w:divBdr>
        <w:top w:val="none" w:sz="0" w:space="0" w:color="auto"/>
        <w:left w:val="none" w:sz="0" w:space="0" w:color="auto"/>
        <w:bottom w:val="none" w:sz="0" w:space="0" w:color="auto"/>
        <w:right w:val="none" w:sz="0" w:space="0" w:color="auto"/>
      </w:divBdr>
    </w:div>
    <w:div w:id="762189546">
      <w:bodyDiv w:val="1"/>
      <w:marLeft w:val="0"/>
      <w:marRight w:val="0"/>
      <w:marTop w:val="0"/>
      <w:marBottom w:val="0"/>
      <w:divBdr>
        <w:top w:val="none" w:sz="0" w:space="0" w:color="auto"/>
        <w:left w:val="none" w:sz="0" w:space="0" w:color="auto"/>
        <w:bottom w:val="none" w:sz="0" w:space="0" w:color="auto"/>
        <w:right w:val="none" w:sz="0" w:space="0" w:color="auto"/>
      </w:divBdr>
    </w:div>
    <w:div w:id="773401760">
      <w:bodyDiv w:val="1"/>
      <w:marLeft w:val="0"/>
      <w:marRight w:val="0"/>
      <w:marTop w:val="0"/>
      <w:marBottom w:val="0"/>
      <w:divBdr>
        <w:top w:val="none" w:sz="0" w:space="0" w:color="auto"/>
        <w:left w:val="none" w:sz="0" w:space="0" w:color="auto"/>
        <w:bottom w:val="none" w:sz="0" w:space="0" w:color="auto"/>
        <w:right w:val="none" w:sz="0" w:space="0" w:color="auto"/>
      </w:divBdr>
    </w:div>
    <w:div w:id="779908891">
      <w:bodyDiv w:val="1"/>
      <w:marLeft w:val="0"/>
      <w:marRight w:val="0"/>
      <w:marTop w:val="0"/>
      <w:marBottom w:val="0"/>
      <w:divBdr>
        <w:top w:val="none" w:sz="0" w:space="0" w:color="auto"/>
        <w:left w:val="none" w:sz="0" w:space="0" w:color="auto"/>
        <w:bottom w:val="none" w:sz="0" w:space="0" w:color="auto"/>
        <w:right w:val="none" w:sz="0" w:space="0" w:color="auto"/>
      </w:divBdr>
    </w:div>
    <w:div w:id="783964243">
      <w:bodyDiv w:val="1"/>
      <w:marLeft w:val="0"/>
      <w:marRight w:val="0"/>
      <w:marTop w:val="0"/>
      <w:marBottom w:val="0"/>
      <w:divBdr>
        <w:top w:val="none" w:sz="0" w:space="0" w:color="auto"/>
        <w:left w:val="none" w:sz="0" w:space="0" w:color="auto"/>
        <w:bottom w:val="none" w:sz="0" w:space="0" w:color="auto"/>
        <w:right w:val="none" w:sz="0" w:space="0" w:color="auto"/>
      </w:divBdr>
    </w:div>
    <w:div w:id="796222861">
      <w:bodyDiv w:val="1"/>
      <w:marLeft w:val="0"/>
      <w:marRight w:val="0"/>
      <w:marTop w:val="0"/>
      <w:marBottom w:val="0"/>
      <w:divBdr>
        <w:top w:val="none" w:sz="0" w:space="0" w:color="auto"/>
        <w:left w:val="none" w:sz="0" w:space="0" w:color="auto"/>
        <w:bottom w:val="none" w:sz="0" w:space="0" w:color="auto"/>
        <w:right w:val="none" w:sz="0" w:space="0" w:color="auto"/>
      </w:divBdr>
      <w:divsChild>
        <w:div w:id="718864639">
          <w:marLeft w:val="0"/>
          <w:marRight w:val="0"/>
          <w:marTop w:val="0"/>
          <w:marBottom w:val="0"/>
          <w:divBdr>
            <w:top w:val="none" w:sz="0" w:space="0" w:color="auto"/>
            <w:left w:val="none" w:sz="0" w:space="0" w:color="auto"/>
            <w:bottom w:val="none" w:sz="0" w:space="0" w:color="auto"/>
            <w:right w:val="none" w:sz="0" w:space="0" w:color="auto"/>
          </w:divBdr>
          <w:divsChild>
            <w:div w:id="391464769">
              <w:marLeft w:val="0"/>
              <w:marRight w:val="0"/>
              <w:marTop w:val="100"/>
              <w:marBottom w:val="100"/>
              <w:divBdr>
                <w:top w:val="none" w:sz="0" w:space="0" w:color="auto"/>
                <w:left w:val="none" w:sz="0" w:space="0" w:color="auto"/>
                <w:bottom w:val="none" w:sz="0" w:space="0" w:color="auto"/>
                <w:right w:val="none" w:sz="0" w:space="0" w:color="auto"/>
              </w:divBdr>
              <w:divsChild>
                <w:div w:id="1430588724">
                  <w:marLeft w:val="0"/>
                  <w:marRight w:val="0"/>
                  <w:marTop w:val="0"/>
                  <w:marBottom w:val="0"/>
                  <w:divBdr>
                    <w:top w:val="none" w:sz="0" w:space="0" w:color="auto"/>
                    <w:left w:val="none" w:sz="0" w:space="0" w:color="auto"/>
                    <w:bottom w:val="none" w:sz="0" w:space="0" w:color="auto"/>
                    <w:right w:val="none" w:sz="0" w:space="0" w:color="auto"/>
                  </w:divBdr>
                  <w:divsChild>
                    <w:div w:id="143486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555942">
      <w:bodyDiv w:val="1"/>
      <w:marLeft w:val="0"/>
      <w:marRight w:val="0"/>
      <w:marTop w:val="0"/>
      <w:marBottom w:val="0"/>
      <w:divBdr>
        <w:top w:val="none" w:sz="0" w:space="0" w:color="auto"/>
        <w:left w:val="none" w:sz="0" w:space="0" w:color="auto"/>
        <w:bottom w:val="none" w:sz="0" w:space="0" w:color="auto"/>
        <w:right w:val="none" w:sz="0" w:space="0" w:color="auto"/>
      </w:divBdr>
    </w:div>
    <w:div w:id="826091111">
      <w:bodyDiv w:val="1"/>
      <w:marLeft w:val="0"/>
      <w:marRight w:val="0"/>
      <w:marTop w:val="0"/>
      <w:marBottom w:val="0"/>
      <w:divBdr>
        <w:top w:val="none" w:sz="0" w:space="0" w:color="auto"/>
        <w:left w:val="none" w:sz="0" w:space="0" w:color="auto"/>
        <w:bottom w:val="none" w:sz="0" w:space="0" w:color="auto"/>
        <w:right w:val="none" w:sz="0" w:space="0" w:color="auto"/>
      </w:divBdr>
    </w:div>
    <w:div w:id="918446309">
      <w:bodyDiv w:val="1"/>
      <w:marLeft w:val="0"/>
      <w:marRight w:val="0"/>
      <w:marTop w:val="0"/>
      <w:marBottom w:val="0"/>
      <w:divBdr>
        <w:top w:val="none" w:sz="0" w:space="0" w:color="auto"/>
        <w:left w:val="none" w:sz="0" w:space="0" w:color="auto"/>
        <w:bottom w:val="none" w:sz="0" w:space="0" w:color="auto"/>
        <w:right w:val="none" w:sz="0" w:space="0" w:color="auto"/>
      </w:divBdr>
    </w:div>
    <w:div w:id="932474766">
      <w:bodyDiv w:val="1"/>
      <w:marLeft w:val="0"/>
      <w:marRight w:val="0"/>
      <w:marTop w:val="0"/>
      <w:marBottom w:val="0"/>
      <w:divBdr>
        <w:top w:val="none" w:sz="0" w:space="0" w:color="auto"/>
        <w:left w:val="none" w:sz="0" w:space="0" w:color="auto"/>
        <w:bottom w:val="none" w:sz="0" w:space="0" w:color="auto"/>
        <w:right w:val="none" w:sz="0" w:space="0" w:color="auto"/>
      </w:divBdr>
    </w:div>
    <w:div w:id="941693438">
      <w:bodyDiv w:val="1"/>
      <w:marLeft w:val="0"/>
      <w:marRight w:val="0"/>
      <w:marTop w:val="0"/>
      <w:marBottom w:val="0"/>
      <w:divBdr>
        <w:top w:val="none" w:sz="0" w:space="0" w:color="auto"/>
        <w:left w:val="none" w:sz="0" w:space="0" w:color="auto"/>
        <w:bottom w:val="none" w:sz="0" w:space="0" w:color="auto"/>
        <w:right w:val="none" w:sz="0" w:space="0" w:color="auto"/>
      </w:divBdr>
    </w:div>
    <w:div w:id="944070821">
      <w:bodyDiv w:val="1"/>
      <w:marLeft w:val="0"/>
      <w:marRight w:val="0"/>
      <w:marTop w:val="0"/>
      <w:marBottom w:val="0"/>
      <w:divBdr>
        <w:top w:val="none" w:sz="0" w:space="0" w:color="auto"/>
        <w:left w:val="none" w:sz="0" w:space="0" w:color="auto"/>
        <w:bottom w:val="none" w:sz="0" w:space="0" w:color="auto"/>
        <w:right w:val="none" w:sz="0" w:space="0" w:color="auto"/>
      </w:divBdr>
    </w:div>
    <w:div w:id="947202525">
      <w:bodyDiv w:val="1"/>
      <w:marLeft w:val="0"/>
      <w:marRight w:val="0"/>
      <w:marTop w:val="0"/>
      <w:marBottom w:val="0"/>
      <w:divBdr>
        <w:top w:val="none" w:sz="0" w:space="0" w:color="auto"/>
        <w:left w:val="none" w:sz="0" w:space="0" w:color="auto"/>
        <w:bottom w:val="none" w:sz="0" w:space="0" w:color="auto"/>
        <w:right w:val="none" w:sz="0" w:space="0" w:color="auto"/>
      </w:divBdr>
    </w:div>
    <w:div w:id="948199214">
      <w:bodyDiv w:val="1"/>
      <w:marLeft w:val="0"/>
      <w:marRight w:val="0"/>
      <w:marTop w:val="0"/>
      <w:marBottom w:val="0"/>
      <w:divBdr>
        <w:top w:val="none" w:sz="0" w:space="0" w:color="auto"/>
        <w:left w:val="none" w:sz="0" w:space="0" w:color="auto"/>
        <w:bottom w:val="none" w:sz="0" w:space="0" w:color="auto"/>
        <w:right w:val="none" w:sz="0" w:space="0" w:color="auto"/>
      </w:divBdr>
    </w:div>
    <w:div w:id="955252897">
      <w:bodyDiv w:val="1"/>
      <w:marLeft w:val="0"/>
      <w:marRight w:val="0"/>
      <w:marTop w:val="0"/>
      <w:marBottom w:val="0"/>
      <w:divBdr>
        <w:top w:val="none" w:sz="0" w:space="0" w:color="auto"/>
        <w:left w:val="none" w:sz="0" w:space="0" w:color="auto"/>
        <w:bottom w:val="none" w:sz="0" w:space="0" w:color="auto"/>
        <w:right w:val="none" w:sz="0" w:space="0" w:color="auto"/>
      </w:divBdr>
    </w:div>
    <w:div w:id="958336685">
      <w:bodyDiv w:val="1"/>
      <w:marLeft w:val="0"/>
      <w:marRight w:val="0"/>
      <w:marTop w:val="0"/>
      <w:marBottom w:val="0"/>
      <w:divBdr>
        <w:top w:val="none" w:sz="0" w:space="0" w:color="auto"/>
        <w:left w:val="none" w:sz="0" w:space="0" w:color="auto"/>
        <w:bottom w:val="none" w:sz="0" w:space="0" w:color="auto"/>
        <w:right w:val="none" w:sz="0" w:space="0" w:color="auto"/>
      </w:divBdr>
    </w:div>
    <w:div w:id="980042842">
      <w:bodyDiv w:val="1"/>
      <w:marLeft w:val="0"/>
      <w:marRight w:val="0"/>
      <w:marTop w:val="0"/>
      <w:marBottom w:val="0"/>
      <w:divBdr>
        <w:top w:val="none" w:sz="0" w:space="0" w:color="auto"/>
        <w:left w:val="none" w:sz="0" w:space="0" w:color="auto"/>
        <w:bottom w:val="none" w:sz="0" w:space="0" w:color="auto"/>
        <w:right w:val="none" w:sz="0" w:space="0" w:color="auto"/>
      </w:divBdr>
    </w:div>
    <w:div w:id="995038372">
      <w:bodyDiv w:val="1"/>
      <w:marLeft w:val="0"/>
      <w:marRight w:val="0"/>
      <w:marTop w:val="0"/>
      <w:marBottom w:val="0"/>
      <w:divBdr>
        <w:top w:val="none" w:sz="0" w:space="0" w:color="auto"/>
        <w:left w:val="none" w:sz="0" w:space="0" w:color="auto"/>
        <w:bottom w:val="none" w:sz="0" w:space="0" w:color="auto"/>
        <w:right w:val="none" w:sz="0" w:space="0" w:color="auto"/>
      </w:divBdr>
    </w:div>
    <w:div w:id="1003243355">
      <w:bodyDiv w:val="1"/>
      <w:marLeft w:val="0"/>
      <w:marRight w:val="0"/>
      <w:marTop w:val="0"/>
      <w:marBottom w:val="0"/>
      <w:divBdr>
        <w:top w:val="none" w:sz="0" w:space="0" w:color="auto"/>
        <w:left w:val="none" w:sz="0" w:space="0" w:color="auto"/>
        <w:bottom w:val="none" w:sz="0" w:space="0" w:color="auto"/>
        <w:right w:val="none" w:sz="0" w:space="0" w:color="auto"/>
      </w:divBdr>
    </w:div>
    <w:div w:id="1037777800">
      <w:bodyDiv w:val="1"/>
      <w:marLeft w:val="0"/>
      <w:marRight w:val="0"/>
      <w:marTop w:val="0"/>
      <w:marBottom w:val="0"/>
      <w:divBdr>
        <w:top w:val="none" w:sz="0" w:space="0" w:color="auto"/>
        <w:left w:val="none" w:sz="0" w:space="0" w:color="auto"/>
        <w:bottom w:val="none" w:sz="0" w:space="0" w:color="auto"/>
        <w:right w:val="none" w:sz="0" w:space="0" w:color="auto"/>
      </w:divBdr>
      <w:divsChild>
        <w:div w:id="809057253">
          <w:marLeft w:val="0"/>
          <w:marRight w:val="0"/>
          <w:marTop w:val="0"/>
          <w:marBottom w:val="0"/>
          <w:divBdr>
            <w:top w:val="none" w:sz="0" w:space="0" w:color="auto"/>
            <w:left w:val="none" w:sz="0" w:space="0" w:color="auto"/>
            <w:bottom w:val="none" w:sz="0" w:space="0" w:color="auto"/>
            <w:right w:val="none" w:sz="0" w:space="0" w:color="auto"/>
          </w:divBdr>
          <w:divsChild>
            <w:div w:id="503711258">
              <w:marLeft w:val="960"/>
              <w:marRight w:val="960"/>
              <w:marTop w:val="0"/>
              <w:marBottom w:val="0"/>
              <w:divBdr>
                <w:top w:val="none" w:sz="0" w:space="0" w:color="auto"/>
                <w:left w:val="none" w:sz="0" w:space="0" w:color="auto"/>
                <w:bottom w:val="none" w:sz="0" w:space="0" w:color="auto"/>
                <w:right w:val="none" w:sz="0" w:space="0" w:color="auto"/>
              </w:divBdr>
            </w:div>
          </w:divsChild>
        </w:div>
        <w:div w:id="721052464">
          <w:marLeft w:val="0"/>
          <w:marRight w:val="0"/>
          <w:marTop w:val="0"/>
          <w:marBottom w:val="0"/>
          <w:divBdr>
            <w:top w:val="none" w:sz="0" w:space="0" w:color="auto"/>
            <w:left w:val="none" w:sz="0" w:space="0" w:color="auto"/>
            <w:bottom w:val="none" w:sz="0" w:space="0" w:color="auto"/>
            <w:right w:val="none" w:sz="0" w:space="0" w:color="auto"/>
          </w:divBdr>
          <w:divsChild>
            <w:div w:id="1143347953">
              <w:marLeft w:val="0"/>
              <w:marRight w:val="0"/>
              <w:marTop w:val="0"/>
              <w:marBottom w:val="0"/>
              <w:divBdr>
                <w:top w:val="none" w:sz="0" w:space="0" w:color="auto"/>
                <w:left w:val="none" w:sz="0" w:space="0" w:color="auto"/>
                <w:bottom w:val="none" w:sz="0" w:space="0" w:color="auto"/>
                <w:right w:val="none" w:sz="0" w:space="0" w:color="auto"/>
              </w:divBdr>
              <w:divsChild>
                <w:div w:id="1772509155">
                  <w:marLeft w:val="960"/>
                  <w:marRight w:val="960"/>
                  <w:marTop w:val="0"/>
                  <w:marBottom w:val="0"/>
                  <w:divBdr>
                    <w:top w:val="none" w:sz="0" w:space="0" w:color="auto"/>
                    <w:left w:val="none" w:sz="0" w:space="0" w:color="auto"/>
                    <w:bottom w:val="none" w:sz="0" w:space="0" w:color="auto"/>
                    <w:right w:val="none" w:sz="0" w:space="0" w:color="auto"/>
                  </w:divBdr>
                  <w:divsChild>
                    <w:div w:id="522013691">
                      <w:marLeft w:val="0"/>
                      <w:marRight w:val="0"/>
                      <w:marTop w:val="0"/>
                      <w:marBottom w:val="0"/>
                      <w:divBdr>
                        <w:top w:val="none" w:sz="0" w:space="0" w:color="auto"/>
                        <w:left w:val="none" w:sz="0" w:space="0" w:color="auto"/>
                        <w:bottom w:val="none" w:sz="0" w:space="0" w:color="auto"/>
                        <w:right w:val="none" w:sz="0" w:space="0" w:color="auto"/>
                      </w:divBdr>
                      <w:divsChild>
                        <w:div w:id="712459583">
                          <w:marLeft w:val="0"/>
                          <w:marRight w:val="0"/>
                          <w:marTop w:val="0"/>
                          <w:marBottom w:val="0"/>
                          <w:divBdr>
                            <w:top w:val="none" w:sz="0" w:space="0" w:color="auto"/>
                            <w:left w:val="none" w:sz="0" w:space="0" w:color="auto"/>
                            <w:bottom w:val="none" w:sz="0" w:space="0" w:color="auto"/>
                            <w:right w:val="none" w:sz="0" w:space="0" w:color="auto"/>
                          </w:divBdr>
                          <w:divsChild>
                            <w:div w:id="79763322">
                              <w:marLeft w:val="0"/>
                              <w:marRight w:val="0"/>
                              <w:marTop w:val="100"/>
                              <w:marBottom w:val="100"/>
                              <w:divBdr>
                                <w:top w:val="none" w:sz="0" w:space="0" w:color="auto"/>
                                <w:left w:val="none" w:sz="0" w:space="0" w:color="auto"/>
                                <w:bottom w:val="none" w:sz="0" w:space="0" w:color="auto"/>
                                <w:right w:val="none" w:sz="0" w:space="0" w:color="auto"/>
                              </w:divBdr>
                              <w:divsChild>
                                <w:div w:id="609701150">
                                  <w:marLeft w:val="0"/>
                                  <w:marRight w:val="0"/>
                                  <w:marTop w:val="0"/>
                                  <w:marBottom w:val="0"/>
                                  <w:divBdr>
                                    <w:top w:val="none" w:sz="0" w:space="0" w:color="auto"/>
                                    <w:left w:val="none" w:sz="0" w:space="0" w:color="auto"/>
                                    <w:bottom w:val="none" w:sz="0" w:space="0" w:color="auto"/>
                                    <w:right w:val="none" w:sz="0" w:space="0" w:color="auto"/>
                                  </w:divBdr>
                                  <w:divsChild>
                                    <w:div w:id="129402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755154">
      <w:bodyDiv w:val="1"/>
      <w:marLeft w:val="0"/>
      <w:marRight w:val="0"/>
      <w:marTop w:val="0"/>
      <w:marBottom w:val="0"/>
      <w:divBdr>
        <w:top w:val="none" w:sz="0" w:space="0" w:color="auto"/>
        <w:left w:val="none" w:sz="0" w:space="0" w:color="auto"/>
        <w:bottom w:val="none" w:sz="0" w:space="0" w:color="auto"/>
        <w:right w:val="none" w:sz="0" w:space="0" w:color="auto"/>
      </w:divBdr>
    </w:div>
    <w:div w:id="1046295240">
      <w:bodyDiv w:val="1"/>
      <w:marLeft w:val="0"/>
      <w:marRight w:val="0"/>
      <w:marTop w:val="0"/>
      <w:marBottom w:val="0"/>
      <w:divBdr>
        <w:top w:val="none" w:sz="0" w:space="0" w:color="auto"/>
        <w:left w:val="none" w:sz="0" w:space="0" w:color="auto"/>
        <w:bottom w:val="none" w:sz="0" w:space="0" w:color="auto"/>
        <w:right w:val="none" w:sz="0" w:space="0" w:color="auto"/>
      </w:divBdr>
    </w:div>
    <w:div w:id="1062604850">
      <w:bodyDiv w:val="1"/>
      <w:marLeft w:val="0"/>
      <w:marRight w:val="0"/>
      <w:marTop w:val="0"/>
      <w:marBottom w:val="0"/>
      <w:divBdr>
        <w:top w:val="none" w:sz="0" w:space="0" w:color="auto"/>
        <w:left w:val="none" w:sz="0" w:space="0" w:color="auto"/>
        <w:bottom w:val="none" w:sz="0" w:space="0" w:color="auto"/>
        <w:right w:val="none" w:sz="0" w:space="0" w:color="auto"/>
      </w:divBdr>
    </w:div>
    <w:div w:id="1064524388">
      <w:bodyDiv w:val="1"/>
      <w:marLeft w:val="0"/>
      <w:marRight w:val="0"/>
      <w:marTop w:val="0"/>
      <w:marBottom w:val="0"/>
      <w:divBdr>
        <w:top w:val="none" w:sz="0" w:space="0" w:color="auto"/>
        <w:left w:val="none" w:sz="0" w:space="0" w:color="auto"/>
        <w:bottom w:val="none" w:sz="0" w:space="0" w:color="auto"/>
        <w:right w:val="none" w:sz="0" w:space="0" w:color="auto"/>
      </w:divBdr>
      <w:divsChild>
        <w:div w:id="1092626811">
          <w:marLeft w:val="0"/>
          <w:marRight w:val="0"/>
          <w:marTop w:val="0"/>
          <w:marBottom w:val="0"/>
          <w:divBdr>
            <w:top w:val="none" w:sz="0" w:space="0" w:color="auto"/>
            <w:left w:val="none" w:sz="0" w:space="0" w:color="auto"/>
            <w:bottom w:val="none" w:sz="0" w:space="0" w:color="auto"/>
            <w:right w:val="none" w:sz="0" w:space="0" w:color="auto"/>
          </w:divBdr>
        </w:div>
        <w:div w:id="1522863914">
          <w:marLeft w:val="0"/>
          <w:marRight w:val="0"/>
          <w:marTop w:val="0"/>
          <w:marBottom w:val="0"/>
          <w:divBdr>
            <w:top w:val="none" w:sz="0" w:space="0" w:color="auto"/>
            <w:left w:val="none" w:sz="0" w:space="0" w:color="auto"/>
            <w:bottom w:val="none" w:sz="0" w:space="0" w:color="auto"/>
            <w:right w:val="none" w:sz="0" w:space="0" w:color="auto"/>
          </w:divBdr>
        </w:div>
      </w:divsChild>
    </w:div>
    <w:div w:id="1080055344">
      <w:bodyDiv w:val="1"/>
      <w:marLeft w:val="0"/>
      <w:marRight w:val="0"/>
      <w:marTop w:val="0"/>
      <w:marBottom w:val="0"/>
      <w:divBdr>
        <w:top w:val="none" w:sz="0" w:space="0" w:color="auto"/>
        <w:left w:val="none" w:sz="0" w:space="0" w:color="auto"/>
        <w:bottom w:val="none" w:sz="0" w:space="0" w:color="auto"/>
        <w:right w:val="none" w:sz="0" w:space="0" w:color="auto"/>
      </w:divBdr>
      <w:divsChild>
        <w:div w:id="1299532653">
          <w:marLeft w:val="0"/>
          <w:marRight w:val="0"/>
          <w:marTop w:val="0"/>
          <w:marBottom w:val="0"/>
          <w:divBdr>
            <w:top w:val="none" w:sz="0" w:space="0" w:color="auto"/>
            <w:left w:val="none" w:sz="0" w:space="0" w:color="auto"/>
            <w:bottom w:val="none" w:sz="0" w:space="0" w:color="auto"/>
            <w:right w:val="none" w:sz="0" w:space="0" w:color="auto"/>
          </w:divBdr>
          <w:divsChild>
            <w:div w:id="960764942">
              <w:marLeft w:val="0"/>
              <w:marRight w:val="0"/>
              <w:marTop w:val="0"/>
              <w:marBottom w:val="0"/>
              <w:divBdr>
                <w:top w:val="none" w:sz="0" w:space="0" w:color="auto"/>
                <w:left w:val="none" w:sz="0" w:space="0" w:color="auto"/>
                <w:bottom w:val="none" w:sz="0" w:space="0" w:color="auto"/>
                <w:right w:val="none" w:sz="0" w:space="0" w:color="auto"/>
              </w:divBdr>
            </w:div>
          </w:divsChild>
        </w:div>
        <w:div w:id="916668298">
          <w:marLeft w:val="0"/>
          <w:marRight w:val="0"/>
          <w:marTop w:val="100"/>
          <w:marBottom w:val="0"/>
          <w:divBdr>
            <w:top w:val="none" w:sz="0" w:space="0" w:color="auto"/>
            <w:left w:val="none" w:sz="0" w:space="0" w:color="auto"/>
            <w:bottom w:val="none" w:sz="0" w:space="0" w:color="auto"/>
            <w:right w:val="none" w:sz="0" w:space="0" w:color="auto"/>
          </w:divBdr>
          <w:divsChild>
            <w:div w:id="888301889">
              <w:marLeft w:val="0"/>
              <w:marRight w:val="0"/>
              <w:marTop w:val="0"/>
              <w:marBottom w:val="0"/>
              <w:divBdr>
                <w:top w:val="none" w:sz="0" w:space="0" w:color="auto"/>
                <w:left w:val="none" w:sz="0" w:space="0" w:color="auto"/>
                <w:bottom w:val="none" w:sz="0" w:space="0" w:color="auto"/>
                <w:right w:val="none" w:sz="0" w:space="0" w:color="auto"/>
              </w:divBdr>
              <w:divsChild>
                <w:div w:id="1589921034">
                  <w:marLeft w:val="0"/>
                  <w:marRight w:val="0"/>
                  <w:marTop w:val="0"/>
                  <w:marBottom w:val="0"/>
                  <w:divBdr>
                    <w:top w:val="none" w:sz="0" w:space="0" w:color="auto"/>
                    <w:left w:val="none" w:sz="0" w:space="0" w:color="auto"/>
                    <w:bottom w:val="none" w:sz="0" w:space="0" w:color="auto"/>
                    <w:right w:val="none" w:sz="0" w:space="0" w:color="auto"/>
                  </w:divBdr>
                  <w:divsChild>
                    <w:div w:id="765688619">
                      <w:marLeft w:val="0"/>
                      <w:marRight w:val="0"/>
                      <w:marTop w:val="0"/>
                      <w:marBottom w:val="0"/>
                      <w:divBdr>
                        <w:top w:val="none" w:sz="0" w:space="0" w:color="auto"/>
                        <w:left w:val="none" w:sz="0" w:space="0" w:color="auto"/>
                        <w:bottom w:val="none" w:sz="0" w:space="0" w:color="auto"/>
                        <w:right w:val="none" w:sz="0" w:space="0" w:color="auto"/>
                      </w:divBdr>
                      <w:divsChild>
                        <w:div w:id="11782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596876">
              <w:marLeft w:val="0"/>
              <w:marRight w:val="0"/>
              <w:marTop w:val="60"/>
              <w:marBottom w:val="0"/>
              <w:divBdr>
                <w:top w:val="none" w:sz="0" w:space="0" w:color="auto"/>
                <w:left w:val="none" w:sz="0" w:space="0" w:color="auto"/>
                <w:bottom w:val="none" w:sz="0" w:space="0" w:color="auto"/>
                <w:right w:val="none" w:sz="0" w:space="0" w:color="auto"/>
              </w:divBdr>
            </w:div>
          </w:divsChild>
        </w:div>
        <w:div w:id="83958477">
          <w:marLeft w:val="0"/>
          <w:marRight w:val="0"/>
          <w:marTop w:val="0"/>
          <w:marBottom w:val="0"/>
          <w:divBdr>
            <w:top w:val="none" w:sz="0" w:space="0" w:color="auto"/>
            <w:left w:val="none" w:sz="0" w:space="0" w:color="auto"/>
            <w:bottom w:val="none" w:sz="0" w:space="0" w:color="auto"/>
            <w:right w:val="none" w:sz="0" w:space="0" w:color="auto"/>
          </w:divBdr>
          <w:divsChild>
            <w:div w:id="1226604523">
              <w:marLeft w:val="0"/>
              <w:marRight w:val="0"/>
              <w:marTop w:val="0"/>
              <w:marBottom w:val="0"/>
              <w:divBdr>
                <w:top w:val="none" w:sz="0" w:space="0" w:color="auto"/>
                <w:left w:val="none" w:sz="0" w:space="0" w:color="auto"/>
                <w:bottom w:val="none" w:sz="0" w:space="0" w:color="auto"/>
                <w:right w:val="none" w:sz="0" w:space="0" w:color="auto"/>
              </w:divBdr>
              <w:divsChild>
                <w:div w:id="73678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471086">
      <w:bodyDiv w:val="1"/>
      <w:marLeft w:val="0"/>
      <w:marRight w:val="0"/>
      <w:marTop w:val="0"/>
      <w:marBottom w:val="0"/>
      <w:divBdr>
        <w:top w:val="none" w:sz="0" w:space="0" w:color="auto"/>
        <w:left w:val="none" w:sz="0" w:space="0" w:color="auto"/>
        <w:bottom w:val="none" w:sz="0" w:space="0" w:color="auto"/>
        <w:right w:val="none" w:sz="0" w:space="0" w:color="auto"/>
      </w:divBdr>
    </w:div>
    <w:div w:id="1107118934">
      <w:bodyDiv w:val="1"/>
      <w:marLeft w:val="0"/>
      <w:marRight w:val="0"/>
      <w:marTop w:val="0"/>
      <w:marBottom w:val="0"/>
      <w:divBdr>
        <w:top w:val="none" w:sz="0" w:space="0" w:color="auto"/>
        <w:left w:val="none" w:sz="0" w:space="0" w:color="auto"/>
        <w:bottom w:val="none" w:sz="0" w:space="0" w:color="auto"/>
        <w:right w:val="none" w:sz="0" w:space="0" w:color="auto"/>
      </w:divBdr>
    </w:div>
    <w:div w:id="1123579683">
      <w:bodyDiv w:val="1"/>
      <w:marLeft w:val="0"/>
      <w:marRight w:val="0"/>
      <w:marTop w:val="0"/>
      <w:marBottom w:val="0"/>
      <w:divBdr>
        <w:top w:val="none" w:sz="0" w:space="0" w:color="auto"/>
        <w:left w:val="none" w:sz="0" w:space="0" w:color="auto"/>
        <w:bottom w:val="none" w:sz="0" w:space="0" w:color="auto"/>
        <w:right w:val="none" w:sz="0" w:space="0" w:color="auto"/>
      </w:divBdr>
    </w:div>
    <w:div w:id="1128549276">
      <w:bodyDiv w:val="1"/>
      <w:marLeft w:val="0"/>
      <w:marRight w:val="0"/>
      <w:marTop w:val="0"/>
      <w:marBottom w:val="0"/>
      <w:divBdr>
        <w:top w:val="none" w:sz="0" w:space="0" w:color="auto"/>
        <w:left w:val="none" w:sz="0" w:space="0" w:color="auto"/>
        <w:bottom w:val="none" w:sz="0" w:space="0" w:color="auto"/>
        <w:right w:val="none" w:sz="0" w:space="0" w:color="auto"/>
      </w:divBdr>
    </w:div>
    <w:div w:id="1132359706">
      <w:bodyDiv w:val="1"/>
      <w:marLeft w:val="0"/>
      <w:marRight w:val="0"/>
      <w:marTop w:val="0"/>
      <w:marBottom w:val="0"/>
      <w:divBdr>
        <w:top w:val="none" w:sz="0" w:space="0" w:color="auto"/>
        <w:left w:val="none" w:sz="0" w:space="0" w:color="auto"/>
        <w:bottom w:val="none" w:sz="0" w:space="0" w:color="auto"/>
        <w:right w:val="none" w:sz="0" w:space="0" w:color="auto"/>
      </w:divBdr>
    </w:div>
    <w:div w:id="1181968962">
      <w:bodyDiv w:val="1"/>
      <w:marLeft w:val="0"/>
      <w:marRight w:val="0"/>
      <w:marTop w:val="0"/>
      <w:marBottom w:val="0"/>
      <w:divBdr>
        <w:top w:val="none" w:sz="0" w:space="0" w:color="auto"/>
        <w:left w:val="none" w:sz="0" w:space="0" w:color="auto"/>
        <w:bottom w:val="none" w:sz="0" w:space="0" w:color="auto"/>
        <w:right w:val="none" w:sz="0" w:space="0" w:color="auto"/>
      </w:divBdr>
      <w:divsChild>
        <w:div w:id="1229726511">
          <w:marLeft w:val="360"/>
          <w:marRight w:val="0"/>
          <w:marTop w:val="200"/>
          <w:marBottom w:val="0"/>
          <w:divBdr>
            <w:top w:val="none" w:sz="0" w:space="0" w:color="auto"/>
            <w:left w:val="none" w:sz="0" w:space="0" w:color="auto"/>
            <w:bottom w:val="none" w:sz="0" w:space="0" w:color="auto"/>
            <w:right w:val="none" w:sz="0" w:space="0" w:color="auto"/>
          </w:divBdr>
        </w:div>
      </w:divsChild>
    </w:div>
    <w:div w:id="1218055720">
      <w:bodyDiv w:val="1"/>
      <w:marLeft w:val="0"/>
      <w:marRight w:val="0"/>
      <w:marTop w:val="0"/>
      <w:marBottom w:val="0"/>
      <w:divBdr>
        <w:top w:val="none" w:sz="0" w:space="0" w:color="auto"/>
        <w:left w:val="none" w:sz="0" w:space="0" w:color="auto"/>
        <w:bottom w:val="none" w:sz="0" w:space="0" w:color="auto"/>
        <w:right w:val="none" w:sz="0" w:space="0" w:color="auto"/>
      </w:divBdr>
    </w:div>
    <w:div w:id="1237285425">
      <w:bodyDiv w:val="1"/>
      <w:marLeft w:val="0"/>
      <w:marRight w:val="0"/>
      <w:marTop w:val="0"/>
      <w:marBottom w:val="0"/>
      <w:divBdr>
        <w:top w:val="none" w:sz="0" w:space="0" w:color="auto"/>
        <w:left w:val="none" w:sz="0" w:space="0" w:color="auto"/>
        <w:bottom w:val="none" w:sz="0" w:space="0" w:color="auto"/>
        <w:right w:val="none" w:sz="0" w:space="0" w:color="auto"/>
      </w:divBdr>
    </w:div>
    <w:div w:id="1246261178">
      <w:bodyDiv w:val="1"/>
      <w:marLeft w:val="0"/>
      <w:marRight w:val="0"/>
      <w:marTop w:val="0"/>
      <w:marBottom w:val="0"/>
      <w:divBdr>
        <w:top w:val="none" w:sz="0" w:space="0" w:color="auto"/>
        <w:left w:val="none" w:sz="0" w:space="0" w:color="auto"/>
        <w:bottom w:val="none" w:sz="0" w:space="0" w:color="auto"/>
        <w:right w:val="none" w:sz="0" w:space="0" w:color="auto"/>
      </w:divBdr>
      <w:divsChild>
        <w:div w:id="1834635725">
          <w:marLeft w:val="0"/>
          <w:marRight w:val="0"/>
          <w:marTop w:val="0"/>
          <w:marBottom w:val="0"/>
          <w:divBdr>
            <w:top w:val="none" w:sz="0" w:space="0" w:color="auto"/>
            <w:left w:val="none" w:sz="0" w:space="0" w:color="auto"/>
            <w:bottom w:val="none" w:sz="0" w:space="0" w:color="auto"/>
            <w:right w:val="none" w:sz="0" w:space="0" w:color="auto"/>
          </w:divBdr>
        </w:div>
      </w:divsChild>
    </w:div>
    <w:div w:id="1247494650">
      <w:bodyDiv w:val="1"/>
      <w:marLeft w:val="0"/>
      <w:marRight w:val="0"/>
      <w:marTop w:val="0"/>
      <w:marBottom w:val="0"/>
      <w:divBdr>
        <w:top w:val="none" w:sz="0" w:space="0" w:color="auto"/>
        <w:left w:val="none" w:sz="0" w:space="0" w:color="auto"/>
        <w:bottom w:val="none" w:sz="0" w:space="0" w:color="auto"/>
        <w:right w:val="none" w:sz="0" w:space="0" w:color="auto"/>
      </w:divBdr>
    </w:div>
    <w:div w:id="1275022271">
      <w:bodyDiv w:val="1"/>
      <w:marLeft w:val="0"/>
      <w:marRight w:val="0"/>
      <w:marTop w:val="0"/>
      <w:marBottom w:val="0"/>
      <w:divBdr>
        <w:top w:val="none" w:sz="0" w:space="0" w:color="auto"/>
        <w:left w:val="none" w:sz="0" w:space="0" w:color="auto"/>
        <w:bottom w:val="none" w:sz="0" w:space="0" w:color="auto"/>
        <w:right w:val="none" w:sz="0" w:space="0" w:color="auto"/>
      </w:divBdr>
    </w:div>
    <w:div w:id="1296329552">
      <w:bodyDiv w:val="1"/>
      <w:marLeft w:val="0"/>
      <w:marRight w:val="0"/>
      <w:marTop w:val="0"/>
      <w:marBottom w:val="0"/>
      <w:divBdr>
        <w:top w:val="none" w:sz="0" w:space="0" w:color="auto"/>
        <w:left w:val="none" w:sz="0" w:space="0" w:color="auto"/>
        <w:bottom w:val="none" w:sz="0" w:space="0" w:color="auto"/>
        <w:right w:val="none" w:sz="0" w:space="0" w:color="auto"/>
      </w:divBdr>
    </w:div>
    <w:div w:id="1322198272">
      <w:bodyDiv w:val="1"/>
      <w:marLeft w:val="0"/>
      <w:marRight w:val="0"/>
      <w:marTop w:val="0"/>
      <w:marBottom w:val="0"/>
      <w:divBdr>
        <w:top w:val="none" w:sz="0" w:space="0" w:color="auto"/>
        <w:left w:val="none" w:sz="0" w:space="0" w:color="auto"/>
        <w:bottom w:val="none" w:sz="0" w:space="0" w:color="auto"/>
        <w:right w:val="none" w:sz="0" w:space="0" w:color="auto"/>
      </w:divBdr>
    </w:div>
    <w:div w:id="1322923992">
      <w:bodyDiv w:val="1"/>
      <w:marLeft w:val="0"/>
      <w:marRight w:val="0"/>
      <w:marTop w:val="0"/>
      <w:marBottom w:val="0"/>
      <w:divBdr>
        <w:top w:val="none" w:sz="0" w:space="0" w:color="auto"/>
        <w:left w:val="none" w:sz="0" w:space="0" w:color="auto"/>
        <w:bottom w:val="none" w:sz="0" w:space="0" w:color="auto"/>
        <w:right w:val="none" w:sz="0" w:space="0" w:color="auto"/>
      </w:divBdr>
      <w:divsChild>
        <w:div w:id="2029401643">
          <w:marLeft w:val="0"/>
          <w:marRight w:val="0"/>
          <w:marTop w:val="0"/>
          <w:marBottom w:val="0"/>
          <w:divBdr>
            <w:top w:val="none" w:sz="0" w:space="0" w:color="auto"/>
            <w:left w:val="none" w:sz="0" w:space="0" w:color="auto"/>
            <w:bottom w:val="none" w:sz="0" w:space="0" w:color="auto"/>
            <w:right w:val="none" w:sz="0" w:space="0" w:color="auto"/>
          </w:divBdr>
        </w:div>
        <w:div w:id="551774004">
          <w:marLeft w:val="0"/>
          <w:marRight w:val="0"/>
          <w:marTop w:val="0"/>
          <w:marBottom w:val="0"/>
          <w:divBdr>
            <w:top w:val="none" w:sz="0" w:space="0" w:color="auto"/>
            <w:left w:val="none" w:sz="0" w:space="0" w:color="auto"/>
            <w:bottom w:val="none" w:sz="0" w:space="0" w:color="auto"/>
            <w:right w:val="none" w:sz="0" w:space="0" w:color="auto"/>
          </w:divBdr>
        </w:div>
      </w:divsChild>
    </w:div>
    <w:div w:id="1331368597">
      <w:bodyDiv w:val="1"/>
      <w:marLeft w:val="0"/>
      <w:marRight w:val="0"/>
      <w:marTop w:val="0"/>
      <w:marBottom w:val="0"/>
      <w:divBdr>
        <w:top w:val="none" w:sz="0" w:space="0" w:color="auto"/>
        <w:left w:val="none" w:sz="0" w:space="0" w:color="auto"/>
        <w:bottom w:val="none" w:sz="0" w:space="0" w:color="auto"/>
        <w:right w:val="none" w:sz="0" w:space="0" w:color="auto"/>
      </w:divBdr>
    </w:div>
    <w:div w:id="1339189016">
      <w:bodyDiv w:val="1"/>
      <w:marLeft w:val="0"/>
      <w:marRight w:val="0"/>
      <w:marTop w:val="0"/>
      <w:marBottom w:val="0"/>
      <w:divBdr>
        <w:top w:val="none" w:sz="0" w:space="0" w:color="auto"/>
        <w:left w:val="none" w:sz="0" w:space="0" w:color="auto"/>
        <w:bottom w:val="none" w:sz="0" w:space="0" w:color="auto"/>
        <w:right w:val="none" w:sz="0" w:space="0" w:color="auto"/>
      </w:divBdr>
      <w:divsChild>
        <w:div w:id="959920422">
          <w:marLeft w:val="0"/>
          <w:marRight w:val="0"/>
          <w:marTop w:val="0"/>
          <w:marBottom w:val="0"/>
          <w:divBdr>
            <w:top w:val="none" w:sz="0" w:space="0" w:color="auto"/>
            <w:left w:val="none" w:sz="0" w:space="0" w:color="auto"/>
            <w:bottom w:val="none" w:sz="0" w:space="0" w:color="auto"/>
            <w:right w:val="none" w:sz="0" w:space="0" w:color="auto"/>
          </w:divBdr>
        </w:div>
        <w:div w:id="1865633199">
          <w:marLeft w:val="0"/>
          <w:marRight w:val="0"/>
          <w:marTop w:val="0"/>
          <w:marBottom w:val="0"/>
          <w:divBdr>
            <w:top w:val="none" w:sz="0" w:space="0" w:color="auto"/>
            <w:left w:val="none" w:sz="0" w:space="0" w:color="auto"/>
            <w:bottom w:val="none" w:sz="0" w:space="0" w:color="auto"/>
            <w:right w:val="none" w:sz="0" w:space="0" w:color="auto"/>
          </w:divBdr>
        </w:div>
      </w:divsChild>
    </w:div>
    <w:div w:id="1367606584">
      <w:bodyDiv w:val="1"/>
      <w:marLeft w:val="0"/>
      <w:marRight w:val="0"/>
      <w:marTop w:val="0"/>
      <w:marBottom w:val="0"/>
      <w:divBdr>
        <w:top w:val="none" w:sz="0" w:space="0" w:color="auto"/>
        <w:left w:val="none" w:sz="0" w:space="0" w:color="auto"/>
        <w:bottom w:val="none" w:sz="0" w:space="0" w:color="auto"/>
        <w:right w:val="none" w:sz="0" w:space="0" w:color="auto"/>
      </w:divBdr>
    </w:div>
    <w:div w:id="1372996802">
      <w:bodyDiv w:val="1"/>
      <w:marLeft w:val="0"/>
      <w:marRight w:val="0"/>
      <w:marTop w:val="0"/>
      <w:marBottom w:val="0"/>
      <w:divBdr>
        <w:top w:val="none" w:sz="0" w:space="0" w:color="auto"/>
        <w:left w:val="none" w:sz="0" w:space="0" w:color="auto"/>
        <w:bottom w:val="none" w:sz="0" w:space="0" w:color="auto"/>
        <w:right w:val="none" w:sz="0" w:space="0" w:color="auto"/>
      </w:divBdr>
    </w:div>
    <w:div w:id="1379670798">
      <w:bodyDiv w:val="1"/>
      <w:marLeft w:val="0"/>
      <w:marRight w:val="0"/>
      <w:marTop w:val="0"/>
      <w:marBottom w:val="0"/>
      <w:divBdr>
        <w:top w:val="none" w:sz="0" w:space="0" w:color="auto"/>
        <w:left w:val="none" w:sz="0" w:space="0" w:color="auto"/>
        <w:bottom w:val="none" w:sz="0" w:space="0" w:color="auto"/>
        <w:right w:val="none" w:sz="0" w:space="0" w:color="auto"/>
      </w:divBdr>
    </w:div>
    <w:div w:id="1391273171">
      <w:bodyDiv w:val="1"/>
      <w:marLeft w:val="0"/>
      <w:marRight w:val="0"/>
      <w:marTop w:val="0"/>
      <w:marBottom w:val="0"/>
      <w:divBdr>
        <w:top w:val="none" w:sz="0" w:space="0" w:color="auto"/>
        <w:left w:val="none" w:sz="0" w:space="0" w:color="auto"/>
        <w:bottom w:val="none" w:sz="0" w:space="0" w:color="auto"/>
        <w:right w:val="none" w:sz="0" w:space="0" w:color="auto"/>
      </w:divBdr>
    </w:div>
    <w:div w:id="1402291042">
      <w:bodyDiv w:val="1"/>
      <w:marLeft w:val="0"/>
      <w:marRight w:val="0"/>
      <w:marTop w:val="0"/>
      <w:marBottom w:val="0"/>
      <w:divBdr>
        <w:top w:val="none" w:sz="0" w:space="0" w:color="auto"/>
        <w:left w:val="none" w:sz="0" w:space="0" w:color="auto"/>
        <w:bottom w:val="none" w:sz="0" w:space="0" w:color="auto"/>
        <w:right w:val="none" w:sz="0" w:space="0" w:color="auto"/>
      </w:divBdr>
    </w:div>
    <w:div w:id="1419785409">
      <w:bodyDiv w:val="1"/>
      <w:marLeft w:val="0"/>
      <w:marRight w:val="0"/>
      <w:marTop w:val="0"/>
      <w:marBottom w:val="0"/>
      <w:divBdr>
        <w:top w:val="none" w:sz="0" w:space="0" w:color="auto"/>
        <w:left w:val="none" w:sz="0" w:space="0" w:color="auto"/>
        <w:bottom w:val="none" w:sz="0" w:space="0" w:color="auto"/>
        <w:right w:val="none" w:sz="0" w:space="0" w:color="auto"/>
      </w:divBdr>
    </w:div>
    <w:div w:id="1420099787">
      <w:bodyDiv w:val="1"/>
      <w:marLeft w:val="0"/>
      <w:marRight w:val="0"/>
      <w:marTop w:val="0"/>
      <w:marBottom w:val="0"/>
      <w:divBdr>
        <w:top w:val="none" w:sz="0" w:space="0" w:color="auto"/>
        <w:left w:val="none" w:sz="0" w:space="0" w:color="auto"/>
        <w:bottom w:val="none" w:sz="0" w:space="0" w:color="auto"/>
        <w:right w:val="none" w:sz="0" w:space="0" w:color="auto"/>
      </w:divBdr>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433283358">
      <w:bodyDiv w:val="1"/>
      <w:marLeft w:val="0"/>
      <w:marRight w:val="0"/>
      <w:marTop w:val="0"/>
      <w:marBottom w:val="0"/>
      <w:divBdr>
        <w:top w:val="none" w:sz="0" w:space="0" w:color="auto"/>
        <w:left w:val="none" w:sz="0" w:space="0" w:color="auto"/>
        <w:bottom w:val="none" w:sz="0" w:space="0" w:color="auto"/>
        <w:right w:val="none" w:sz="0" w:space="0" w:color="auto"/>
      </w:divBdr>
    </w:div>
    <w:div w:id="1461459307">
      <w:bodyDiv w:val="1"/>
      <w:marLeft w:val="0"/>
      <w:marRight w:val="0"/>
      <w:marTop w:val="0"/>
      <w:marBottom w:val="0"/>
      <w:divBdr>
        <w:top w:val="none" w:sz="0" w:space="0" w:color="auto"/>
        <w:left w:val="none" w:sz="0" w:space="0" w:color="auto"/>
        <w:bottom w:val="none" w:sz="0" w:space="0" w:color="auto"/>
        <w:right w:val="none" w:sz="0" w:space="0" w:color="auto"/>
      </w:divBdr>
    </w:div>
    <w:div w:id="1478842188">
      <w:bodyDiv w:val="1"/>
      <w:marLeft w:val="0"/>
      <w:marRight w:val="0"/>
      <w:marTop w:val="0"/>
      <w:marBottom w:val="0"/>
      <w:divBdr>
        <w:top w:val="none" w:sz="0" w:space="0" w:color="auto"/>
        <w:left w:val="none" w:sz="0" w:space="0" w:color="auto"/>
        <w:bottom w:val="none" w:sz="0" w:space="0" w:color="auto"/>
        <w:right w:val="none" w:sz="0" w:space="0" w:color="auto"/>
      </w:divBdr>
    </w:div>
    <w:div w:id="1479804782">
      <w:bodyDiv w:val="1"/>
      <w:marLeft w:val="0"/>
      <w:marRight w:val="0"/>
      <w:marTop w:val="0"/>
      <w:marBottom w:val="0"/>
      <w:divBdr>
        <w:top w:val="none" w:sz="0" w:space="0" w:color="auto"/>
        <w:left w:val="none" w:sz="0" w:space="0" w:color="auto"/>
        <w:bottom w:val="none" w:sz="0" w:space="0" w:color="auto"/>
        <w:right w:val="none" w:sz="0" w:space="0" w:color="auto"/>
      </w:divBdr>
      <w:divsChild>
        <w:div w:id="1527403248">
          <w:marLeft w:val="0"/>
          <w:marRight w:val="0"/>
          <w:marTop w:val="0"/>
          <w:marBottom w:val="0"/>
          <w:divBdr>
            <w:top w:val="none" w:sz="0" w:space="0" w:color="auto"/>
            <w:left w:val="none" w:sz="0" w:space="0" w:color="auto"/>
            <w:bottom w:val="none" w:sz="0" w:space="0" w:color="auto"/>
            <w:right w:val="none" w:sz="0" w:space="0" w:color="auto"/>
          </w:divBdr>
        </w:div>
        <w:div w:id="1805196976">
          <w:marLeft w:val="0"/>
          <w:marRight w:val="0"/>
          <w:marTop w:val="0"/>
          <w:marBottom w:val="0"/>
          <w:divBdr>
            <w:top w:val="none" w:sz="0" w:space="0" w:color="auto"/>
            <w:left w:val="none" w:sz="0" w:space="0" w:color="auto"/>
            <w:bottom w:val="none" w:sz="0" w:space="0" w:color="auto"/>
            <w:right w:val="none" w:sz="0" w:space="0" w:color="auto"/>
          </w:divBdr>
        </w:div>
        <w:div w:id="1561090837">
          <w:marLeft w:val="0"/>
          <w:marRight w:val="0"/>
          <w:marTop w:val="0"/>
          <w:marBottom w:val="0"/>
          <w:divBdr>
            <w:top w:val="none" w:sz="0" w:space="0" w:color="auto"/>
            <w:left w:val="none" w:sz="0" w:space="0" w:color="auto"/>
            <w:bottom w:val="none" w:sz="0" w:space="0" w:color="auto"/>
            <w:right w:val="none" w:sz="0" w:space="0" w:color="auto"/>
          </w:divBdr>
        </w:div>
      </w:divsChild>
    </w:div>
    <w:div w:id="1484005091">
      <w:bodyDiv w:val="1"/>
      <w:marLeft w:val="0"/>
      <w:marRight w:val="0"/>
      <w:marTop w:val="0"/>
      <w:marBottom w:val="0"/>
      <w:divBdr>
        <w:top w:val="none" w:sz="0" w:space="0" w:color="auto"/>
        <w:left w:val="none" w:sz="0" w:space="0" w:color="auto"/>
        <w:bottom w:val="none" w:sz="0" w:space="0" w:color="auto"/>
        <w:right w:val="none" w:sz="0" w:space="0" w:color="auto"/>
      </w:divBdr>
    </w:div>
    <w:div w:id="1522206112">
      <w:bodyDiv w:val="1"/>
      <w:marLeft w:val="0"/>
      <w:marRight w:val="0"/>
      <w:marTop w:val="0"/>
      <w:marBottom w:val="0"/>
      <w:divBdr>
        <w:top w:val="none" w:sz="0" w:space="0" w:color="auto"/>
        <w:left w:val="none" w:sz="0" w:space="0" w:color="auto"/>
        <w:bottom w:val="none" w:sz="0" w:space="0" w:color="auto"/>
        <w:right w:val="none" w:sz="0" w:space="0" w:color="auto"/>
      </w:divBdr>
    </w:div>
    <w:div w:id="1541168877">
      <w:bodyDiv w:val="1"/>
      <w:marLeft w:val="0"/>
      <w:marRight w:val="0"/>
      <w:marTop w:val="0"/>
      <w:marBottom w:val="0"/>
      <w:divBdr>
        <w:top w:val="none" w:sz="0" w:space="0" w:color="auto"/>
        <w:left w:val="none" w:sz="0" w:space="0" w:color="auto"/>
        <w:bottom w:val="none" w:sz="0" w:space="0" w:color="auto"/>
        <w:right w:val="none" w:sz="0" w:space="0" w:color="auto"/>
      </w:divBdr>
    </w:div>
    <w:div w:id="1541212306">
      <w:bodyDiv w:val="1"/>
      <w:marLeft w:val="0"/>
      <w:marRight w:val="0"/>
      <w:marTop w:val="0"/>
      <w:marBottom w:val="0"/>
      <w:divBdr>
        <w:top w:val="none" w:sz="0" w:space="0" w:color="auto"/>
        <w:left w:val="none" w:sz="0" w:space="0" w:color="auto"/>
        <w:bottom w:val="none" w:sz="0" w:space="0" w:color="auto"/>
        <w:right w:val="none" w:sz="0" w:space="0" w:color="auto"/>
      </w:divBdr>
    </w:div>
    <w:div w:id="1563712932">
      <w:bodyDiv w:val="1"/>
      <w:marLeft w:val="0"/>
      <w:marRight w:val="0"/>
      <w:marTop w:val="0"/>
      <w:marBottom w:val="0"/>
      <w:divBdr>
        <w:top w:val="none" w:sz="0" w:space="0" w:color="auto"/>
        <w:left w:val="none" w:sz="0" w:space="0" w:color="auto"/>
        <w:bottom w:val="none" w:sz="0" w:space="0" w:color="auto"/>
        <w:right w:val="none" w:sz="0" w:space="0" w:color="auto"/>
      </w:divBdr>
    </w:div>
    <w:div w:id="1568032993">
      <w:bodyDiv w:val="1"/>
      <w:marLeft w:val="0"/>
      <w:marRight w:val="0"/>
      <w:marTop w:val="0"/>
      <w:marBottom w:val="0"/>
      <w:divBdr>
        <w:top w:val="none" w:sz="0" w:space="0" w:color="auto"/>
        <w:left w:val="none" w:sz="0" w:space="0" w:color="auto"/>
        <w:bottom w:val="none" w:sz="0" w:space="0" w:color="auto"/>
        <w:right w:val="none" w:sz="0" w:space="0" w:color="auto"/>
      </w:divBdr>
    </w:div>
    <w:div w:id="1570384445">
      <w:bodyDiv w:val="1"/>
      <w:marLeft w:val="0"/>
      <w:marRight w:val="0"/>
      <w:marTop w:val="0"/>
      <w:marBottom w:val="0"/>
      <w:divBdr>
        <w:top w:val="none" w:sz="0" w:space="0" w:color="auto"/>
        <w:left w:val="none" w:sz="0" w:space="0" w:color="auto"/>
        <w:bottom w:val="none" w:sz="0" w:space="0" w:color="auto"/>
        <w:right w:val="none" w:sz="0" w:space="0" w:color="auto"/>
      </w:divBdr>
    </w:div>
    <w:div w:id="1591043092">
      <w:bodyDiv w:val="1"/>
      <w:marLeft w:val="0"/>
      <w:marRight w:val="0"/>
      <w:marTop w:val="0"/>
      <w:marBottom w:val="0"/>
      <w:divBdr>
        <w:top w:val="none" w:sz="0" w:space="0" w:color="auto"/>
        <w:left w:val="none" w:sz="0" w:space="0" w:color="auto"/>
        <w:bottom w:val="none" w:sz="0" w:space="0" w:color="auto"/>
        <w:right w:val="none" w:sz="0" w:space="0" w:color="auto"/>
      </w:divBdr>
    </w:div>
    <w:div w:id="1613249509">
      <w:bodyDiv w:val="1"/>
      <w:marLeft w:val="0"/>
      <w:marRight w:val="0"/>
      <w:marTop w:val="0"/>
      <w:marBottom w:val="0"/>
      <w:divBdr>
        <w:top w:val="none" w:sz="0" w:space="0" w:color="auto"/>
        <w:left w:val="none" w:sz="0" w:space="0" w:color="auto"/>
        <w:bottom w:val="none" w:sz="0" w:space="0" w:color="auto"/>
        <w:right w:val="none" w:sz="0" w:space="0" w:color="auto"/>
      </w:divBdr>
      <w:divsChild>
        <w:div w:id="1625699248">
          <w:marLeft w:val="0"/>
          <w:marRight w:val="0"/>
          <w:marTop w:val="0"/>
          <w:marBottom w:val="0"/>
          <w:divBdr>
            <w:top w:val="none" w:sz="0" w:space="0" w:color="auto"/>
            <w:left w:val="none" w:sz="0" w:space="0" w:color="auto"/>
            <w:bottom w:val="none" w:sz="0" w:space="0" w:color="auto"/>
            <w:right w:val="none" w:sz="0" w:space="0" w:color="auto"/>
          </w:divBdr>
        </w:div>
        <w:div w:id="1831015440">
          <w:marLeft w:val="0"/>
          <w:marRight w:val="0"/>
          <w:marTop w:val="0"/>
          <w:marBottom w:val="0"/>
          <w:divBdr>
            <w:top w:val="none" w:sz="0" w:space="0" w:color="auto"/>
            <w:left w:val="none" w:sz="0" w:space="0" w:color="auto"/>
            <w:bottom w:val="none" w:sz="0" w:space="0" w:color="auto"/>
            <w:right w:val="none" w:sz="0" w:space="0" w:color="auto"/>
          </w:divBdr>
        </w:div>
        <w:div w:id="980185673">
          <w:marLeft w:val="0"/>
          <w:marRight w:val="0"/>
          <w:marTop w:val="0"/>
          <w:marBottom w:val="0"/>
          <w:divBdr>
            <w:top w:val="none" w:sz="0" w:space="0" w:color="auto"/>
            <w:left w:val="none" w:sz="0" w:space="0" w:color="auto"/>
            <w:bottom w:val="none" w:sz="0" w:space="0" w:color="auto"/>
            <w:right w:val="none" w:sz="0" w:space="0" w:color="auto"/>
          </w:divBdr>
        </w:div>
        <w:div w:id="2106681309">
          <w:marLeft w:val="0"/>
          <w:marRight w:val="0"/>
          <w:marTop w:val="0"/>
          <w:marBottom w:val="0"/>
          <w:divBdr>
            <w:top w:val="none" w:sz="0" w:space="0" w:color="auto"/>
            <w:left w:val="none" w:sz="0" w:space="0" w:color="auto"/>
            <w:bottom w:val="none" w:sz="0" w:space="0" w:color="auto"/>
            <w:right w:val="none" w:sz="0" w:space="0" w:color="auto"/>
          </w:divBdr>
        </w:div>
        <w:div w:id="866986592">
          <w:marLeft w:val="0"/>
          <w:marRight w:val="0"/>
          <w:marTop w:val="0"/>
          <w:marBottom w:val="0"/>
          <w:divBdr>
            <w:top w:val="none" w:sz="0" w:space="0" w:color="auto"/>
            <w:left w:val="none" w:sz="0" w:space="0" w:color="auto"/>
            <w:bottom w:val="none" w:sz="0" w:space="0" w:color="auto"/>
            <w:right w:val="none" w:sz="0" w:space="0" w:color="auto"/>
          </w:divBdr>
        </w:div>
        <w:div w:id="1164513794">
          <w:marLeft w:val="0"/>
          <w:marRight w:val="0"/>
          <w:marTop w:val="0"/>
          <w:marBottom w:val="0"/>
          <w:divBdr>
            <w:top w:val="none" w:sz="0" w:space="0" w:color="auto"/>
            <w:left w:val="none" w:sz="0" w:space="0" w:color="auto"/>
            <w:bottom w:val="none" w:sz="0" w:space="0" w:color="auto"/>
            <w:right w:val="none" w:sz="0" w:space="0" w:color="auto"/>
          </w:divBdr>
        </w:div>
        <w:div w:id="1866484289">
          <w:marLeft w:val="0"/>
          <w:marRight w:val="0"/>
          <w:marTop w:val="0"/>
          <w:marBottom w:val="0"/>
          <w:divBdr>
            <w:top w:val="none" w:sz="0" w:space="0" w:color="auto"/>
            <w:left w:val="none" w:sz="0" w:space="0" w:color="auto"/>
            <w:bottom w:val="none" w:sz="0" w:space="0" w:color="auto"/>
            <w:right w:val="none" w:sz="0" w:space="0" w:color="auto"/>
          </w:divBdr>
        </w:div>
        <w:div w:id="1292788351">
          <w:marLeft w:val="0"/>
          <w:marRight w:val="0"/>
          <w:marTop w:val="0"/>
          <w:marBottom w:val="0"/>
          <w:divBdr>
            <w:top w:val="none" w:sz="0" w:space="0" w:color="auto"/>
            <w:left w:val="none" w:sz="0" w:space="0" w:color="auto"/>
            <w:bottom w:val="none" w:sz="0" w:space="0" w:color="auto"/>
            <w:right w:val="none" w:sz="0" w:space="0" w:color="auto"/>
          </w:divBdr>
        </w:div>
        <w:div w:id="1172137769">
          <w:marLeft w:val="0"/>
          <w:marRight w:val="0"/>
          <w:marTop w:val="0"/>
          <w:marBottom w:val="0"/>
          <w:divBdr>
            <w:top w:val="none" w:sz="0" w:space="0" w:color="auto"/>
            <w:left w:val="none" w:sz="0" w:space="0" w:color="auto"/>
            <w:bottom w:val="none" w:sz="0" w:space="0" w:color="auto"/>
            <w:right w:val="none" w:sz="0" w:space="0" w:color="auto"/>
          </w:divBdr>
        </w:div>
        <w:div w:id="1126194078">
          <w:marLeft w:val="0"/>
          <w:marRight w:val="0"/>
          <w:marTop w:val="0"/>
          <w:marBottom w:val="0"/>
          <w:divBdr>
            <w:top w:val="none" w:sz="0" w:space="0" w:color="auto"/>
            <w:left w:val="none" w:sz="0" w:space="0" w:color="auto"/>
            <w:bottom w:val="none" w:sz="0" w:space="0" w:color="auto"/>
            <w:right w:val="none" w:sz="0" w:space="0" w:color="auto"/>
          </w:divBdr>
        </w:div>
        <w:div w:id="1373653192">
          <w:marLeft w:val="0"/>
          <w:marRight w:val="0"/>
          <w:marTop w:val="0"/>
          <w:marBottom w:val="0"/>
          <w:divBdr>
            <w:top w:val="none" w:sz="0" w:space="0" w:color="auto"/>
            <w:left w:val="none" w:sz="0" w:space="0" w:color="auto"/>
            <w:bottom w:val="none" w:sz="0" w:space="0" w:color="auto"/>
            <w:right w:val="none" w:sz="0" w:space="0" w:color="auto"/>
          </w:divBdr>
        </w:div>
        <w:div w:id="826435461">
          <w:marLeft w:val="0"/>
          <w:marRight w:val="0"/>
          <w:marTop w:val="0"/>
          <w:marBottom w:val="0"/>
          <w:divBdr>
            <w:top w:val="none" w:sz="0" w:space="0" w:color="auto"/>
            <w:left w:val="none" w:sz="0" w:space="0" w:color="auto"/>
            <w:bottom w:val="none" w:sz="0" w:space="0" w:color="auto"/>
            <w:right w:val="none" w:sz="0" w:space="0" w:color="auto"/>
          </w:divBdr>
        </w:div>
        <w:div w:id="70860530">
          <w:marLeft w:val="0"/>
          <w:marRight w:val="0"/>
          <w:marTop w:val="0"/>
          <w:marBottom w:val="0"/>
          <w:divBdr>
            <w:top w:val="none" w:sz="0" w:space="0" w:color="auto"/>
            <w:left w:val="none" w:sz="0" w:space="0" w:color="auto"/>
            <w:bottom w:val="none" w:sz="0" w:space="0" w:color="auto"/>
            <w:right w:val="none" w:sz="0" w:space="0" w:color="auto"/>
          </w:divBdr>
        </w:div>
      </w:divsChild>
    </w:div>
    <w:div w:id="1614553161">
      <w:bodyDiv w:val="1"/>
      <w:marLeft w:val="0"/>
      <w:marRight w:val="0"/>
      <w:marTop w:val="0"/>
      <w:marBottom w:val="0"/>
      <w:divBdr>
        <w:top w:val="none" w:sz="0" w:space="0" w:color="auto"/>
        <w:left w:val="none" w:sz="0" w:space="0" w:color="auto"/>
        <w:bottom w:val="none" w:sz="0" w:space="0" w:color="auto"/>
        <w:right w:val="none" w:sz="0" w:space="0" w:color="auto"/>
      </w:divBdr>
    </w:div>
    <w:div w:id="1615286375">
      <w:bodyDiv w:val="1"/>
      <w:marLeft w:val="0"/>
      <w:marRight w:val="0"/>
      <w:marTop w:val="0"/>
      <w:marBottom w:val="0"/>
      <w:divBdr>
        <w:top w:val="none" w:sz="0" w:space="0" w:color="auto"/>
        <w:left w:val="none" w:sz="0" w:space="0" w:color="auto"/>
        <w:bottom w:val="none" w:sz="0" w:space="0" w:color="auto"/>
        <w:right w:val="none" w:sz="0" w:space="0" w:color="auto"/>
      </w:divBdr>
      <w:divsChild>
        <w:div w:id="2049163">
          <w:marLeft w:val="0"/>
          <w:marRight w:val="0"/>
          <w:marTop w:val="0"/>
          <w:marBottom w:val="0"/>
          <w:divBdr>
            <w:top w:val="none" w:sz="0" w:space="0" w:color="auto"/>
            <w:left w:val="none" w:sz="0" w:space="0" w:color="auto"/>
            <w:bottom w:val="none" w:sz="0" w:space="0" w:color="auto"/>
            <w:right w:val="none" w:sz="0" w:space="0" w:color="auto"/>
          </w:divBdr>
        </w:div>
      </w:divsChild>
    </w:div>
    <w:div w:id="1624994555">
      <w:bodyDiv w:val="1"/>
      <w:marLeft w:val="0"/>
      <w:marRight w:val="0"/>
      <w:marTop w:val="0"/>
      <w:marBottom w:val="0"/>
      <w:divBdr>
        <w:top w:val="none" w:sz="0" w:space="0" w:color="auto"/>
        <w:left w:val="none" w:sz="0" w:space="0" w:color="auto"/>
        <w:bottom w:val="none" w:sz="0" w:space="0" w:color="auto"/>
        <w:right w:val="none" w:sz="0" w:space="0" w:color="auto"/>
      </w:divBdr>
    </w:div>
    <w:div w:id="1628311431">
      <w:bodyDiv w:val="1"/>
      <w:marLeft w:val="0"/>
      <w:marRight w:val="0"/>
      <w:marTop w:val="0"/>
      <w:marBottom w:val="0"/>
      <w:divBdr>
        <w:top w:val="none" w:sz="0" w:space="0" w:color="auto"/>
        <w:left w:val="none" w:sz="0" w:space="0" w:color="auto"/>
        <w:bottom w:val="none" w:sz="0" w:space="0" w:color="auto"/>
        <w:right w:val="none" w:sz="0" w:space="0" w:color="auto"/>
      </w:divBdr>
    </w:div>
    <w:div w:id="1630360683">
      <w:bodyDiv w:val="1"/>
      <w:marLeft w:val="0"/>
      <w:marRight w:val="0"/>
      <w:marTop w:val="0"/>
      <w:marBottom w:val="0"/>
      <w:divBdr>
        <w:top w:val="none" w:sz="0" w:space="0" w:color="auto"/>
        <w:left w:val="none" w:sz="0" w:space="0" w:color="auto"/>
        <w:bottom w:val="none" w:sz="0" w:space="0" w:color="auto"/>
        <w:right w:val="none" w:sz="0" w:space="0" w:color="auto"/>
      </w:divBdr>
    </w:div>
    <w:div w:id="1633057875">
      <w:bodyDiv w:val="1"/>
      <w:marLeft w:val="0"/>
      <w:marRight w:val="0"/>
      <w:marTop w:val="0"/>
      <w:marBottom w:val="0"/>
      <w:divBdr>
        <w:top w:val="none" w:sz="0" w:space="0" w:color="auto"/>
        <w:left w:val="none" w:sz="0" w:space="0" w:color="auto"/>
        <w:bottom w:val="none" w:sz="0" w:space="0" w:color="auto"/>
        <w:right w:val="none" w:sz="0" w:space="0" w:color="auto"/>
      </w:divBdr>
      <w:divsChild>
        <w:div w:id="954211746">
          <w:marLeft w:val="0"/>
          <w:marRight w:val="0"/>
          <w:marTop w:val="0"/>
          <w:marBottom w:val="240"/>
          <w:divBdr>
            <w:top w:val="none" w:sz="0" w:space="0" w:color="auto"/>
            <w:left w:val="none" w:sz="0" w:space="0" w:color="auto"/>
            <w:bottom w:val="none" w:sz="0" w:space="0" w:color="auto"/>
            <w:right w:val="none" w:sz="0" w:space="0" w:color="auto"/>
          </w:divBdr>
        </w:div>
      </w:divsChild>
    </w:div>
    <w:div w:id="1667125016">
      <w:bodyDiv w:val="1"/>
      <w:marLeft w:val="0"/>
      <w:marRight w:val="0"/>
      <w:marTop w:val="0"/>
      <w:marBottom w:val="0"/>
      <w:divBdr>
        <w:top w:val="none" w:sz="0" w:space="0" w:color="auto"/>
        <w:left w:val="none" w:sz="0" w:space="0" w:color="auto"/>
        <w:bottom w:val="none" w:sz="0" w:space="0" w:color="auto"/>
        <w:right w:val="none" w:sz="0" w:space="0" w:color="auto"/>
      </w:divBdr>
    </w:div>
    <w:div w:id="1668826960">
      <w:bodyDiv w:val="1"/>
      <w:marLeft w:val="0"/>
      <w:marRight w:val="0"/>
      <w:marTop w:val="0"/>
      <w:marBottom w:val="0"/>
      <w:divBdr>
        <w:top w:val="none" w:sz="0" w:space="0" w:color="auto"/>
        <w:left w:val="none" w:sz="0" w:space="0" w:color="auto"/>
        <w:bottom w:val="none" w:sz="0" w:space="0" w:color="auto"/>
        <w:right w:val="none" w:sz="0" w:space="0" w:color="auto"/>
      </w:divBdr>
      <w:divsChild>
        <w:div w:id="2072459281">
          <w:marLeft w:val="0"/>
          <w:marRight w:val="0"/>
          <w:marTop w:val="0"/>
          <w:marBottom w:val="0"/>
          <w:divBdr>
            <w:top w:val="none" w:sz="0" w:space="0" w:color="auto"/>
            <w:left w:val="none" w:sz="0" w:space="0" w:color="auto"/>
            <w:bottom w:val="none" w:sz="0" w:space="0" w:color="auto"/>
            <w:right w:val="none" w:sz="0" w:space="0" w:color="auto"/>
          </w:divBdr>
        </w:div>
        <w:div w:id="2124573469">
          <w:marLeft w:val="0"/>
          <w:marRight w:val="0"/>
          <w:marTop w:val="0"/>
          <w:marBottom w:val="0"/>
          <w:divBdr>
            <w:top w:val="none" w:sz="0" w:space="0" w:color="auto"/>
            <w:left w:val="none" w:sz="0" w:space="0" w:color="auto"/>
            <w:bottom w:val="none" w:sz="0" w:space="0" w:color="auto"/>
            <w:right w:val="none" w:sz="0" w:space="0" w:color="auto"/>
          </w:divBdr>
        </w:div>
      </w:divsChild>
    </w:div>
    <w:div w:id="1672952287">
      <w:bodyDiv w:val="1"/>
      <w:marLeft w:val="0"/>
      <w:marRight w:val="0"/>
      <w:marTop w:val="0"/>
      <w:marBottom w:val="0"/>
      <w:divBdr>
        <w:top w:val="none" w:sz="0" w:space="0" w:color="auto"/>
        <w:left w:val="none" w:sz="0" w:space="0" w:color="auto"/>
        <w:bottom w:val="none" w:sz="0" w:space="0" w:color="auto"/>
        <w:right w:val="none" w:sz="0" w:space="0" w:color="auto"/>
      </w:divBdr>
    </w:div>
    <w:div w:id="1692412539">
      <w:bodyDiv w:val="1"/>
      <w:marLeft w:val="0"/>
      <w:marRight w:val="0"/>
      <w:marTop w:val="0"/>
      <w:marBottom w:val="0"/>
      <w:divBdr>
        <w:top w:val="none" w:sz="0" w:space="0" w:color="auto"/>
        <w:left w:val="none" w:sz="0" w:space="0" w:color="auto"/>
        <w:bottom w:val="none" w:sz="0" w:space="0" w:color="auto"/>
        <w:right w:val="none" w:sz="0" w:space="0" w:color="auto"/>
      </w:divBdr>
      <w:divsChild>
        <w:div w:id="740522141">
          <w:marLeft w:val="0"/>
          <w:marRight w:val="0"/>
          <w:marTop w:val="0"/>
          <w:marBottom w:val="0"/>
          <w:divBdr>
            <w:top w:val="none" w:sz="0" w:space="0" w:color="auto"/>
            <w:left w:val="none" w:sz="0" w:space="0" w:color="auto"/>
            <w:bottom w:val="none" w:sz="0" w:space="0" w:color="auto"/>
            <w:right w:val="none" w:sz="0" w:space="0" w:color="auto"/>
          </w:divBdr>
        </w:div>
        <w:div w:id="1105609733">
          <w:marLeft w:val="0"/>
          <w:marRight w:val="0"/>
          <w:marTop w:val="0"/>
          <w:marBottom w:val="0"/>
          <w:divBdr>
            <w:top w:val="none" w:sz="0" w:space="0" w:color="auto"/>
            <w:left w:val="none" w:sz="0" w:space="0" w:color="auto"/>
            <w:bottom w:val="none" w:sz="0" w:space="0" w:color="auto"/>
            <w:right w:val="none" w:sz="0" w:space="0" w:color="auto"/>
          </w:divBdr>
        </w:div>
        <w:div w:id="58986483">
          <w:marLeft w:val="0"/>
          <w:marRight w:val="0"/>
          <w:marTop w:val="0"/>
          <w:marBottom w:val="0"/>
          <w:divBdr>
            <w:top w:val="none" w:sz="0" w:space="0" w:color="auto"/>
            <w:left w:val="none" w:sz="0" w:space="0" w:color="auto"/>
            <w:bottom w:val="none" w:sz="0" w:space="0" w:color="auto"/>
            <w:right w:val="none" w:sz="0" w:space="0" w:color="auto"/>
          </w:divBdr>
        </w:div>
      </w:divsChild>
    </w:div>
    <w:div w:id="1702244178">
      <w:bodyDiv w:val="1"/>
      <w:marLeft w:val="0"/>
      <w:marRight w:val="0"/>
      <w:marTop w:val="0"/>
      <w:marBottom w:val="0"/>
      <w:divBdr>
        <w:top w:val="none" w:sz="0" w:space="0" w:color="auto"/>
        <w:left w:val="none" w:sz="0" w:space="0" w:color="auto"/>
        <w:bottom w:val="none" w:sz="0" w:space="0" w:color="auto"/>
        <w:right w:val="none" w:sz="0" w:space="0" w:color="auto"/>
      </w:divBdr>
    </w:div>
    <w:div w:id="1715806524">
      <w:bodyDiv w:val="1"/>
      <w:marLeft w:val="0"/>
      <w:marRight w:val="0"/>
      <w:marTop w:val="0"/>
      <w:marBottom w:val="0"/>
      <w:divBdr>
        <w:top w:val="none" w:sz="0" w:space="0" w:color="auto"/>
        <w:left w:val="none" w:sz="0" w:space="0" w:color="auto"/>
        <w:bottom w:val="none" w:sz="0" w:space="0" w:color="auto"/>
        <w:right w:val="none" w:sz="0" w:space="0" w:color="auto"/>
      </w:divBdr>
    </w:div>
    <w:div w:id="1792554174">
      <w:bodyDiv w:val="1"/>
      <w:marLeft w:val="0"/>
      <w:marRight w:val="0"/>
      <w:marTop w:val="0"/>
      <w:marBottom w:val="0"/>
      <w:divBdr>
        <w:top w:val="none" w:sz="0" w:space="0" w:color="auto"/>
        <w:left w:val="none" w:sz="0" w:space="0" w:color="auto"/>
        <w:bottom w:val="none" w:sz="0" w:space="0" w:color="auto"/>
        <w:right w:val="none" w:sz="0" w:space="0" w:color="auto"/>
      </w:divBdr>
      <w:divsChild>
        <w:div w:id="1933538995">
          <w:marLeft w:val="0"/>
          <w:marRight w:val="0"/>
          <w:marTop w:val="0"/>
          <w:marBottom w:val="0"/>
          <w:divBdr>
            <w:top w:val="none" w:sz="0" w:space="0" w:color="auto"/>
            <w:left w:val="none" w:sz="0" w:space="0" w:color="auto"/>
            <w:bottom w:val="none" w:sz="0" w:space="0" w:color="auto"/>
            <w:right w:val="none" w:sz="0" w:space="0" w:color="auto"/>
          </w:divBdr>
        </w:div>
      </w:divsChild>
    </w:div>
    <w:div w:id="1793011200">
      <w:bodyDiv w:val="1"/>
      <w:marLeft w:val="0"/>
      <w:marRight w:val="0"/>
      <w:marTop w:val="0"/>
      <w:marBottom w:val="0"/>
      <w:divBdr>
        <w:top w:val="none" w:sz="0" w:space="0" w:color="auto"/>
        <w:left w:val="none" w:sz="0" w:space="0" w:color="auto"/>
        <w:bottom w:val="none" w:sz="0" w:space="0" w:color="auto"/>
        <w:right w:val="none" w:sz="0" w:space="0" w:color="auto"/>
      </w:divBdr>
    </w:div>
    <w:div w:id="1851095323">
      <w:bodyDiv w:val="1"/>
      <w:marLeft w:val="0"/>
      <w:marRight w:val="0"/>
      <w:marTop w:val="0"/>
      <w:marBottom w:val="0"/>
      <w:divBdr>
        <w:top w:val="none" w:sz="0" w:space="0" w:color="auto"/>
        <w:left w:val="none" w:sz="0" w:space="0" w:color="auto"/>
        <w:bottom w:val="none" w:sz="0" w:space="0" w:color="auto"/>
        <w:right w:val="none" w:sz="0" w:space="0" w:color="auto"/>
      </w:divBdr>
    </w:div>
    <w:div w:id="1860200890">
      <w:bodyDiv w:val="1"/>
      <w:marLeft w:val="0"/>
      <w:marRight w:val="0"/>
      <w:marTop w:val="0"/>
      <w:marBottom w:val="0"/>
      <w:divBdr>
        <w:top w:val="none" w:sz="0" w:space="0" w:color="auto"/>
        <w:left w:val="none" w:sz="0" w:space="0" w:color="auto"/>
        <w:bottom w:val="none" w:sz="0" w:space="0" w:color="auto"/>
        <w:right w:val="none" w:sz="0" w:space="0" w:color="auto"/>
      </w:divBdr>
    </w:div>
    <w:div w:id="1862011398">
      <w:bodyDiv w:val="1"/>
      <w:marLeft w:val="0"/>
      <w:marRight w:val="0"/>
      <w:marTop w:val="0"/>
      <w:marBottom w:val="0"/>
      <w:divBdr>
        <w:top w:val="none" w:sz="0" w:space="0" w:color="auto"/>
        <w:left w:val="none" w:sz="0" w:space="0" w:color="auto"/>
        <w:bottom w:val="none" w:sz="0" w:space="0" w:color="auto"/>
        <w:right w:val="none" w:sz="0" w:space="0" w:color="auto"/>
      </w:divBdr>
    </w:div>
    <w:div w:id="1870532066">
      <w:bodyDiv w:val="1"/>
      <w:marLeft w:val="0"/>
      <w:marRight w:val="0"/>
      <w:marTop w:val="0"/>
      <w:marBottom w:val="0"/>
      <w:divBdr>
        <w:top w:val="none" w:sz="0" w:space="0" w:color="auto"/>
        <w:left w:val="none" w:sz="0" w:space="0" w:color="auto"/>
        <w:bottom w:val="none" w:sz="0" w:space="0" w:color="auto"/>
        <w:right w:val="none" w:sz="0" w:space="0" w:color="auto"/>
      </w:divBdr>
    </w:div>
    <w:div w:id="1879580586">
      <w:bodyDiv w:val="1"/>
      <w:marLeft w:val="0"/>
      <w:marRight w:val="0"/>
      <w:marTop w:val="0"/>
      <w:marBottom w:val="0"/>
      <w:divBdr>
        <w:top w:val="none" w:sz="0" w:space="0" w:color="auto"/>
        <w:left w:val="none" w:sz="0" w:space="0" w:color="auto"/>
        <w:bottom w:val="none" w:sz="0" w:space="0" w:color="auto"/>
        <w:right w:val="none" w:sz="0" w:space="0" w:color="auto"/>
      </w:divBdr>
    </w:div>
    <w:div w:id="1894004920">
      <w:bodyDiv w:val="1"/>
      <w:marLeft w:val="0"/>
      <w:marRight w:val="0"/>
      <w:marTop w:val="0"/>
      <w:marBottom w:val="0"/>
      <w:divBdr>
        <w:top w:val="none" w:sz="0" w:space="0" w:color="auto"/>
        <w:left w:val="none" w:sz="0" w:space="0" w:color="auto"/>
        <w:bottom w:val="none" w:sz="0" w:space="0" w:color="auto"/>
        <w:right w:val="none" w:sz="0" w:space="0" w:color="auto"/>
      </w:divBdr>
    </w:div>
    <w:div w:id="1907060358">
      <w:bodyDiv w:val="1"/>
      <w:marLeft w:val="0"/>
      <w:marRight w:val="0"/>
      <w:marTop w:val="0"/>
      <w:marBottom w:val="0"/>
      <w:divBdr>
        <w:top w:val="none" w:sz="0" w:space="0" w:color="auto"/>
        <w:left w:val="none" w:sz="0" w:space="0" w:color="auto"/>
        <w:bottom w:val="none" w:sz="0" w:space="0" w:color="auto"/>
        <w:right w:val="none" w:sz="0" w:space="0" w:color="auto"/>
      </w:divBdr>
    </w:div>
    <w:div w:id="1926377690">
      <w:bodyDiv w:val="1"/>
      <w:marLeft w:val="0"/>
      <w:marRight w:val="0"/>
      <w:marTop w:val="0"/>
      <w:marBottom w:val="0"/>
      <w:divBdr>
        <w:top w:val="none" w:sz="0" w:space="0" w:color="auto"/>
        <w:left w:val="none" w:sz="0" w:space="0" w:color="auto"/>
        <w:bottom w:val="none" w:sz="0" w:space="0" w:color="auto"/>
        <w:right w:val="none" w:sz="0" w:space="0" w:color="auto"/>
      </w:divBdr>
    </w:div>
    <w:div w:id="1933125483">
      <w:bodyDiv w:val="1"/>
      <w:marLeft w:val="0"/>
      <w:marRight w:val="0"/>
      <w:marTop w:val="0"/>
      <w:marBottom w:val="0"/>
      <w:divBdr>
        <w:top w:val="none" w:sz="0" w:space="0" w:color="auto"/>
        <w:left w:val="none" w:sz="0" w:space="0" w:color="auto"/>
        <w:bottom w:val="none" w:sz="0" w:space="0" w:color="auto"/>
        <w:right w:val="none" w:sz="0" w:space="0" w:color="auto"/>
      </w:divBdr>
    </w:div>
    <w:div w:id="1936133099">
      <w:bodyDiv w:val="1"/>
      <w:marLeft w:val="0"/>
      <w:marRight w:val="0"/>
      <w:marTop w:val="0"/>
      <w:marBottom w:val="0"/>
      <w:divBdr>
        <w:top w:val="none" w:sz="0" w:space="0" w:color="auto"/>
        <w:left w:val="none" w:sz="0" w:space="0" w:color="auto"/>
        <w:bottom w:val="none" w:sz="0" w:space="0" w:color="auto"/>
        <w:right w:val="none" w:sz="0" w:space="0" w:color="auto"/>
      </w:divBdr>
      <w:divsChild>
        <w:div w:id="227301576">
          <w:marLeft w:val="360"/>
          <w:marRight w:val="0"/>
          <w:marTop w:val="200"/>
          <w:marBottom w:val="0"/>
          <w:divBdr>
            <w:top w:val="none" w:sz="0" w:space="0" w:color="auto"/>
            <w:left w:val="none" w:sz="0" w:space="0" w:color="auto"/>
            <w:bottom w:val="none" w:sz="0" w:space="0" w:color="auto"/>
            <w:right w:val="none" w:sz="0" w:space="0" w:color="auto"/>
          </w:divBdr>
        </w:div>
        <w:div w:id="760180617">
          <w:marLeft w:val="360"/>
          <w:marRight w:val="0"/>
          <w:marTop w:val="200"/>
          <w:marBottom w:val="0"/>
          <w:divBdr>
            <w:top w:val="none" w:sz="0" w:space="0" w:color="auto"/>
            <w:left w:val="none" w:sz="0" w:space="0" w:color="auto"/>
            <w:bottom w:val="none" w:sz="0" w:space="0" w:color="auto"/>
            <w:right w:val="none" w:sz="0" w:space="0" w:color="auto"/>
          </w:divBdr>
        </w:div>
      </w:divsChild>
    </w:div>
    <w:div w:id="1950121477">
      <w:bodyDiv w:val="1"/>
      <w:marLeft w:val="0"/>
      <w:marRight w:val="0"/>
      <w:marTop w:val="0"/>
      <w:marBottom w:val="0"/>
      <w:divBdr>
        <w:top w:val="none" w:sz="0" w:space="0" w:color="auto"/>
        <w:left w:val="none" w:sz="0" w:space="0" w:color="auto"/>
        <w:bottom w:val="none" w:sz="0" w:space="0" w:color="auto"/>
        <w:right w:val="none" w:sz="0" w:space="0" w:color="auto"/>
      </w:divBdr>
      <w:divsChild>
        <w:div w:id="1685866132">
          <w:marLeft w:val="0"/>
          <w:marRight w:val="0"/>
          <w:marTop w:val="0"/>
          <w:marBottom w:val="0"/>
          <w:divBdr>
            <w:top w:val="none" w:sz="0" w:space="0" w:color="auto"/>
            <w:left w:val="none" w:sz="0" w:space="0" w:color="auto"/>
            <w:bottom w:val="none" w:sz="0" w:space="0" w:color="auto"/>
            <w:right w:val="none" w:sz="0" w:space="0" w:color="auto"/>
          </w:divBdr>
        </w:div>
      </w:divsChild>
    </w:div>
    <w:div w:id="1966615276">
      <w:bodyDiv w:val="1"/>
      <w:marLeft w:val="0"/>
      <w:marRight w:val="0"/>
      <w:marTop w:val="0"/>
      <w:marBottom w:val="0"/>
      <w:divBdr>
        <w:top w:val="none" w:sz="0" w:space="0" w:color="auto"/>
        <w:left w:val="none" w:sz="0" w:space="0" w:color="auto"/>
        <w:bottom w:val="none" w:sz="0" w:space="0" w:color="auto"/>
        <w:right w:val="none" w:sz="0" w:space="0" w:color="auto"/>
      </w:divBdr>
    </w:div>
    <w:div w:id="1969971156">
      <w:bodyDiv w:val="1"/>
      <w:marLeft w:val="0"/>
      <w:marRight w:val="0"/>
      <w:marTop w:val="0"/>
      <w:marBottom w:val="0"/>
      <w:divBdr>
        <w:top w:val="none" w:sz="0" w:space="0" w:color="auto"/>
        <w:left w:val="none" w:sz="0" w:space="0" w:color="auto"/>
        <w:bottom w:val="none" w:sz="0" w:space="0" w:color="auto"/>
        <w:right w:val="none" w:sz="0" w:space="0" w:color="auto"/>
      </w:divBdr>
      <w:divsChild>
        <w:div w:id="1394961785">
          <w:marLeft w:val="0"/>
          <w:marRight w:val="0"/>
          <w:marTop w:val="0"/>
          <w:marBottom w:val="0"/>
          <w:divBdr>
            <w:top w:val="none" w:sz="0" w:space="0" w:color="auto"/>
            <w:left w:val="none" w:sz="0" w:space="0" w:color="auto"/>
            <w:bottom w:val="none" w:sz="0" w:space="0" w:color="auto"/>
            <w:right w:val="none" w:sz="0" w:space="0" w:color="auto"/>
          </w:divBdr>
        </w:div>
        <w:div w:id="1687713981">
          <w:marLeft w:val="0"/>
          <w:marRight w:val="0"/>
          <w:marTop w:val="0"/>
          <w:marBottom w:val="0"/>
          <w:divBdr>
            <w:top w:val="none" w:sz="0" w:space="0" w:color="auto"/>
            <w:left w:val="none" w:sz="0" w:space="0" w:color="auto"/>
            <w:bottom w:val="none" w:sz="0" w:space="0" w:color="auto"/>
            <w:right w:val="none" w:sz="0" w:space="0" w:color="auto"/>
          </w:divBdr>
        </w:div>
        <w:div w:id="663046573">
          <w:marLeft w:val="0"/>
          <w:marRight w:val="0"/>
          <w:marTop w:val="0"/>
          <w:marBottom w:val="0"/>
          <w:divBdr>
            <w:top w:val="none" w:sz="0" w:space="0" w:color="auto"/>
            <w:left w:val="none" w:sz="0" w:space="0" w:color="auto"/>
            <w:bottom w:val="none" w:sz="0" w:space="0" w:color="auto"/>
            <w:right w:val="none" w:sz="0" w:space="0" w:color="auto"/>
          </w:divBdr>
        </w:div>
        <w:div w:id="81487652">
          <w:marLeft w:val="0"/>
          <w:marRight w:val="0"/>
          <w:marTop w:val="0"/>
          <w:marBottom w:val="0"/>
          <w:divBdr>
            <w:top w:val="none" w:sz="0" w:space="0" w:color="auto"/>
            <w:left w:val="none" w:sz="0" w:space="0" w:color="auto"/>
            <w:bottom w:val="none" w:sz="0" w:space="0" w:color="auto"/>
            <w:right w:val="none" w:sz="0" w:space="0" w:color="auto"/>
          </w:divBdr>
        </w:div>
      </w:divsChild>
    </w:div>
    <w:div w:id="1974865214">
      <w:bodyDiv w:val="1"/>
      <w:marLeft w:val="0"/>
      <w:marRight w:val="0"/>
      <w:marTop w:val="0"/>
      <w:marBottom w:val="0"/>
      <w:divBdr>
        <w:top w:val="none" w:sz="0" w:space="0" w:color="auto"/>
        <w:left w:val="none" w:sz="0" w:space="0" w:color="auto"/>
        <w:bottom w:val="none" w:sz="0" w:space="0" w:color="auto"/>
        <w:right w:val="none" w:sz="0" w:space="0" w:color="auto"/>
      </w:divBdr>
    </w:div>
    <w:div w:id="1998027395">
      <w:bodyDiv w:val="1"/>
      <w:marLeft w:val="0"/>
      <w:marRight w:val="0"/>
      <w:marTop w:val="0"/>
      <w:marBottom w:val="0"/>
      <w:divBdr>
        <w:top w:val="none" w:sz="0" w:space="0" w:color="auto"/>
        <w:left w:val="none" w:sz="0" w:space="0" w:color="auto"/>
        <w:bottom w:val="none" w:sz="0" w:space="0" w:color="auto"/>
        <w:right w:val="none" w:sz="0" w:space="0" w:color="auto"/>
      </w:divBdr>
    </w:div>
    <w:div w:id="2041389513">
      <w:bodyDiv w:val="1"/>
      <w:marLeft w:val="0"/>
      <w:marRight w:val="0"/>
      <w:marTop w:val="0"/>
      <w:marBottom w:val="0"/>
      <w:divBdr>
        <w:top w:val="none" w:sz="0" w:space="0" w:color="auto"/>
        <w:left w:val="none" w:sz="0" w:space="0" w:color="auto"/>
        <w:bottom w:val="none" w:sz="0" w:space="0" w:color="auto"/>
        <w:right w:val="none" w:sz="0" w:space="0" w:color="auto"/>
      </w:divBdr>
    </w:div>
    <w:div w:id="2046833178">
      <w:bodyDiv w:val="1"/>
      <w:marLeft w:val="0"/>
      <w:marRight w:val="0"/>
      <w:marTop w:val="0"/>
      <w:marBottom w:val="0"/>
      <w:divBdr>
        <w:top w:val="none" w:sz="0" w:space="0" w:color="auto"/>
        <w:left w:val="none" w:sz="0" w:space="0" w:color="auto"/>
        <w:bottom w:val="none" w:sz="0" w:space="0" w:color="auto"/>
        <w:right w:val="none" w:sz="0" w:space="0" w:color="auto"/>
      </w:divBdr>
    </w:div>
    <w:div w:id="2072582175">
      <w:bodyDiv w:val="1"/>
      <w:marLeft w:val="0"/>
      <w:marRight w:val="0"/>
      <w:marTop w:val="0"/>
      <w:marBottom w:val="0"/>
      <w:divBdr>
        <w:top w:val="none" w:sz="0" w:space="0" w:color="auto"/>
        <w:left w:val="none" w:sz="0" w:space="0" w:color="auto"/>
        <w:bottom w:val="none" w:sz="0" w:space="0" w:color="auto"/>
        <w:right w:val="none" w:sz="0" w:space="0" w:color="auto"/>
      </w:divBdr>
    </w:div>
    <w:div w:id="2097746596">
      <w:bodyDiv w:val="1"/>
      <w:marLeft w:val="0"/>
      <w:marRight w:val="0"/>
      <w:marTop w:val="0"/>
      <w:marBottom w:val="0"/>
      <w:divBdr>
        <w:top w:val="none" w:sz="0" w:space="0" w:color="auto"/>
        <w:left w:val="none" w:sz="0" w:space="0" w:color="auto"/>
        <w:bottom w:val="none" w:sz="0" w:space="0" w:color="auto"/>
        <w:right w:val="none" w:sz="0" w:space="0" w:color="auto"/>
      </w:divBdr>
    </w:div>
    <w:div w:id="2109962969">
      <w:bodyDiv w:val="1"/>
      <w:marLeft w:val="0"/>
      <w:marRight w:val="0"/>
      <w:marTop w:val="0"/>
      <w:marBottom w:val="0"/>
      <w:divBdr>
        <w:top w:val="none" w:sz="0" w:space="0" w:color="auto"/>
        <w:left w:val="none" w:sz="0" w:space="0" w:color="auto"/>
        <w:bottom w:val="none" w:sz="0" w:space="0" w:color="auto"/>
        <w:right w:val="none" w:sz="0" w:space="0" w:color="auto"/>
      </w:divBdr>
    </w:div>
    <w:div w:id="2126147468">
      <w:bodyDiv w:val="1"/>
      <w:marLeft w:val="0"/>
      <w:marRight w:val="0"/>
      <w:marTop w:val="0"/>
      <w:marBottom w:val="0"/>
      <w:divBdr>
        <w:top w:val="none" w:sz="0" w:space="0" w:color="auto"/>
        <w:left w:val="none" w:sz="0" w:space="0" w:color="auto"/>
        <w:bottom w:val="none" w:sz="0" w:space="0" w:color="auto"/>
        <w:right w:val="none" w:sz="0" w:space="0" w:color="auto"/>
      </w:divBdr>
    </w:div>
    <w:div w:id="2141654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en.wikipedia.org/wiki/Scalar_(mathematics)" TargetMode="External"/><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image" Target="media/image6.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esjournals.onlinelibrary.wiley.com/doi/full/10.1111/2041-210X.12860"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gif"/><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en.wikipedia.org/wiki/Linearity" TargetMode="External"/><Relationship Id="rId54" Type="http://schemas.openxmlformats.org/officeDocument/2006/relationships/hyperlink" Target="https://link.springer.com/article/10.1186/s12913-019-4084-3"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chart" Target="charts/chart1.xml"/><Relationship Id="rId91" Type="http://schemas.openxmlformats.org/officeDocument/2006/relationships/chart" Target="charts/chart2.xml"/><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gif"/><Relationship Id="rId57" Type="http://schemas.openxmlformats.org/officeDocument/2006/relationships/image" Target="media/image39.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besjournals.onlinelibrary.wiley.com/doi/full/10.1111/2041-210X.12860"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chart" Target="charts/chart3.xml"/><Relationship Id="rId99" Type="http://schemas.openxmlformats.org/officeDocument/2006/relationships/hyperlink" Target="javascript:;" TargetMode="External"/><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gif"/><Relationship Id="rId55" Type="http://schemas.openxmlformats.org/officeDocument/2006/relationships/hyperlink" Target="https://link.springer.com/article/10.1186/s12913-019-4084-3" TargetMode="External"/><Relationship Id="rId76" Type="http://schemas.openxmlformats.org/officeDocument/2006/relationships/image" Target="media/image58.png"/><Relationship Id="rId97" Type="http://schemas.openxmlformats.org/officeDocument/2006/relationships/hyperlink" Target="javascript:;" TargetMode="Externa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en.wikipedia.org/wiki/Supervised_learning" TargetMode="External"/><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link.springer.com/article/10.1186/s12913-019-4084-3" TargetMode="External"/><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yperlink" Target="javascript:;"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aura\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aura\Desktop\New%20Microsoft%20Excel%20Workshee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aura\Desktop\New%20Microsoft%20Excel%20Workshee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aura\Desktop\New%20Microsoft%20Excel%20Workshee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Research</a:t>
            </a:r>
            <a:r>
              <a:rPr lang="en-US" baseline="0"/>
              <a:t> Question 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'dissertation\Python\[table1.xlsx]Sheet1'!$A$2</c:f>
              <c:strCache>
                <c:ptCount val="1"/>
                <c:pt idx="0">
                  <c:v>Experiment Group</c:v>
                </c:pt>
              </c:strCache>
            </c:strRef>
          </c:tx>
          <c:spPr>
            <a:ln w="28575" cap="rnd">
              <a:solidFill>
                <a:schemeClr val="accent1"/>
              </a:solidFill>
              <a:round/>
            </a:ln>
            <a:effectLst/>
          </c:spPr>
          <c:marker>
            <c:symbol val="none"/>
          </c:marker>
          <c:cat>
            <c:strRef>
              <c:f>'dissertation\Python\[table1.xlsx]Sheet1'!$B$1:$F$1</c:f>
              <c:strCache>
                <c:ptCount val="5"/>
                <c:pt idx="0">
                  <c:v>Participant1</c:v>
                </c:pt>
                <c:pt idx="1">
                  <c:v>Participant2</c:v>
                </c:pt>
                <c:pt idx="2">
                  <c:v>Participant3</c:v>
                </c:pt>
                <c:pt idx="3">
                  <c:v>Participant4</c:v>
                </c:pt>
                <c:pt idx="4">
                  <c:v>Participant5</c:v>
                </c:pt>
              </c:strCache>
            </c:strRef>
          </c:cat>
          <c:val>
            <c:numRef>
              <c:f>'dissertation\Python\[table1.xlsx]Sheet1'!$B$2:$F$2</c:f>
              <c:numCache>
                <c:formatCode>General</c:formatCode>
                <c:ptCount val="5"/>
                <c:pt idx="0">
                  <c:v>10</c:v>
                </c:pt>
                <c:pt idx="1">
                  <c:v>8</c:v>
                </c:pt>
                <c:pt idx="2">
                  <c:v>10</c:v>
                </c:pt>
                <c:pt idx="3">
                  <c:v>8</c:v>
                </c:pt>
                <c:pt idx="4">
                  <c:v>9</c:v>
                </c:pt>
              </c:numCache>
            </c:numRef>
          </c:val>
          <c:smooth val="0"/>
          <c:extLst>
            <c:ext xmlns:c16="http://schemas.microsoft.com/office/drawing/2014/chart" uri="{C3380CC4-5D6E-409C-BE32-E72D297353CC}">
              <c16:uniqueId val="{00000000-BE82-49D8-B1D7-9507D7AD51BA}"/>
            </c:ext>
          </c:extLst>
        </c:ser>
        <c:ser>
          <c:idx val="1"/>
          <c:order val="1"/>
          <c:tx>
            <c:strRef>
              <c:f>'dissertation\Python\[table1.xlsx]Sheet1'!$A$3</c:f>
              <c:strCache>
                <c:ptCount val="1"/>
                <c:pt idx="0">
                  <c:v>Control 
Group</c:v>
                </c:pt>
              </c:strCache>
            </c:strRef>
          </c:tx>
          <c:spPr>
            <a:ln w="34925" cap="rnd">
              <a:solidFill>
                <a:schemeClr val="accent2"/>
              </a:solidFill>
              <a:round/>
            </a:ln>
            <a:effectLst/>
          </c:spPr>
          <c:marker>
            <c:symbol val="none"/>
          </c:marker>
          <c:cat>
            <c:strRef>
              <c:f>'dissertation\Python\[table1.xlsx]Sheet1'!$B$1:$F$1</c:f>
              <c:strCache>
                <c:ptCount val="5"/>
                <c:pt idx="0">
                  <c:v>Participant1</c:v>
                </c:pt>
                <c:pt idx="1">
                  <c:v>Participant2</c:v>
                </c:pt>
                <c:pt idx="2">
                  <c:v>Participant3</c:v>
                </c:pt>
                <c:pt idx="3">
                  <c:v>Participant4</c:v>
                </c:pt>
                <c:pt idx="4">
                  <c:v>Participant5</c:v>
                </c:pt>
              </c:strCache>
            </c:strRef>
          </c:cat>
          <c:val>
            <c:numRef>
              <c:f>'dissertation\Python\[table1.xlsx]Sheet1'!$B$3:$F$3</c:f>
              <c:numCache>
                <c:formatCode>General</c:formatCode>
                <c:ptCount val="5"/>
                <c:pt idx="0">
                  <c:v>8</c:v>
                </c:pt>
                <c:pt idx="1">
                  <c:v>5</c:v>
                </c:pt>
                <c:pt idx="2">
                  <c:v>4</c:v>
                </c:pt>
                <c:pt idx="3">
                  <c:v>7</c:v>
                </c:pt>
                <c:pt idx="4">
                  <c:v>6</c:v>
                </c:pt>
              </c:numCache>
            </c:numRef>
          </c:val>
          <c:smooth val="0"/>
          <c:extLst>
            <c:ext xmlns:c16="http://schemas.microsoft.com/office/drawing/2014/chart" uri="{C3380CC4-5D6E-409C-BE32-E72D297353CC}">
              <c16:uniqueId val="{00000001-BE82-49D8-B1D7-9507D7AD51BA}"/>
            </c:ext>
          </c:extLst>
        </c:ser>
        <c:dLbls>
          <c:showLegendKey val="0"/>
          <c:showVal val="0"/>
          <c:showCatName val="0"/>
          <c:showSerName val="0"/>
          <c:showPercent val="0"/>
          <c:showBubbleSize val="0"/>
        </c:dLbls>
        <c:smooth val="0"/>
        <c:axId val="743979183"/>
        <c:axId val="743979599"/>
      </c:lineChart>
      <c:catAx>
        <c:axId val="743979183"/>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3979599"/>
        <c:crosses val="autoZero"/>
        <c:auto val="1"/>
        <c:lblAlgn val="ctr"/>
        <c:lblOffset val="100"/>
        <c:noMultiLvlLbl val="0"/>
      </c:catAx>
      <c:valAx>
        <c:axId val="743979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Correct Number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3979183"/>
        <c:crosses val="autoZero"/>
        <c:crossBetween val="between"/>
      </c:valAx>
      <c:spPr>
        <a:noFill/>
        <a:ln>
          <a:noFill/>
        </a:ln>
        <a:effectLst/>
      </c:spPr>
    </c:plotArea>
    <c:legend>
      <c:legendPos val="b"/>
      <c:layout>
        <c:manualLayout>
          <c:xMode val="edge"/>
          <c:yMode val="edge"/>
          <c:x val="2.3735564304461932E-2"/>
          <c:y val="0.85300816564596094"/>
          <c:w val="0.89141776027996489"/>
          <c:h val="0.119214056576261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Research Question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'Q2'!$B$2</c:f>
              <c:strCache>
                <c:ptCount val="1"/>
                <c:pt idx="0">
                  <c:v>Participant1</c:v>
                </c:pt>
              </c:strCache>
            </c:strRef>
          </c:tx>
          <c:spPr>
            <a:solidFill>
              <a:schemeClr val="accent1"/>
            </a:solidFill>
            <a:ln>
              <a:noFill/>
            </a:ln>
            <a:effectLst/>
          </c:spPr>
          <c:invertIfNegative val="0"/>
          <c:cat>
            <c:strRef>
              <c:f>'Q2'!$A$3:$A$4</c:f>
              <c:strCache>
                <c:ptCount val="2"/>
                <c:pt idx="0">
                  <c:v>Experiment Group (min)</c:v>
                </c:pt>
                <c:pt idx="1">
                  <c:v>Control Group (min)</c:v>
                </c:pt>
              </c:strCache>
            </c:strRef>
          </c:cat>
          <c:val>
            <c:numRef>
              <c:f>'Q2'!$B$3:$B$4</c:f>
              <c:numCache>
                <c:formatCode>General</c:formatCode>
                <c:ptCount val="2"/>
                <c:pt idx="0">
                  <c:v>5</c:v>
                </c:pt>
                <c:pt idx="1">
                  <c:v>7</c:v>
                </c:pt>
              </c:numCache>
            </c:numRef>
          </c:val>
          <c:extLst>
            <c:ext xmlns:c16="http://schemas.microsoft.com/office/drawing/2014/chart" uri="{C3380CC4-5D6E-409C-BE32-E72D297353CC}">
              <c16:uniqueId val="{00000000-F324-4145-BD53-290F7C6C353B}"/>
            </c:ext>
          </c:extLst>
        </c:ser>
        <c:ser>
          <c:idx val="1"/>
          <c:order val="1"/>
          <c:tx>
            <c:strRef>
              <c:f>'Q2'!$C$2</c:f>
              <c:strCache>
                <c:ptCount val="1"/>
                <c:pt idx="0">
                  <c:v>Participant2</c:v>
                </c:pt>
              </c:strCache>
            </c:strRef>
          </c:tx>
          <c:spPr>
            <a:solidFill>
              <a:schemeClr val="accent2"/>
            </a:solidFill>
            <a:ln>
              <a:noFill/>
            </a:ln>
            <a:effectLst/>
          </c:spPr>
          <c:invertIfNegative val="0"/>
          <c:cat>
            <c:strRef>
              <c:f>'Q2'!$A$3:$A$4</c:f>
              <c:strCache>
                <c:ptCount val="2"/>
                <c:pt idx="0">
                  <c:v>Experiment Group (min)</c:v>
                </c:pt>
                <c:pt idx="1">
                  <c:v>Control Group (min)</c:v>
                </c:pt>
              </c:strCache>
            </c:strRef>
          </c:cat>
          <c:val>
            <c:numRef>
              <c:f>'Q2'!$C$3:$C$4</c:f>
              <c:numCache>
                <c:formatCode>General</c:formatCode>
                <c:ptCount val="2"/>
                <c:pt idx="0">
                  <c:v>3</c:v>
                </c:pt>
                <c:pt idx="1">
                  <c:v>8</c:v>
                </c:pt>
              </c:numCache>
            </c:numRef>
          </c:val>
          <c:extLst>
            <c:ext xmlns:c16="http://schemas.microsoft.com/office/drawing/2014/chart" uri="{C3380CC4-5D6E-409C-BE32-E72D297353CC}">
              <c16:uniqueId val="{00000001-F324-4145-BD53-290F7C6C353B}"/>
            </c:ext>
          </c:extLst>
        </c:ser>
        <c:ser>
          <c:idx val="2"/>
          <c:order val="2"/>
          <c:tx>
            <c:strRef>
              <c:f>'Q2'!$D$2</c:f>
              <c:strCache>
                <c:ptCount val="1"/>
                <c:pt idx="0">
                  <c:v>Participant3</c:v>
                </c:pt>
              </c:strCache>
            </c:strRef>
          </c:tx>
          <c:spPr>
            <a:solidFill>
              <a:schemeClr val="accent3"/>
            </a:solidFill>
            <a:ln>
              <a:noFill/>
            </a:ln>
            <a:effectLst/>
          </c:spPr>
          <c:invertIfNegative val="0"/>
          <c:cat>
            <c:strRef>
              <c:f>'Q2'!$A$3:$A$4</c:f>
              <c:strCache>
                <c:ptCount val="2"/>
                <c:pt idx="0">
                  <c:v>Experiment Group (min)</c:v>
                </c:pt>
                <c:pt idx="1">
                  <c:v>Control Group (min)</c:v>
                </c:pt>
              </c:strCache>
            </c:strRef>
          </c:cat>
          <c:val>
            <c:numRef>
              <c:f>'Q2'!$D$3:$D$4</c:f>
              <c:numCache>
                <c:formatCode>General</c:formatCode>
                <c:ptCount val="2"/>
                <c:pt idx="0">
                  <c:v>5</c:v>
                </c:pt>
                <c:pt idx="1">
                  <c:v>10</c:v>
                </c:pt>
              </c:numCache>
            </c:numRef>
          </c:val>
          <c:extLst>
            <c:ext xmlns:c16="http://schemas.microsoft.com/office/drawing/2014/chart" uri="{C3380CC4-5D6E-409C-BE32-E72D297353CC}">
              <c16:uniqueId val="{00000002-F324-4145-BD53-290F7C6C353B}"/>
            </c:ext>
          </c:extLst>
        </c:ser>
        <c:ser>
          <c:idx val="3"/>
          <c:order val="3"/>
          <c:tx>
            <c:strRef>
              <c:f>'Q2'!$E$2</c:f>
              <c:strCache>
                <c:ptCount val="1"/>
                <c:pt idx="0">
                  <c:v>Participant4</c:v>
                </c:pt>
              </c:strCache>
            </c:strRef>
          </c:tx>
          <c:spPr>
            <a:solidFill>
              <a:schemeClr val="accent4"/>
            </a:solidFill>
            <a:ln>
              <a:noFill/>
            </a:ln>
            <a:effectLst/>
          </c:spPr>
          <c:invertIfNegative val="0"/>
          <c:cat>
            <c:strRef>
              <c:f>'Q2'!$A$3:$A$4</c:f>
              <c:strCache>
                <c:ptCount val="2"/>
                <c:pt idx="0">
                  <c:v>Experiment Group (min)</c:v>
                </c:pt>
                <c:pt idx="1">
                  <c:v>Control Group (min)</c:v>
                </c:pt>
              </c:strCache>
            </c:strRef>
          </c:cat>
          <c:val>
            <c:numRef>
              <c:f>'Q2'!$E$3:$E$4</c:f>
              <c:numCache>
                <c:formatCode>General</c:formatCode>
                <c:ptCount val="2"/>
                <c:pt idx="0">
                  <c:v>6</c:v>
                </c:pt>
                <c:pt idx="1">
                  <c:v>9</c:v>
                </c:pt>
              </c:numCache>
            </c:numRef>
          </c:val>
          <c:extLst>
            <c:ext xmlns:c16="http://schemas.microsoft.com/office/drawing/2014/chart" uri="{C3380CC4-5D6E-409C-BE32-E72D297353CC}">
              <c16:uniqueId val="{00000003-F324-4145-BD53-290F7C6C353B}"/>
            </c:ext>
          </c:extLst>
        </c:ser>
        <c:ser>
          <c:idx val="4"/>
          <c:order val="4"/>
          <c:tx>
            <c:strRef>
              <c:f>'Q2'!$F$2</c:f>
              <c:strCache>
                <c:ptCount val="1"/>
                <c:pt idx="0">
                  <c:v>Participant5</c:v>
                </c:pt>
              </c:strCache>
            </c:strRef>
          </c:tx>
          <c:spPr>
            <a:solidFill>
              <a:schemeClr val="accent5"/>
            </a:solidFill>
            <a:ln>
              <a:noFill/>
            </a:ln>
            <a:effectLst/>
          </c:spPr>
          <c:invertIfNegative val="0"/>
          <c:cat>
            <c:strRef>
              <c:f>'Q2'!$A$3:$A$4</c:f>
              <c:strCache>
                <c:ptCount val="2"/>
                <c:pt idx="0">
                  <c:v>Experiment Group (min)</c:v>
                </c:pt>
                <c:pt idx="1">
                  <c:v>Control Group (min)</c:v>
                </c:pt>
              </c:strCache>
            </c:strRef>
          </c:cat>
          <c:val>
            <c:numRef>
              <c:f>'Q2'!$F$3:$F$4</c:f>
              <c:numCache>
                <c:formatCode>General</c:formatCode>
                <c:ptCount val="2"/>
                <c:pt idx="0">
                  <c:v>4</c:v>
                </c:pt>
                <c:pt idx="1">
                  <c:v>15</c:v>
                </c:pt>
              </c:numCache>
            </c:numRef>
          </c:val>
          <c:extLst>
            <c:ext xmlns:c16="http://schemas.microsoft.com/office/drawing/2014/chart" uri="{C3380CC4-5D6E-409C-BE32-E72D297353CC}">
              <c16:uniqueId val="{00000004-F324-4145-BD53-290F7C6C353B}"/>
            </c:ext>
          </c:extLst>
        </c:ser>
        <c:dLbls>
          <c:showLegendKey val="0"/>
          <c:showVal val="0"/>
          <c:showCatName val="0"/>
          <c:showSerName val="0"/>
          <c:showPercent val="0"/>
          <c:showBubbleSize val="0"/>
        </c:dLbls>
        <c:gapWidth val="219"/>
        <c:axId val="668602063"/>
        <c:axId val="668599983"/>
      </c:barChart>
      <c:catAx>
        <c:axId val="668602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599983"/>
        <c:crosses val="autoZero"/>
        <c:auto val="1"/>
        <c:lblAlgn val="ctr"/>
        <c:lblOffset val="100"/>
        <c:noMultiLvlLbl val="0"/>
      </c:catAx>
      <c:valAx>
        <c:axId val="668599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Used(min)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602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Research Question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'Q3'!$B$2</c:f>
              <c:strCache>
                <c:ptCount val="1"/>
                <c:pt idx="0">
                  <c:v>Participant1</c:v>
                </c:pt>
              </c:strCache>
            </c:strRef>
          </c:tx>
          <c:spPr>
            <a:solidFill>
              <a:schemeClr val="accent1"/>
            </a:solidFill>
            <a:ln>
              <a:noFill/>
            </a:ln>
            <a:effectLst/>
          </c:spPr>
          <c:invertIfNegative val="0"/>
          <c:cat>
            <c:strRef>
              <c:f>'Q3'!$A$3:$A$4</c:f>
              <c:strCache>
                <c:ptCount val="2"/>
                <c:pt idx="0">
                  <c:v>Experiment Group (min)</c:v>
                </c:pt>
                <c:pt idx="1">
                  <c:v>Control Group (min)</c:v>
                </c:pt>
              </c:strCache>
            </c:strRef>
          </c:cat>
          <c:val>
            <c:numRef>
              <c:f>'Q3'!$B$3:$B$4</c:f>
              <c:numCache>
                <c:formatCode>General</c:formatCode>
                <c:ptCount val="2"/>
                <c:pt idx="0">
                  <c:v>5</c:v>
                </c:pt>
                <c:pt idx="1">
                  <c:v>17</c:v>
                </c:pt>
              </c:numCache>
            </c:numRef>
          </c:val>
          <c:extLst>
            <c:ext xmlns:c16="http://schemas.microsoft.com/office/drawing/2014/chart" uri="{C3380CC4-5D6E-409C-BE32-E72D297353CC}">
              <c16:uniqueId val="{00000000-13F2-458A-9680-34FF3045DE4F}"/>
            </c:ext>
          </c:extLst>
        </c:ser>
        <c:ser>
          <c:idx val="1"/>
          <c:order val="1"/>
          <c:tx>
            <c:strRef>
              <c:f>'Q3'!$C$2</c:f>
              <c:strCache>
                <c:ptCount val="1"/>
                <c:pt idx="0">
                  <c:v>Participant2</c:v>
                </c:pt>
              </c:strCache>
            </c:strRef>
          </c:tx>
          <c:spPr>
            <a:solidFill>
              <a:schemeClr val="accent2"/>
            </a:solidFill>
            <a:ln>
              <a:noFill/>
            </a:ln>
            <a:effectLst/>
          </c:spPr>
          <c:invertIfNegative val="0"/>
          <c:cat>
            <c:strRef>
              <c:f>'Q3'!$A$3:$A$4</c:f>
              <c:strCache>
                <c:ptCount val="2"/>
                <c:pt idx="0">
                  <c:v>Experiment Group (min)</c:v>
                </c:pt>
                <c:pt idx="1">
                  <c:v>Control Group (min)</c:v>
                </c:pt>
              </c:strCache>
            </c:strRef>
          </c:cat>
          <c:val>
            <c:numRef>
              <c:f>'Q3'!$C$3:$C$4</c:f>
              <c:numCache>
                <c:formatCode>General</c:formatCode>
                <c:ptCount val="2"/>
                <c:pt idx="0">
                  <c:v>3</c:v>
                </c:pt>
                <c:pt idx="1">
                  <c:v>13</c:v>
                </c:pt>
              </c:numCache>
            </c:numRef>
          </c:val>
          <c:extLst>
            <c:ext xmlns:c16="http://schemas.microsoft.com/office/drawing/2014/chart" uri="{C3380CC4-5D6E-409C-BE32-E72D297353CC}">
              <c16:uniqueId val="{00000001-13F2-458A-9680-34FF3045DE4F}"/>
            </c:ext>
          </c:extLst>
        </c:ser>
        <c:ser>
          <c:idx val="2"/>
          <c:order val="2"/>
          <c:tx>
            <c:strRef>
              <c:f>'Q3'!$D$2</c:f>
              <c:strCache>
                <c:ptCount val="1"/>
                <c:pt idx="0">
                  <c:v>Participant3</c:v>
                </c:pt>
              </c:strCache>
            </c:strRef>
          </c:tx>
          <c:spPr>
            <a:solidFill>
              <a:schemeClr val="accent3"/>
            </a:solidFill>
            <a:ln>
              <a:noFill/>
            </a:ln>
            <a:effectLst/>
          </c:spPr>
          <c:invertIfNegative val="0"/>
          <c:cat>
            <c:strRef>
              <c:f>'Q3'!$A$3:$A$4</c:f>
              <c:strCache>
                <c:ptCount val="2"/>
                <c:pt idx="0">
                  <c:v>Experiment Group (min)</c:v>
                </c:pt>
                <c:pt idx="1">
                  <c:v>Control Group (min)</c:v>
                </c:pt>
              </c:strCache>
            </c:strRef>
          </c:cat>
          <c:val>
            <c:numRef>
              <c:f>'Q3'!$D$3:$D$4</c:f>
              <c:numCache>
                <c:formatCode>General</c:formatCode>
                <c:ptCount val="2"/>
                <c:pt idx="0">
                  <c:v>6</c:v>
                </c:pt>
                <c:pt idx="1">
                  <c:v>11</c:v>
                </c:pt>
              </c:numCache>
            </c:numRef>
          </c:val>
          <c:extLst>
            <c:ext xmlns:c16="http://schemas.microsoft.com/office/drawing/2014/chart" uri="{C3380CC4-5D6E-409C-BE32-E72D297353CC}">
              <c16:uniqueId val="{00000002-13F2-458A-9680-34FF3045DE4F}"/>
            </c:ext>
          </c:extLst>
        </c:ser>
        <c:ser>
          <c:idx val="3"/>
          <c:order val="3"/>
          <c:tx>
            <c:strRef>
              <c:f>'Q3'!$E$2</c:f>
              <c:strCache>
                <c:ptCount val="1"/>
                <c:pt idx="0">
                  <c:v>Participant4</c:v>
                </c:pt>
              </c:strCache>
            </c:strRef>
          </c:tx>
          <c:spPr>
            <a:solidFill>
              <a:schemeClr val="accent4"/>
            </a:solidFill>
            <a:ln>
              <a:noFill/>
            </a:ln>
            <a:effectLst/>
          </c:spPr>
          <c:invertIfNegative val="0"/>
          <c:cat>
            <c:strRef>
              <c:f>'Q3'!$A$3:$A$4</c:f>
              <c:strCache>
                <c:ptCount val="2"/>
                <c:pt idx="0">
                  <c:v>Experiment Group (min)</c:v>
                </c:pt>
                <c:pt idx="1">
                  <c:v>Control Group (min)</c:v>
                </c:pt>
              </c:strCache>
            </c:strRef>
          </c:cat>
          <c:val>
            <c:numRef>
              <c:f>'Q3'!$E$3:$E$4</c:f>
              <c:numCache>
                <c:formatCode>General</c:formatCode>
                <c:ptCount val="2"/>
                <c:pt idx="0">
                  <c:v>5</c:v>
                </c:pt>
                <c:pt idx="1">
                  <c:v>20</c:v>
                </c:pt>
              </c:numCache>
            </c:numRef>
          </c:val>
          <c:extLst>
            <c:ext xmlns:c16="http://schemas.microsoft.com/office/drawing/2014/chart" uri="{C3380CC4-5D6E-409C-BE32-E72D297353CC}">
              <c16:uniqueId val="{00000003-13F2-458A-9680-34FF3045DE4F}"/>
            </c:ext>
          </c:extLst>
        </c:ser>
        <c:ser>
          <c:idx val="4"/>
          <c:order val="4"/>
          <c:tx>
            <c:strRef>
              <c:f>'Q3'!$F$2</c:f>
              <c:strCache>
                <c:ptCount val="1"/>
                <c:pt idx="0">
                  <c:v>Participant5</c:v>
                </c:pt>
              </c:strCache>
            </c:strRef>
          </c:tx>
          <c:spPr>
            <a:solidFill>
              <a:schemeClr val="accent5"/>
            </a:solidFill>
            <a:ln>
              <a:noFill/>
            </a:ln>
            <a:effectLst/>
          </c:spPr>
          <c:invertIfNegative val="0"/>
          <c:cat>
            <c:strRef>
              <c:f>'Q3'!$A$3:$A$4</c:f>
              <c:strCache>
                <c:ptCount val="2"/>
                <c:pt idx="0">
                  <c:v>Experiment Group (min)</c:v>
                </c:pt>
                <c:pt idx="1">
                  <c:v>Control Group (min)</c:v>
                </c:pt>
              </c:strCache>
            </c:strRef>
          </c:cat>
          <c:val>
            <c:numRef>
              <c:f>'Q3'!$F$3:$F$4</c:f>
              <c:numCache>
                <c:formatCode>General</c:formatCode>
                <c:ptCount val="2"/>
                <c:pt idx="0">
                  <c:v>4</c:v>
                </c:pt>
                <c:pt idx="1">
                  <c:v>15</c:v>
                </c:pt>
              </c:numCache>
            </c:numRef>
          </c:val>
          <c:extLst>
            <c:ext xmlns:c16="http://schemas.microsoft.com/office/drawing/2014/chart" uri="{C3380CC4-5D6E-409C-BE32-E72D297353CC}">
              <c16:uniqueId val="{00000004-13F2-458A-9680-34FF3045DE4F}"/>
            </c:ext>
          </c:extLst>
        </c:ser>
        <c:dLbls>
          <c:showLegendKey val="0"/>
          <c:showVal val="0"/>
          <c:showCatName val="0"/>
          <c:showSerName val="0"/>
          <c:showPercent val="0"/>
          <c:showBubbleSize val="0"/>
        </c:dLbls>
        <c:gapWidth val="219"/>
        <c:overlap val="-27"/>
        <c:axId val="558629231"/>
        <c:axId val="558629647"/>
      </c:barChart>
      <c:catAx>
        <c:axId val="5586292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629647"/>
        <c:crosses val="autoZero"/>
        <c:auto val="1"/>
        <c:lblAlgn val="ctr"/>
        <c:lblOffset val="100"/>
        <c:noMultiLvlLbl val="0"/>
      </c:catAx>
      <c:valAx>
        <c:axId val="558629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Used(min)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629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Research Question 4</a:t>
            </a:r>
          </a:p>
        </c:rich>
      </c:tx>
      <c:layout>
        <c:manualLayout>
          <c:xMode val="edge"/>
          <c:yMode val="edge"/>
          <c:x val="0.40671522309711289"/>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'Q4'!$L$19</c:f>
              <c:strCache>
                <c:ptCount val="1"/>
                <c:pt idx="0">
                  <c:v>Graphic 1</c:v>
                </c:pt>
              </c:strCache>
            </c:strRef>
          </c:tx>
          <c:spPr>
            <a:solidFill>
              <a:schemeClr val="accent1"/>
            </a:solidFill>
            <a:ln>
              <a:noFill/>
            </a:ln>
            <a:effectLst/>
          </c:spPr>
          <c:invertIfNegative val="0"/>
          <c:cat>
            <c:strRef>
              <c:f>'Q4'!$K$20:$K$21</c:f>
              <c:strCache>
                <c:ptCount val="2"/>
                <c:pt idx="0">
                  <c:v>Experiment Group Score</c:v>
                </c:pt>
                <c:pt idx="1">
                  <c:v>Control Group Score</c:v>
                </c:pt>
              </c:strCache>
            </c:strRef>
          </c:cat>
          <c:val>
            <c:numRef>
              <c:f>'Q4'!$L$20:$L$21</c:f>
              <c:numCache>
                <c:formatCode>General</c:formatCode>
                <c:ptCount val="2"/>
                <c:pt idx="0">
                  <c:v>100</c:v>
                </c:pt>
                <c:pt idx="1">
                  <c:v>60</c:v>
                </c:pt>
              </c:numCache>
            </c:numRef>
          </c:val>
          <c:extLst>
            <c:ext xmlns:c16="http://schemas.microsoft.com/office/drawing/2014/chart" uri="{C3380CC4-5D6E-409C-BE32-E72D297353CC}">
              <c16:uniqueId val="{00000000-8413-4E85-B316-967918D48D83}"/>
            </c:ext>
          </c:extLst>
        </c:ser>
        <c:ser>
          <c:idx val="1"/>
          <c:order val="1"/>
          <c:tx>
            <c:strRef>
              <c:f>'Q4'!$M$19</c:f>
              <c:strCache>
                <c:ptCount val="1"/>
                <c:pt idx="0">
                  <c:v>Graphic 2</c:v>
                </c:pt>
              </c:strCache>
            </c:strRef>
          </c:tx>
          <c:spPr>
            <a:solidFill>
              <a:schemeClr val="accent2"/>
            </a:solidFill>
            <a:ln>
              <a:noFill/>
            </a:ln>
            <a:effectLst/>
          </c:spPr>
          <c:invertIfNegative val="0"/>
          <c:cat>
            <c:strRef>
              <c:f>'Q4'!$K$20:$K$21</c:f>
              <c:strCache>
                <c:ptCount val="2"/>
                <c:pt idx="0">
                  <c:v>Experiment Group Score</c:v>
                </c:pt>
                <c:pt idx="1">
                  <c:v>Control Group Score</c:v>
                </c:pt>
              </c:strCache>
            </c:strRef>
          </c:cat>
          <c:val>
            <c:numRef>
              <c:f>'Q4'!$M$20:$M$21</c:f>
              <c:numCache>
                <c:formatCode>General</c:formatCode>
                <c:ptCount val="2"/>
                <c:pt idx="0">
                  <c:v>80</c:v>
                </c:pt>
                <c:pt idx="1">
                  <c:v>60</c:v>
                </c:pt>
              </c:numCache>
            </c:numRef>
          </c:val>
          <c:extLst>
            <c:ext xmlns:c16="http://schemas.microsoft.com/office/drawing/2014/chart" uri="{C3380CC4-5D6E-409C-BE32-E72D297353CC}">
              <c16:uniqueId val="{00000001-8413-4E85-B316-967918D48D83}"/>
            </c:ext>
          </c:extLst>
        </c:ser>
        <c:ser>
          <c:idx val="2"/>
          <c:order val="2"/>
          <c:tx>
            <c:strRef>
              <c:f>'Q4'!$N$19</c:f>
              <c:strCache>
                <c:ptCount val="1"/>
                <c:pt idx="0">
                  <c:v>Graphic 3</c:v>
                </c:pt>
              </c:strCache>
            </c:strRef>
          </c:tx>
          <c:spPr>
            <a:solidFill>
              <a:schemeClr val="accent3"/>
            </a:solidFill>
            <a:ln>
              <a:noFill/>
            </a:ln>
            <a:effectLst/>
          </c:spPr>
          <c:invertIfNegative val="0"/>
          <c:cat>
            <c:strRef>
              <c:f>'Q4'!$K$20:$K$21</c:f>
              <c:strCache>
                <c:ptCount val="2"/>
                <c:pt idx="0">
                  <c:v>Experiment Group Score</c:v>
                </c:pt>
                <c:pt idx="1">
                  <c:v>Control Group Score</c:v>
                </c:pt>
              </c:strCache>
            </c:strRef>
          </c:cat>
          <c:val>
            <c:numRef>
              <c:f>'Q4'!$N$20:$N$21</c:f>
              <c:numCache>
                <c:formatCode>General</c:formatCode>
                <c:ptCount val="2"/>
                <c:pt idx="0">
                  <c:v>60</c:v>
                </c:pt>
                <c:pt idx="1">
                  <c:v>40</c:v>
                </c:pt>
              </c:numCache>
            </c:numRef>
          </c:val>
          <c:extLst>
            <c:ext xmlns:c16="http://schemas.microsoft.com/office/drawing/2014/chart" uri="{C3380CC4-5D6E-409C-BE32-E72D297353CC}">
              <c16:uniqueId val="{00000002-8413-4E85-B316-967918D48D83}"/>
            </c:ext>
          </c:extLst>
        </c:ser>
        <c:ser>
          <c:idx val="3"/>
          <c:order val="3"/>
          <c:tx>
            <c:strRef>
              <c:f>'Q4'!$O$19</c:f>
              <c:strCache>
                <c:ptCount val="1"/>
                <c:pt idx="0">
                  <c:v>Graphic 4</c:v>
                </c:pt>
              </c:strCache>
            </c:strRef>
          </c:tx>
          <c:spPr>
            <a:solidFill>
              <a:schemeClr val="accent4"/>
            </a:solidFill>
            <a:ln>
              <a:noFill/>
            </a:ln>
            <a:effectLst/>
          </c:spPr>
          <c:invertIfNegative val="0"/>
          <c:cat>
            <c:strRef>
              <c:f>'Q4'!$K$20:$K$21</c:f>
              <c:strCache>
                <c:ptCount val="2"/>
                <c:pt idx="0">
                  <c:v>Experiment Group Score</c:v>
                </c:pt>
                <c:pt idx="1">
                  <c:v>Control Group Score</c:v>
                </c:pt>
              </c:strCache>
            </c:strRef>
          </c:cat>
          <c:val>
            <c:numRef>
              <c:f>'Q4'!$O$20:$O$21</c:f>
              <c:numCache>
                <c:formatCode>General</c:formatCode>
                <c:ptCount val="2"/>
                <c:pt idx="0">
                  <c:v>60</c:v>
                </c:pt>
                <c:pt idx="1">
                  <c:v>40</c:v>
                </c:pt>
              </c:numCache>
            </c:numRef>
          </c:val>
          <c:extLst>
            <c:ext xmlns:c16="http://schemas.microsoft.com/office/drawing/2014/chart" uri="{C3380CC4-5D6E-409C-BE32-E72D297353CC}">
              <c16:uniqueId val="{00000003-8413-4E85-B316-967918D48D83}"/>
            </c:ext>
          </c:extLst>
        </c:ser>
        <c:ser>
          <c:idx val="4"/>
          <c:order val="4"/>
          <c:tx>
            <c:strRef>
              <c:f>'Q4'!$P$19</c:f>
              <c:strCache>
                <c:ptCount val="1"/>
                <c:pt idx="0">
                  <c:v>Graphic 5</c:v>
                </c:pt>
              </c:strCache>
            </c:strRef>
          </c:tx>
          <c:spPr>
            <a:solidFill>
              <a:schemeClr val="accent5"/>
            </a:solidFill>
            <a:ln>
              <a:noFill/>
            </a:ln>
            <a:effectLst/>
          </c:spPr>
          <c:invertIfNegative val="0"/>
          <c:cat>
            <c:strRef>
              <c:f>'Q4'!$K$20:$K$21</c:f>
              <c:strCache>
                <c:ptCount val="2"/>
                <c:pt idx="0">
                  <c:v>Experiment Group Score</c:v>
                </c:pt>
                <c:pt idx="1">
                  <c:v>Control Group Score</c:v>
                </c:pt>
              </c:strCache>
            </c:strRef>
          </c:cat>
          <c:val>
            <c:numRef>
              <c:f>'Q4'!$P$20:$P$21</c:f>
              <c:numCache>
                <c:formatCode>General</c:formatCode>
                <c:ptCount val="2"/>
                <c:pt idx="0">
                  <c:v>80</c:v>
                </c:pt>
                <c:pt idx="1">
                  <c:v>80</c:v>
                </c:pt>
              </c:numCache>
            </c:numRef>
          </c:val>
          <c:extLst>
            <c:ext xmlns:c16="http://schemas.microsoft.com/office/drawing/2014/chart" uri="{C3380CC4-5D6E-409C-BE32-E72D297353CC}">
              <c16:uniqueId val="{00000004-8413-4E85-B316-967918D48D83}"/>
            </c:ext>
          </c:extLst>
        </c:ser>
        <c:dLbls>
          <c:showLegendKey val="0"/>
          <c:showVal val="0"/>
          <c:showCatName val="0"/>
          <c:showSerName val="0"/>
          <c:showPercent val="0"/>
          <c:showBubbleSize val="0"/>
        </c:dLbls>
        <c:gapWidth val="219"/>
        <c:overlap val="-27"/>
        <c:axId val="1813915887"/>
        <c:axId val="1596040831"/>
      </c:barChart>
      <c:catAx>
        <c:axId val="18139158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6040831"/>
        <c:crosses val="autoZero"/>
        <c:auto val="1"/>
        <c:lblAlgn val="ctr"/>
        <c:lblOffset val="100"/>
        <c:noMultiLvlLbl val="0"/>
      </c:catAx>
      <c:valAx>
        <c:axId val="15960408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9158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D902C-C055-4CD4-A6CE-C595A3B68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TotalTime>
  <Pages>101</Pages>
  <Words>93901</Words>
  <Characters>535241</Characters>
  <Application>Microsoft Office Word</Application>
  <DocSecurity>0</DocSecurity>
  <Lines>4460</Lines>
  <Paragraphs>1255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PAPER PEDIA</dc:creator>
  <cp:keywords/>
  <dc:description/>
  <cp:lastModifiedBy>laura.luwang66@gmail.com</cp:lastModifiedBy>
  <cp:revision>157</cp:revision>
  <dcterms:created xsi:type="dcterms:W3CDTF">2021-06-03T22:00:00Z</dcterms:created>
  <dcterms:modified xsi:type="dcterms:W3CDTF">2021-06-06T22:33:00Z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7f74185b-375a-3aeb-84b8-a103ff6ca94f</vt:lpwstr>
  </property>
  <property fmtid="{D5CDD505-2E9C-101B-9397-08002B2CF9AE}" pid="24" name="Mendeley Citation Style_1">
    <vt:lpwstr>http://www.zotero.org/styles/ieee</vt:lpwstr>
  </property>
</Properties>
</file>